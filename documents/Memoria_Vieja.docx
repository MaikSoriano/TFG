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64308849"/>
        <w:docPartObj>
          <w:docPartGallery w:val="Cover Pages"/>
          <w:docPartUnique/>
        </w:docPartObj>
      </w:sdtPr>
      <w:sdtEndPr>
        <w:rPr>
          <w:b/>
          <w:u w:val="single"/>
        </w:rPr>
      </w:sdtEndPr>
      <w:sdtContent>
        <w:p w14:paraId="7397BA19" w14:textId="77777777" w:rsidR="00171302" w:rsidRDefault="00171302">
          <w:r>
            <w:rPr>
              <w:noProof/>
              <w:lang w:eastAsia="es-ES"/>
            </w:rPr>
            <mc:AlternateContent>
              <mc:Choice Requires="wps">
                <w:drawing>
                  <wp:anchor distT="0" distB="0" distL="114300" distR="114300" simplePos="0" relativeHeight="251659264" behindDoc="0" locked="0" layoutInCell="1" allowOverlap="1" wp14:anchorId="12D943DE" wp14:editId="340D6707">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C8F803" w14:textId="77777777" w:rsidR="00B87757" w:rsidRDefault="00B87757">
                                <w:pPr>
                                  <w:rPr>
                                    <w:rFonts w:ascii="Helvetica LT Std Cond" w:hAnsi="Helvetica LT Std Cond"/>
                                    <w:color w:val="FFFFFF" w:themeColor="background1"/>
                                    <w:sz w:val="110"/>
                                    <w:szCs w:val="110"/>
                                  </w:rPr>
                                </w:pPr>
                              </w:p>
                              <w:p w14:paraId="4EDF4CBA" w14:textId="77777777" w:rsidR="00B87757" w:rsidRDefault="00B87757">
                                <w:pPr>
                                  <w:rPr>
                                    <w:rFonts w:ascii="Helvetica LT Std Cond" w:hAnsi="Helvetica LT Std Cond"/>
                                    <w:color w:val="FFFFFF" w:themeColor="background1"/>
                                    <w:sz w:val="110"/>
                                    <w:szCs w:val="110"/>
                                  </w:rPr>
                                </w:pPr>
                                <w:r w:rsidRPr="00E8525C">
                                  <w:t xml:space="preserve">  </w:t>
                                </w:r>
                              </w:p>
                              <w:p w14:paraId="678F59E7" w14:textId="77777777" w:rsidR="00B87757" w:rsidRDefault="00B87757" w:rsidP="0075317A">
                                <w:pPr>
                                  <w:ind w:left="1134"/>
                                  <w:rPr>
                                    <w:rFonts w:ascii="Helvetica LT Std Cond" w:hAnsi="Helvetica LT Std Cond"/>
                                    <w:color w:val="FFFFFF" w:themeColor="background1"/>
                                    <w:sz w:val="24"/>
                                    <w:szCs w:val="24"/>
                                  </w:rPr>
                                </w:pPr>
                              </w:p>
                              <w:p w14:paraId="0178E710" w14:textId="77777777" w:rsidR="00B87757" w:rsidRPr="00E8525C" w:rsidRDefault="00B87757" w:rsidP="0075317A">
                                <w:pPr>
                                  <w:ind w:left="1134"/>
                                  <w:rPr>
                                    <w:rFonts w:ascii="Helvetica LT Std Cond" w:hAnsi="Helvetica LT Std Cond"/>
                                    <w:color w:val="FFFFFF" w:themeColor="background1"/>
                                    <w:sz w:val="24"/>
                                    <w:szCs w:val="24"/>
                                  </w:rPr>
                                </w:pPr>
                              </w:p>
                              <w:p w14:paraId="1644F2C2" w14:textId="77777777" w:rsidR="00B87757" w:rsidRPr="001E1846" w:rsidRDefault="00B87757" w:rsidP="001C6791">
                                <w:pPr>
                                  <w:ind w:left="1134"/>
                                  <w:jc w:val="center"/>
                                  <w:rPr>
                                    <w:rFonts w:ascii="Helvetica LT Std Cond" w:hAnsi="Helvetica LT Std Cond"/>
                                    <w:sz w:val="110"/>
                                    <w:szCs w:val="110"/>
                                  </w:rPr>
                                </w:pPr>
                                <w:r>
                                  <w:rPr>
                                    <w:rFonts w:ascii="Helvetica LT Std Cond" w:hAnsi="Helvetica LT Std Cond"/>
                                    <w:sz w:val="110"/>
                                    <w:szCs w:val="110"/>
                                  </w:rPr>
                                  <w:t>Control remoto de realidad aumentada mediante un robot</w:t>
                                </w:r>
                              </w:p>
                              <w:p w14:paraId="6E21BAD1" w14:textId="77777777" w:rsidR="00B87757" w:rsidRDefault="00B87757" w:rsidP="0075317A">
                                <w:pPr>
                                  <w:spacing w:before="240" w:after="0"/>
                                  <w:ind w:left="2552"/>
                                  <w:rPr>
                                    <w:rFonts w:ascii="Helvetica" w:hAnsi="Helvetica"/>
                                    <w:sz w:val="40"/>
                                    <w:szCs w:val="40"/>
                                  </w:rPr>
                                </w:pPr>
                                <w:r w:rsidRPr="001E1846">
                                  <w:rPr>
                                    <w:rFonts w:ascii="Helvetica" w:hAnsi="Helvetica"/>
                                    <w:sz w:val="40"/>
                                    <w:szCs w:val="40"/>
                                  </w:rPr>
                                  <w:t xml:space="preserve">   </w:t>
                                </w:r>
                              </w:p>
                              <w:p w14:paraId="1F08CE10" w14:textId="77777777" w:rsidR="00B87757" w:rsidRPr="001E1846" w:rsidRDefault="00B87757" w:rsidP="0075317A">
                                <w:pPr>
                                  <w:spacing w:before="240" w:after="0"/>
                                  <w:ind w:left="2552"/>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14:paraId="0EC8F803" w14:textId="77777777" w:rsidR="00B87757" w:rsidRDefault="00B87757">
                          <w:pPr>
                            <w:rPr>
                              <w:rFonts w:ascii="Helvetica LT Std Cond" w:hAnsi="Helvetica LT Std Cond"/>
                              <w:color w:val="FFFFFF" w:themeColor="background1"/>
                              <w:sz w:val="110"/>
                              <w:szCs w:val="110"/>
                            </w:rPr>
                          </w:pPr>
                        </w:p>
                        <w:p w14:paraId="4EDF4CBA" w14:textId="77777777" w:rsidR="00B87757" w:rsidRDefault="00B87757">
                          <w:pPr>
                            <w:rPr>
                              <w:rFonts w:ascii="Helvetica LT Std Cond" w:hAnsi="Helvetica LT Std Cond"/>
                              <w:color w:val="FFFFFF" w:themeColor="background1"/>
                              <w:sz w:val="110"/>
                              <w:szCs w:val="110"/>
                            </w:rPr>
                          </w:pPr>
                          <w:r w:rsidRPr="00E8525C">
                            <w:t xml:space="preserve">  </w:t>
                          </w:r>
                        </w:p>
                        <w:p w14:paraId="678F59E7" w14:textId="77777777" w:rsidR="00B87757" w:rsidRDefault="00B87757" w:rsidP="0075317A">
                          <w:pPr>
                            <w:ind w:left="1134"/>
                            <w:rPr>
                              <w:rFonts w:ascii="Helvetica LT Std Cond" w:hAnsi="Helvetica LT Std Cond"/>
                              <w:color w:val="FFFFFF" w:themeColor="background1"/>
                              <w:sz w:val="24"/>
                              <w:szCs w:val="24"/>
                            </w:rPr>
                          </w:pPr>
                        </w:p>
                        <w:p w14:paraId="0178E710" w14:textId="77777777" w:rsidR="00B87757" w:rsidRPr="00E8525C" w:rsidRDefault="00B87757" w:rsidP="0075317A">
                          <w:pPr>
                            <w:ind w:left="1134"/>
                            <w:rPr>
                              <w:rFonts w:ascii="Helvetica LT Std Cond" w:hAnsi="Helvetica LT Std Cond"/>
                              <w:color w:val="FFFFFF" w:themeColor="background1"/>
                              <w:sz w:val="24"/>
                              <w:szCs w:val="24"/>
                            </w:rPr>
                          </w:pPr>
                        </w:p>
                        <w:p w14:paraId="1644F2C2" w14:textId="77777777" w:rsidR="00B87757" w:rsidRPr="001E1846" w:rsidRDefault="00B87757" w:rsidP="001C6791">
                          <w:pPr>
                            <w:ind w:left="1134"/>
                            <w:jc w:val="center"/>
                            <w:rPr>
                              <w:rFonts w:ascii="Helvetica LT Std Cond" w:hAnsi="Helvetica LT Std Cond"/>
                              <w:sz w:val="110"/>
                              <w:szCs w:val="110"/>
                            </w:rPr>
                          </w:pPr>
                          <w:r>
                            <w:rPr>
                              <w:rFonts w:ascii="Helvetica LT Std Cond" w:hAnsi="Helvetica LT Std Cond"/>
                              <w:sz w:val="110"/>
                              <w:szCs w:val="110"/>
                            </w:rPr>
                            <w:t>Control remoto de realidad aumentada mediante un robot</w:t>
                          </w:r>
                        </w:p>
                        <w:p w14:paraId="6E21BAD1" w14:textId="77777777" w:rsidR="00B87757" w:rsidRDefault="00B87757" w:rsidP="0075317A">
                          <w:pPr>
                            <w:spacing w:before="240" w:after="0"/>
                            <w:ind w:left="2552"/>
                            <w:rPr>
                              <w:rFonts w:ascii="Helvetica" w:hAnsi="Helvetica"/>
                              <w:sz w:val="40"/>
                              <w:szCs w:val="40"/>
                            </w:rPr>
                          </w:pPr>
                          <w:r w:rsidRPr="001E1846">
                            <w:rPr>
                              <w:rFonts w:ascii="Helvetica" w:hAnsi="Helvetica"/>
                              <w:sz w:val="40"/>
                              <w:szCs w:val="40"/>
                            </w:rPr>
                            <w:t xml:space="preserve">   </w:t>
                          </w:r>
                        </w:p>
                        <w:p w14:paraId="1F08CE10" w14:textId="77777777" w:rsidR="00B87757" w:rsidRPr="001E1846" w:rsidRDefault="00B87757" w:rsidP="0075317A">
                          <w:pPr>
                            <w:spacing w:before="240" w:after="0"/>
                            <w:ind w:left="2552"/>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0136470C" wp14:editId="1A50401F">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1ECB4C7E" w14:textId="77777777" w:rsidR="00171302" w:rsidRDefault="00171302"/>
        <w:p w14:paraId="7842378A" w14:textId="77777777" w:rsidR="00171302" w:rsidRDefault="00171302"/>
        <w:p w14:paraId="1F59AB10" w14:textId="77777777" w:rsidR="00171302" w:rsidRDefault="00171302"/>
        <w:p w14:paraId="4E043717" w14:textId="77777777" w:rsidR="00171302" w:rsidRDefault="00171302"/>
        <w:p w14:paraId="12C242A0" w14:textId="77777777" w:rsidR="00171302" w:rsidRDefault="00171302"/>
        <w:p w14:paraId="4182C2BA" w14:textId="77777777" w:rsidR="00171302" w:rsidRDefault="00171302"/>
        <w:p w14:paraId="507521CD" w14:textId="77777777" w:rsidR="00171302" w:rsidRDefault="00171302"/>
        <w:p w14:paraId="389E9335" w14:textId="77777777" w:rsidR="00171302" w:rsidRDefault="00171302"/>
        <w:p w14:paraId="36823B03" w14:textId="77777777" w:rsidR="00171302" w:rsidRDefault="00171302"/>
        <w:p w14:paraId="3D1EA500" w14:textId="77777777" w:rsidR="00171302" w:rsidRDefault="00171302"/>
        <w:p w14:paraId="5BACD2B5" w14:textId="77777777" w:rsidR="00171302" w:rsidRDefault="00171302"/>
        <w:p w14:paraId="101C3E34" w14:textId="77777777" w:rsidR="00171302" w:rsidRDefault="00171302"/>
        <w:p w14:paraId="268AF934" w14:textId="77777777" w:rsidR="00171302" w:rsidRDefault="00171302"/>
        <w:p w14:paraId="3C870F17" w14:textId="77777777" w:rsidR="00171302" w:rsidRDefault="00171302"/>
        <w:p w14:paraId="245ABEF9" w14:textId="77777777" w:rsidR="00171302" w:rsidRDefault="001C6791">
          <w:r w:rsidRPr="001E1846">
            <w:rPr>
              <w:noProof/>
              <w:lang w:eastAsia="es-ES"/>
            </w:rPr>
            <w:drawing>
              <wp:anchor distT="0" distB="0" distL="114300" distR="114300" simplePos="0" relativeHeight="251662336" behindDoc="0" locked="0" layoutInCell="1" allowOverlap="1" wp14:anchorId="13B8B7E9" wp14:editId="30743209">
                <wp:simplePos x="0" y="0"/>
                <wp:positionH relativeFrom="rightMargin">
                  <wp:posOffset>-5999480</wp:posOffset>
                </wp:positionH>
                <wp:positionV relativeFrom="paragraph">
                  <wp:posOffset>32385</wp:posOffset>
                </wp:positionV>
                <wp:extent cx="1020445" cy="992505"/>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14:paraId="485D1339" w14:textId="77777777" w:rsidR="00171302" w:rsidRDefault="00171302"/>
        <w:p w14:paraId="35B75776" w14:textId="77777777" w:rsidR="00171302" w:rsidRDefault="00171302"/>
        <w:p w14:paraId="55A316F8" w14:textId="77777777" w:rsidR="00171302" w:rsidRDefault="00171302"/>
        <w:p w14:paraId="6CB4FE69" w14:textId="77777777" w:rsidR="00171302" w:rsidRDefault="00171302"/>
        <w:p w14:paraId="7690E592" w14:textId="77777777" w:rsidR="00171302" w:rsidRDefault="00171302"/>
        <w:p w14:paraId="2FC413BE" w14:textId="77777777" w:rsidR="00171302" w:rsidRDefault="00171302"/>
        <w:p w14:paraId="103623B0" w14:textId="77777777" w:rsidR="00171302" w:rsidRDefault="00171302">
          <w:r>
            <w:rPr>
              <w:noProof/>
              <w:lang w:eastAsia="es-ES"/>
            </w:rPr>
            <mc:AlternateContent>
              <mc:Choice Requires="wps">
                <w:drawing>
                  <wp:anchor distT="0" distB="0" distL="114300" distR="114300" simplePos="0" relativeHeight="251660288" behindDoc="0" locked="0" layoutInCell="1" allowOverlap="1" wp14:anchorId="74B050EE" wp14:editId="2B1DB1DC">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1DE86CA" w14:textId="77777777" w:rsidR="00B87757" w:rsidRPr="000B5AEF" w:rsidRDefault="00B87757" w:rsidP="0075317A">
                                <w:pPr>
                                  <w:spacing w:after="0"/>
                                  <w:ind w:left="992"/>
                                  <w:rPr>
                                    <w:sz w:val="24"/>
                                    <w:szCs w:val="24"/>
                                  </w:rPr>
                                </w:pPr>
                              </w:p>
                              <w:p w14:paraId="10E5D35F" w14:textId="77777777" w:rsidR="00B87757" w:rsidRPr="000B5AEF" w:rsidRDefault="00B87757" w:rsidP="0075317A">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BEA8AC6" w14:textId="77777777" w:rsidR="00B87757" w:rsidRDefault="00B87757" w:rsidP="0075317A">
                                <w:pPr>
                                  <w:spacing w:after="0"/>
                                  <w:ind w:left="1134"/>
                                  <w:rPr>
                                    <w:color w:val="FFFFFF" w:themeColor="background1"/>
                                  </w:rPr>
                                </w:pPr>
                              </w:p>
                              <w:p w14:paraId="4FDAAEA9" w14:textId="77777777" w:rsidR="00B87757" w:rsidRPr="000B5AEF" w:rsidRDefault="00B87757"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136B7658" w14:textId="77777777" w:rsidR="00B87757" w:rsidRPr="000B5AEF" w:rsidRDefault="00B87757"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Soriano Sanz</w:t>
                                </w:r>
                              </w:p>
                              <w:p w14:paraId="1CA7C57E" w14:textId="77777777" w:rsidR="00B87757" w:rsidRPr="000B5AEF" w:rsidRDefault="00B87757"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B503D1A" w14:textId="77777777" w:rsidR="00B87757" w:rsidRPr="000B5AEF" w:rsidRDefault="00B87757"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Mireia Luisa Sempere Tortosa</w:t>
                                </w:r>
                              </w:p>
                              <w:p w14:paraId="0044EF7B" w14:textId="77777777" w:rsidR="00B87757" w:rsidRPr="000B5AEF" w:rsidRDefault="00B87757" w:rsidP="0075317A">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2016</w:t>
                                </w:r>
                              </w:p>
                              <w:p w14:paraId="6FA3FDD9" w14:textId="77777777" w:rsidR="00B87757" w:rsidRPr="00156E02" w:rsidRDefault="00B87757">
                                <w:pPr>
                                  <w:rPr>
                                    <w:color w:val="FFFFFF" w:themeColor="background1"/>
                                  </w:rPr>
                                </w:pPr>
                              </w:p>
                              <w:p w14:paraId="014E6892" w14:textId="77777777" w:rsidR="00B87757" w:rsidRDefault="00B87757"/>
                              <w:p w14:paraId="380E58C5" w14:textId="77777777" w:rsidR="00B87757" w:rsidRDefault="00B87757"/>
                              <w:p w14:paraId="19704C18" w14:textId="77777777" w:rsidR="00B87757" w:rsidRDefault="00B87757"/>
                              <w:p w14:paraId="04240173" w14:textId="77777777" w:rsidR="00B87757" w:rsidRDefault="00B87757"/>
                              <w:p w14:paraId="74584C40" w14:textId="77777777" w:rsidR="00B87757" w:rsidRDefault="00B87757"/>
                              <w:p w14:paraId="7A722B48" w14:textId="77777777" w:rsidR="00B87757" w:rsidRDefault="00B87757"/>
                              <w:p w14:paraId="08F36910" w14:textId="77777777" w:rsidR="00B87757" w:rsidRDefault="00B877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41DE86CA" w14:textId="77777777" w:rsidR="00B87757" w:rsidRPr="000B5AEF" w:rsidRDefault="00B87757" w:rsidP="0075317A">
                          <w:pPr>
                            <w:spacing w:after="0"/>
                            <w:ind w:left="992"/>
                            <w:rPr>
                              <w:sz w:val="24"/>
                              <w:szCs w:val="24"/>
                            </w:rPr>
                          </w:pPr>
                        </w:p>
                        <w:p w14:paraId="10E5D35F" w14:textId="77777777" w:rsidR="00B87757" w:rsidRPr="000B5AEF" w:rsidRDefault="00B87757" w:rsidP="0075317A">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BEA8AC6" w14:textId="77777777" w:rsidR="00B87757" w:rsidRDefault="00B87757" w:rsidP="0075317A">
                          <w:pPr>
                            <w:spacing w:after="0"/>
                            <w:ind w:left="1134"/>
                            <w:rPr>
                              <w:color w:val="FFFFFF" w:themeColor="background1"/>
                            </w:rPr>
                          </w:pPr>
                        </w:p>
                        <w:p w14:paraId="4FDAAEA9" w14:textId="77777777" w:rsidR="00B87757" w:rsidRPr="000B5AEF" w:rsidRDefault="00B87757"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136B7658" w14:textId="77777777" w:rsidR="00B87757" w:rsidRPr="000B5AEF" w:rsidRDefault="00B87757"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Soriano Sanz</w:t>
                          </w:r>
                        </w:p>
                        <w:p w14:paraId="1CA7C57E" w14:textId="77777777" w:rsidR="00B87757" w:rsidRPr="000B5AEF" w:rsidRDefault="00B87757" w:rsidP="0075317A">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B503D1A" w14:textId="77777777" w:rsidR="00B87757" w:rsidRPr="000B5AEF" w:rsidRDefault="00B87757" w:rsidP="0075317A">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Mireia Luisa Sempere Tortosa</w:t>
                          </w:r>
                        </w:p>
                        <w:p w14:paraId="0044EF7B" w14:textId="77777777" w:rsidR="00B87757" w:rsidRPr="000B5AEF" w:rsidRDefault="00B87757" w:rsidP="0075317A">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2016</w:t>
                          </w:r>
                        </w:p>
                        <w:p w14:paraId="6FA3FDD9" w14:textId="77777777" w:rsidR="00B87757" w:rsidRPr="00156E02" w:rsidRDefault="00B87757">
                          <w:pPr>
                            <w:rPr>
                              <w:color w:val="FFFFFF" w:themeColor="background1"/>
                            </w:rPr>
                          </w:pPr>
                        </w:p>
                        <w:p w14:paraId="014E6892" w14:textId="77777777" w:rsidR="00B87757" w:rsidRDefault="00B87757"/>
                        <w:p w14:paraId="380E58C5" w14:textId="77777777" w:rsidR="00B87757" w:rsidRDefault="00B87757"/>
                        <w:p w14:paraId="19704C18" w14:textId="77777777" w:rsidR="00B87757" w:rsidRDefault="00B87757"/>
                        <w:p w14:paraId="04240173" w14:textId="77777777" w:rsidR="00B87757" w:rsidRDefault="00B87757"/>
                        <w:p w14:paraId="74584C40" w14:textId="77777777" w:rsidR="00B87757" w:rsidRDefault="00B87757"/>
                        <w:p w14:paraId="7A722B48" w14:textId="77777777" w:rsidR="00B87757" w:rsidRDefault="00B87757"/>
                        <w:p w14:paraId="08F36910" w14:textId="77777777" w:rsidR="00B87757" w:rsidRDefault="00B87757"/>
                      </w:txbxContent>
                    </v:textbox>
                    <w10:wrap anchorx="page"/>
                  </v:shape>
                </w:pict>
              </mc:Fallback>
            </mc:AlternateContent>
          </w:r>
        </w:p>
        <w:p w14:paraId="0803CB3E" w14:textId="77777777" w:rsidR="00171302" w:rsidRDefault="00171302"/>
        <w:p w14:paraId="1498B4C3" w14:textId="77777777" w:rsidR="00171302" w:rsidRDefault="00171302"/>
        <w:p w14:paraId="415B48E6" w14:textId="77777777" w:rsidR="00171302" w:rsidRDefault="00171302">
          <w:r w:rsidRPr="00156E02">
            <w:rPr>
              <w:noProof/>
              <w:lang w:eastAsia="es-ES"/>
            </w:rPr>
            <w:drawing>
              <wp:anchor distT="0" distB="0" distL="114300" distR="114300" simplePos="0" relativeHeight="251661312" behindDoc="0" locked="0" layoutInCell="1" allowOverlap="1" wp14:anchorId="2D3D1CAA" wp14:editId="1C817423">
                <wp:simplePos x="0" y="0"/>
                <wp:positionH relativeFrom="page">
                  <wp:align>right</wp:align>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anchor>
            </w:drawing>
          </w:r>
        </w:p>
        <w:p w14:paraId="660871E6" w14:textId="77777777" w:rsidR="00171302" w:rsidRDefault="00171302">
          <w:pPr>
            <w:rPr>
              <w:b/>
              <w:u w:val="single"/>
            </w:rPr>
          </w:pPr>
          <w:r>
            <w:rPr>
              <w:b/>
              <w:u w:val="single"/>
            </w:rPr>
            <w:br w:type="page"/>
          </w:r>
        </w:p>
      </w:sdtContent>
    </w:sdt>
    <w:p w14:paraId="6D06764B" w14:textId="77777777" w:rsidR="001C6791" w:rsidRDefault="001C6791" w:rsidP="0017507F">
      <w:pPr>
        <w:pStyle w:val="Ttulo1"/>
        <w:numPr>
          <w:ilvl w:val="0"/>
          <w:numId w:val="0"/>
        </w:numPr>
      </w:pPr>
      <w:bookmarkStart w:id="0" w:name="_Toc455070019"/>
      <w:bookmarkStart w:id="1" w:name="_Toc459454691"/>
      <w:r>
        <w:lastRenderedPageBreak/>
        <w:t>Resumen</w:t>
      </w:r>
      <w:bookmarkEnd w:id="0"/>
      <w:bookmarkEnd w:id="1"/>
    </w:p>
    <w:p w14:paraId="2BF5111C" w14:textId="77777777" w:rsidR="0017507F" w:rsidRDefault="0017507F">
      <w:pPr>
        <w:rPr>
          <w:rFonts w:ascii="Palatino Linotype" w:hAnsi="Palatino Linotype"/>
        </w:rPr>
      </w:pPr>
      <w:r>
        <w:rPr>
          <w:rFonts w:ascii="Palatino Linotype" w:hAnsi="Palatino Linotype"/>
        </w:rPr>
        <w:br w:type="page"/>
      </w:r>
    </w:p>
    <w:p w14:paraId="739E2E5E" w14:textId="77777777" w:rsidR="0017507F" w:rsidRDefault="0017507F" w:rsidP="0017507F">
      <w:pPr>
        <w:pStyle w:val="Ttulo1"/>
        <w:numPr>
          <w:ilvl w:val="0"/>
          <w:numId w:val="0"/>
        </w:numPr>
      </w:pPr>
      <w:bookmarkStart w:id="2" w:name="_Toc459454692"/>
      <w:r>
        <w:lastRenderedPageBreak/>
        <w:t>Justificación y objetivos</w:t>
      </w:r>
      <w:bookmarkEnd w:id="2"/>
    </w:p>
    <w:p w14:paraId="1665CC21" w14:textId="77777777" w:rsidR="00A007AC" w:rsidRDefault="00A007AC" w:rsidP="00A007AC">
      <w:pPr>
        <w:spacing w:line="360" w:lineRule="auto"/>
        <w:ind w:firstLine="340"/>
        <w:jc w:val="both"/>
        <w:rPr>
          <w:rFonts w:ascii="Palatino Linotype" w:hAnsi="Palatino Linotype"/>
        </w:rPr>
      </w:pPr>
      <w:r>
        <w:rPr>
          <w:rFonts w:ascii="Palatino Linotype" w:hAnsi="Palatino Linotype"/>
        </w:rPr>
        <w:t>Cualquier trabajo de fin de grado debería recoger al menos una o más aptitudes desarrolladas durante la carrera para demostrar los conocimientos que se han adquirido en la misma.</w:t>
      </w:r>
      <w:r w:rsidR="001815C2">
        <w:rPr>
          <w:rFonts w:ascii="Palatino Linotype" w:hAnsi="Palatino Linotype"/>
        </w:rPr>
        <w:t xml:space="preserve"> Tener esto en mente permite dar salida a diferentes proyectos muy variados entre sí que no se limitan a una aplicación móvil o web o a un simple videojuego. Mezclar varías ramas de conocimiento permite además dar una sensación de utilidad de la carrera en el sentido de la diversidad de conocimientos que ofrece.</w:t>
      </w:r>
    </w:p>
    <w:p w14:paraId="5A54CAC1" w14:textId="77777777" w:rsidR="0017507F" w:rsidRDefault="00A007AC" w:rsidP="00A007AC">
      <w:pPr>
        <w:spacing w:line="360" w:lineRule="auto"/>
        <w:ind w:firstLine="340"/>
        <w:jc w:val="both"/>
        <w:rPr>
          <w:rFonts w:ascii="Palatino Linotype" w:hAnsi="Palatino Linotype"/>
        </w:rPr>
      </w:pPr>
      <w:r>
        <w:rPr>
          <w:rFonts w:ascii="Palatino Linotype" w:hAnsi="Palatino Linotype"/>
        </w:rPr>
        <w:t xml:space="preserve">La elección de este trabajo de fin de grado buscaba encontrar un proyecto donde plasmar lo aprendido tanto por mi cuenta como en la carrera en un solo trabajo con el que me sintiese a gusto y que de verdad me apeteciese desarrollar. </w:t>
      </w:r>
      <w:r w:rsidR="007C188C">
        <w:rPr>
          <w:rFonts w:ascii="Palatino Linotype" w:hAnsi="Palatino Linotype"/>
        </w:rPr>
        <w:t>Me alegra haber encontrado un proyecto donde poder incluir desarrollo web, realidad aumentada, robótica y modelado y llevarlo a cabo en forma de prototipo de videojuego.</w:t>
      </w:r>
    </w:p>
    <w:p w14:paraId="01F333DF" w14:textId="77777777" w:rsidR="007C188C" w:rsidRDefault="007C188C" w:rsidP="00A007AC">
      <w:pPr>
        <w:spacing w:line="360" w:lineRule="auto"/>
        <w:ind w:firstLine="340"/>
        <w:jc w:val="both"/>
        <w:rPr>
          <w:rFonts w:ascii="Palatino Linotype" w:hAnsi="Palatino Linotype"/>
        </w:rPr>
      </w:pPr>
      <w:r>
        <w:rPr>
          <w:rFonts w:ascii="Palatino Linotype" w:hAnsi="Palatino Linotype"/>
        </w:rPr>
        <w:t xml:space="preserve">El </w:t>
      </w:r>
      <w:r w:rsidRPr="007C188C">
        <w:rPr>
          <w:rFonts w:ascii="Palatino Linotype" w:hAnsi="Palatino Linotype"/>
          <w:b/>
        </w:rPr>
        <w:t>objetivo principal</w:t>
      </w:r>
      <w:r>
        <w:rPr>
          <w:rFonts w:ascii="Palatino Linotype" w:hAnsi="Palatino Linotype"/>
        </w:rPr>
        <w:t xml:space="preserve"> de este proyecto consiste en la realización de un videojuego en realidad aumentada. </w:t>
      </w:r>
      <w:r w:rsidR="001815C2">
        <w:rPr>
          <w:rFonts w:ascii="Palatino Linotype" w:hAnsi="Palatino Linotype"/>
        </w:rPr>
        <w:t>En</w:t>
      </w:r>
      <w:r>
        <w:rPr>
          <w:rFonts w:ascii="Palatino Linotype" w:hAnsi="Palatino Linotype"/>
        </w:rPr>
        <w:t xml:space="preserve"> la mayoría de juegos del mercado la realidad aumentada se usa para añadir NPC </w:t>
      </w:r>
      <w:r w:rsidR="001815C2">
        <w:rPr>
          <w:rFonts w:ascii="Palatino Linotype" w:hAnsi="Palatino Linotype"/>
        </w:rPr>
        <w:t xml:space="preserve">que el usuario debe capturar, disparar o enfocar con la cámara. En este juego el usuario controlará al personaje principal a modo de juego en 3ª persona con la cualidad de que el mundo por el que se va a mover será el mundo real. Por lo tanto se pretende dar la sensación al jugador de que está controlando un personaje virtual </w:t>
      </w:r>
      <w:r w:rsidR="00AC5581">
        <w:rPr>
          <w:rFonts w:ascii="Palatino Linotype" w:hAnsi="Palatino Linotype"/>
        </w:rPr>
        <w:t>por su entorno y en definitiva convertir su casa en el mundo del juego.</w:t>
      </w:r>
    </w:p>
    <w:p w14:paraId="6A1998BF" w14:textId="77777777" w:rsidR="00AC5581" w:rsidRPr="00A007AC" w:rsidRDefault="00AC5581" w:rsidP="00A007AC">
      <w:pPr>
        <w:spacing w:line="360" w:lineRule="auto"/>
        <w:ind w:firstLine="340"/>
        <w:jc w:val="both"/>
        <w:rPr>
          <w:rFonts w:ascii="Palatino Linotype" w:hAnsi="Palatino Linotype"/>
        </w:rPr>
      </w:pPr>
      <w:r>
        <w:rPr>
          <w:rFonts w:ascii="Palatino Linotype" w:hAnsi="Palatino Linotype"/>
        </w:rPr>
        <w:t>Esta idea se ha hecho posible con la ayuda de un robot que será lo que verdaderamente controle el jugador y que irá “siguiendo” al personaje virtual para permitir al usuario explorar su mundo desde una nueva perspectiva. Dicho control se realizará desde una aplicación web habilitada para usar tanto en ordenador</w:t>
      </w:r>
      <w:r w:rsidR="003F4183">
        <w:rPr>
          <w:rFonts w:ascii="Palatino Linotype" w:hAnsi="Palatino Linotype"/>
        </w:rPr>
        <w:t>es como en dispositivos móviles permitiendo al usuario jugar como más le apetezca.</w:t>
      </w:r>
    </w:p>
    <w:p w14:paraId="7305D411" w14:textId="77777777" w:rsidR="0017507F" w:rsidRDefault="0017507F">
      <w:pPr>
        <w:rPr>
          <w:b/>
          <w:u w:val="single"/>
        </w:rPr>
      </w:pPr>
      <w:r>
        <w:rPr>
          <w:b/>
          <w:u w:val="single"/>
        </w:rPr>
        <w:br w:type="page"/>
      </w:r>
    </w:p>
    <w:p w14:paraId="41A58A9C" w14:textId="77777777" w:rsidR="0017507F" w:rsidRDefault="0017507F" w:rsidP="0017507F">
      <w:pPr>
        <w:pStyle w:val="Ttulo1"/>
        <w:numPr>
          <w:ilvl w:val="0"/>
          <w:numId w:val="0"/>
        </w:numPr>
      </w:pPr>
      <w:bookmarkStart w:id="3" w:name="_Toc459454693"/>
      <w:r>
        <w:lastRenderedPageBreak/>
        <w:t>Agradecimientos</w:t>
      </w:r>
      <w:bookmarkEnd w:id="3"/>
    </w:p>
    <w:p w14:paraId="06C35506" w14:textId="77777777" w:rsidR="004D04F9" w:rsidRDefault="004D04F9">
      <w:pPr>
        <w:rPr>
          <w:rFonts w:ascii="Palatino Linotype" w:hAnsi="Palatino Linotype"/>
        </w:rPr>
      </w:pPr>
      <w:r>
        <w:rPr>
          <w:rFonts w:ascii="Palatino Linotype" w:hAnsi="Palatino Linotype"/>
        </w:rPr>
        <w:br w:type="page"/>
      </w:r>
    </w:p>
    <w:p w14:paraId="0EA16C33" w14:textId="77777777" w:rsidR="004D04F9" w:rsidRDefault="004D04F9" w:rsidP="004D04F9">
      <w:pPr>
        <w:pStyle w:val="Ttulo1"/>
        <w:numPr>
          <w:ilvl w:val="0"/>
          <w:numId w:val="0"/>
        </w:numPr>
      </w:pPr>
      <w:bookmarkStart w:id="4" w:name="_Toc459454694"/>
      <w:r>
        <w:lastRenderedPageBreak/>
        <w:t>Citas</w:t>
      </w:r>
      <w:bookmarkEnd w:id="4"/>
    </w:p>
    <w:p w14:paraId="61C089A9" w14:textId="77777777" w:rsidR="001C6791" w:rsidRPr="0017507F" w:rsidRDefault="001C6791" w:rsidP="004D04F9">
      <w:pPr>
        <w:ind w:firstLine="340"/>
        <w:jc w:val="both"/>
        <w:rPr>
          <w:rFonts w:ascii="Palatino Linotype" w:hAnsi="Palatino Linotype"/>
        </w:rPr>
      </w:pPr>
      <w:r>
        <w:rPr>
          <w:b/>
          <w:u w:val="single"/>
        </w:rPr>
        <w:br w:type="page"/>
      </w:r>
    </w:p>
    <w:sdt>
      <w:sdtPr>
        <w:rPr>
          <w:rFonts w:asciiTheme="minorHAnsi" w:eastAsiaTheme="minorHAnsi" w:hAnsiTheme="minorHAnsi" w:cstheme="minorBidi"/>
          <w:b w:val="0"/>
          <w:bCs w:val="0"/>
          <w:color w:val="auto"/>
          <w:sz w:val="22"/>
          <w:szCs w:val="22"/>
          <w:lang w:eastAsia="en-US"/>
        </w:rPr>
        <w:id w:val="-973751630"/>
        <w:docPartObj>
          <w:docPartGallery w:val="Table of Contents"/>
          <w:docPartUnique/>
        </w:docPartObj>
      </w:sdtPr>
      <w:sdtContent>
        <w:p w14:paraId="326E0DE2" w14:textId="77777777" w:rsidR="00DC234E" w:rsidRDefault="00DC234E">
          <w:pPr>
            <w:pStyle w:val="TtulodeTDC"/>
          </w:pPr>
          <w:r>
            <w:t>Índice de contenidos</w:t>
          </w:r>
        </w:p>
        <w:p w14:paraId="431769BF" w14:textId="77777777" w:rsidR="00C030E8" w:rsidRPr="00C030E8" w:rsidRDefault="00DC234E" w:rsidP="00C030E8">
          <w:pPr>
            <w:pStyle w:val="TDC1"/>
            <w:tabs>
              <w:tab w:val="right" w:leader="dot" w:pos="8494"/>
            </w:tabs>
            <w:spacing w:line="360" w:lineRule="auto"/>
            <w:rPr>
              <w:rFonts w:ascii="Palatino Linotype" w:eastAsiaTheme="minorEastAsia" w:hAnsi="Palatino Linotype"/>
              <w:noProof/>
              <w:lang w:eastAsia="es-ES"/>
            </w:rPr>
          </w:pPr>
          <w:r>
            <w:fldChar w:fldCharType="begin"/>
          </w:r>
          <w:r>
            <w:instrText xml:space="preserve"> TOC \o "1-3" \h \z \u </w:instrText>
          </w:r>
          <w:r>
            <w:fldChar w:fldCharType="separate"/>
          </w:r>
          <w:hyperlink w:anchor="_Toc459454691" w:history="1">
            <w:r w:rsidR="00C030E8" w:rsidRPr="00C030E8">
              <w:rPr>
                <w:rStyle w:val="Hipervnculo"/>
                <w:rFonts w:ascii="Palatino Linotype" w:hAnsi="Palatino Linotype"/>
                <w:noProof/>
              </w:rPr>
              <w:t>Resumen</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w:t>
            </w:r>
            <w:r w:rsidR="00C030E8" w:rsidRPr="00C030E8">
              <w:rPr>
                <w:rFonts w:ascii="Palatino Linotype" w:hAnsi="Palatino Linotype"/>
                <w:noProof/>
                <w:webHidden/>
              </w:rPr>
              <w:fldChar w:fldCharType="end"/>
            </w:r>
          </w:hyperlink>
        </w:p>
        <w:p w14:paraId="7440ABA3" w14:textId="77777777" w:rsidR="00C030E8" w:rsidRPr="00C030E8" w:rsidRDefault="00B87757" w:rsidP="00C030E8">
          <w:pPr>
            <w:pStyle w:val="TDC1"/>
            <w:tabs>
              <w:tab w:val="right" w:leader="dot" w:pos="8494"/>
            </w:tabs>
            <w:spacing w:line="360" w:lineRule="auto"/>
            <w:rPr>
              <w:rFonts w:ascii="Palatino Linotype" w:eastAsiaTheme="minorEastAsia" w:hAnsi="Palatino Linotype"/>
              <w:noProof/>
              <w:lang w:eastAsia="es-ES"/>
            </w:rPr>
          </w:pPr>
          <w:hyperlink w:anchor="_Toc459454692" w:history="1">
            <w:r w:rsidR="00C030E8" w:rsidRPr="00C030E8">
              <w:rPr>
                <w:rStyle w:val="Hipervnculo"/>
                <w:rFonts w:ascii="Palatino Linotype" w:hAnsi="Palatino Linotype"/>
                <w:noProof/>
              </w:rPr>
              <w:t>Justificación y objetivos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w:t>
            </w:r>
            <w:r w:rsidR="00C030E8" w:rsidRPr="00C030E8">
              <w:rPr>
                <w:rFonts w:ascii="Palatino Linotype" w:hAnsi="Palatino Linotype"/>
                <w:noProof/>
                <w:webHidden/>
              </w:rPr>
              <w:fldChar w:fldCharType="end"/>
            </w:r>
          </w:hyperlink>
        </w:p>
        <w:p w14:paraId="70057197" w14:textId="77777777" w:rsidR="00C030E8" w:rsidRPr="00C030E8" w:rsidRDefault="00B87757" w:rsidP="00C030E8">
          <w:pPr>
            <w:pStyle w:val="TDC1"/>
            <w:tabs>
              <w:tab w:val="right" w:leader="dot" w:pos="8494"/>
            </w:tabs>
            <w:spacing w:line="360" w:lineRule="auto"/>
            <w:rPr>
              <w:rFonts w:ascii="Palatino Linotype" w:eastAsiaTheme="minorEastAsia" w:hAnsi="Palatino Linotype"/>
              <w:noProof/>
              <w:lang w:eastAsia="es-ES"/>
            </w:rPr>
          </w:pPr>
          <w:hyperlink w:anchor="_Toc459454693" w:history="1">
            <w:r w:rsidR="00C030E8" w:rsidRPr="00C030E8">
              <w:rPr>
                <w:rStyle w:val="Hipervnculo"/>
                <w:rFonts w:ascii="Palatino Linotype" w:hAnsi="Palatino Linotype"/>
                <w:noProof/>
              </w:rPr>
              <w:t>Agradecimientos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w:t>
            </w:r>
            <w:r w:rsidR="00C030E8" w:rsidRPr="00C030E8">
              <w:rPr>
                <w:rFonts w:ascii="Palatino Linotype" w:hAnsi="Palatino Linotype"/>
                <w:noProof/>
                <w:webHidden/>
              </w:rPr>
              <w:fldChar w:fldCharType="end"/>
            </w:r>
          </w:hyperlink>
        </w:p>
        <w:p w14:paraId="1BE3A4EB" w14:textId="77777777" w:rsidR="00C030E8" w:rsidRPr="00C030E8" w:rsidRDefault="00B87757" w:rsidP="00C030E8">
          <w:pPr>
            <w:pStyle w:val="TDC1"/>
            <w:tabs>
              <w:tab w:val="right" w:leader="dot" w:pos="8494"/>
            </w:tabs>
            <w:spacing w:line="360" w:lineRule="auto"/>
            <w:rPr>
              <w:rFonts w:ascii="Palatino Linotype" w:eastAsiaTheme="minorEastAsia" w:hAnsi="Palatino Linotype"/>
              <w:noProof/>
              <w:lang w:eastAsia="es-ES"/>
            </w:rPr>
          </w:pPr>
          <w:hyperlink w:anchor="_Toc459454694" w:history="1">
            <w:r w:rsidR="00C030E8" w:rsidRPr="00C030E8">
              <w:rPr>
                <w:rStyle w:val="Hipervnculo"/>
                <w:rFonts w:ascii="Palatino Linotype" w:hAnsi="Palatino Linotype"/>
                <w:noProof/>
              </w:rPr>
              <w:t>Citas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w:t>
            </w:r>
            <w:r w:rsidR="00C030E8" w:rsidRPr="00C030E8">
              <w:rPr>
                <w:rFonts w:ascii="Palatino Linotype" w:hAnsi="Palatino Linotype"/>
                <w:noProof/>
                <w:webHidden/>
              </w:rPr>
              <w:fldChar w:fldCharType="end"/>
            </w:r>
          </w:hyperlink>
        </w:p>
        <w:p w14:paraId="073A96FA" w14:textId="77777777" w:rsidR="00C030E8" w:rsidRPr="00C030E8" w:rsidRDefault="00B87757" w:rsidP="00C030E8">
          <w:pPr>
            <w:pStyle w:val="TDC1"/>
            <w:tabs>
              <w:tab w:val="right" w:leader="dot" w:pos="8494"/>
            </w:tabs>
            <w:spacing w:line="360" w:lineRule="auto"/>
            <w:rPr>
              <w:rFonts w:ascii="Palatino Linotype" w:eastAsiaTheme="minorEastAsia" w:hAnsi="Palatino Linotype"/>
              <w:noProof/>
              <w:lang w:eastAsia="es-ES"/>
            </w:rPr>
          </w:pPr>
          <w:hyperlink w:anchor="_Toc459454695" w:history="1">
            <w:r w:rsidR="00C030E8" w:rsidRPr="00C030E8">
              <w:rPr>
                <w:rStyle w:val="Hipervnculo"/>
                <w:rFonts w:ascii="Palatino Linotype" w:hAnsi="Palatino Linotype"/>
                <w:noProof/>
              </w:rPr>
              <w:t>Índice de figuras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7</w:t>
            </w:r>
            <w:r w:rsidR="00C030E8" w:rsidRPr="00C030E8">
              <w:rPr>
                <w:rFonts w:ascii="Palatino Linotype" w:hAnsi="Palatino Linotype"/>
                <w:noProof/>
                <w:webHidden/>
              </w:rPr>
              <w:fldChar w:fldCharType="end"/>
            </w:r>
          </w:hyperlink>
        </w:p>
        <w:p w14:paraId="6DBEB2DC" w14:textId="77777777" w:rsidR="00C030E8" w:rsidRPr="00C030E8" w:rsidRDefault="00B87757"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696" w:history="1">
            <w:r w:rsidR="00C030E8" w:rsidRPr="00C030E8">
              <w:rPr>
                <w:rStyle w:val="Hipervnculo"/>
                <w:rFonts w:ascii="Palatino Linotype" w:hAnsi="Palatino Linotype"/>
                <w:noProof/>
              </w:rPr>
              <w:t>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Introducción</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8</w:t>
            </w:r>
            <w:r w:rsidR="00C030E8" w:rsidRPr="00C030E8">
              <w:rPr>
                <w:rFonts w:ascii="Palatino Linotype" w:hAnsi="Palatino Linotype"/>
                <w:noProof/>
                <w:webHidden/>
              </w:rPr>
              <w:fldChar w:fldCharType="end"/>
            </w:r>
          </w:hyperlink>
        </w:p>
        <w:p w14:paraId="47E08B0C" w14:textId="77777777" w:rsidR="00C030E8" w:rsidRPr="00C030E8" w:rsidRDefault="00B87757"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697" w:history="1">
            <w:r w:rsidR="00C030E8" w:rsidRPr="00C030E8">
              <w:rPr>
                <w:rStyle w:val="Hipervnculo"/>
                <w:rFonts w:ascii="Palatino Linotype" w:hAnsi="Palatino Linotype"/>
                <w:noProof/>
              </w:rPr>
              <w:t>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Marco teórico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10</w:t>
            </w:r>
            <w:r w:rsidR="00C030E8" w:rsidRPr="00C030E8">
              <w:rPr>
                <w:rFonts w:ascii="Palatino Linotype" w:hAnsi="Palatino Linotype"/>
                <w:noProof/>
                <w:webHidden/>
              </w:rPr>
              <w:fldChar w:fldCharType="end"/>
            </w:r>
          </w:hyperlink>
        </w:p>
        <w:p w14:paraId="0C431F35"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698" w:history="1">
            <w:r w:rsidR="00C030E8" w:rsidRPr="00C030E8">
              <w:rPr>
                <w:rStyle w:val="Hipervnculo"/>
                <w:rFonts w:ascii="Palatino Linotype" w:hAnsi="Palatino Linotype"/>
                <w:noProof/>
              </w:rPr>
              <w:t>2.1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Lenguajes de programación Web</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10</w:t>
            </w:r>
            <w:r w:rsidR="00C030E8" w:rsidRPr="00C030E8">
              <w:rPr>
                <w:rFonts w:ascii="Palatino Linotype" w:hAnsi="Palatino Linotype"/>
                <w:noProof/>
                <w:webHidden/>
              </w:rPr>
              <w:fldChar w:fldCharType="end"/>
            </w:r>
          </w:hyperlink>
        </w:p>
        <w:p w14:paraId="0610F18D"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699" w:history="1">
            <w:r w:rsidR="00C030E8" w:rsidRPr="00C030E8">
              <w:rPr>
                <w:rStyle w:val="Hipervnculo"/>
                <w:rFonts w:ascii="Palatino Linotype" w:hAnsi="Palatino Linotype"/>
                <w:noProof/>
              </w:rPr>
              <w:t>2.1.1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HTML 5</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_Toc459454699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10</w:t>
            </w:r>
            <w:r w:rsidR="00C030E8" w:rsidRPr="00C030E8">
              <w:rPr>
                <w:rFonts w:ascii="Palatino Linotype" w:hAnsi="Palatino Linotype"/>
                <w:noProof/>
                <w:webHidden/>
              </w:rPr>
              <w:fldChar w:fldCharType="end"/>
            </w:r>
          </w:hyperlink>
        </w:p>
        <w:p w14:paraId="530F51AA"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0" w:history="1">
            <w:r w:rsidR="00C030E8" w:rsidRPr="00C030E8">
              <w:rPr>
                <w:rStyle w:val="Hipervnculo"/>
                <w:rFonts w:ascii="Palatino Linotype" w:hAnsi="Palatino Linotype"/>
                <w:noProof/>
              </w:rPr>
              <w:t>2.1.2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JavaScript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10</w:t>
            </w:r>
            <w:r w:rsidR="00C030E8" w:rsidRPr="00C030E8">
              <w:rPr>
                <w:rFonts w:ascii="Palatino Linotype" w:hAnsi="Palatino Linotype"/>
                <w:noProof/>
                <w:webHidden/>
              </w:rPr>
              <w:fldChar w:fldCharType="end"/>
            </w:r>
          </w:hyperlink>
        </w:p>
        <w:p w14:paraId="0DBCBD61"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1" w:history="1">
            <w:r w:rsidR="00C030E8" w:rsidRPr="00C030E8">
              <w:rPr>
                <w:rStyle w:val="Hipervnculo"/>
                <w:rFonts w:ascii="Palatino Linotype" w:hAnsi="Palatino Linotype"/>
                <w:noProof/>
              </w:rPr>
              <w:t>2.1.3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PHP</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11</w:t>
            </w:r>
            <w:r w:rsidR="00C030E8" w:rsidRPr="00C030E8">
              <w:rPr>
                <w:rFonts w:ascii="Palatino Linotype" w:hAnsi="Palatino Linotype"/>
                <w:noProof/>
                <w:webHidden/>
              </w:rPr>
              <w:fldChar w:fldCharType="end"/>
            </w:r>
          </w:hyperlink>
        </w:p>
        <w:p w14:paraId="1CB9E4D1"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02" w:history="1">
            <w:r w:rsidR="00C030E8" w:rsidRPr="00C030E8">
              <w:rPr>
                <w:rStyle w:val="Hipervnculo"/>
                <w:rFonts w:ascii="Palatino Linotype" w:hAnsi="Palatino Linotype"/>
                <w:noProof/>
              </w:rPr>
              <w:t>2.2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Realidad aumentada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11</w:t>
            </w:r>
            <w:r w:rsidR="00C030E8" w:rsidRPr="00C030E8">
              <w:rPr>
                <w:rFonts w:ascii="Palatino Linotype" w:hAnsi="Palatino Linotype"/>
                <w:noProof/>
                <w:webHidden/>
              </w:rPr>
              <w:fldChar w:fldCharType="end"/>
            </w:r>
          </w:hyperlink>
        </w:p>
        <w:p w14:paraId="228BF0B5"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3" w:history="1">
            <w:r w:rsidR="00C030E8" w:rsidRPr="00C030E8">
              <w:rPr>
                <w:rStyle w:val="Hipervnculo"/>
                <w:rFonts w:ascii="Palatino Linotype" w:hAnsi="Palatino Linotype"/>
                <w:noProof/>
              </w:rPr>
              <w:t>2.2.1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 en web y WebGL</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11</w:t>
            </w:r>
            <w:r w:rsidR="00C030E8" w:rsidRPr="00C030E8">
              <w:rPr>
                <w:rFonts w:ascii="Palatino Linotype" w:hAnsi="Palatino Linotype"/>
                <w:noProof/>
                <w:webHidden/>
              </w:rPr>
              <w:fldChar w:fldCharType="end"/>
            </w:r>
          </w:hyperlink>
        </w:p>
        <w:p w14:paraId="6D9E0DDE"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4" w:history="1">
            <w:r w:rsidR="00C030E8" w:rsidRPr="00C030E8">
              <w:rPr>
                <w:rStyle w:val="Hipervnculo"/>
                <w:rFonts w:ascii="Palatino Linotype" w:hAnsi="Palatino Linotype"/>
                <w:noProof/>
              </w:rPr>
              <w:t>2.2.2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 en videojuegos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12</w:t>
            </w:r>
            <w:r w:rsidR="00C030E8" w:rsidRPr="00C030E8">
              <w:rPr>
                <w:rFonts w:ascii="Palatino Linotype" w:hAnsi="Palatino Linotype"/>
                <w:noProof/>
                <w:webHidden/>
              </w:rPr>
              <w:fldChar w:fldCharType="end"/>
            </w:r>
          </w:hyperlink>
        </w:p>
        <w:p w14:paraId="6386EDBD"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05" w:history="1">
            <w:r w:rsidR="00C030E8" w:rsidRPr="00C030E8">
              <w:rPr>
                <w:rStyle w:val="Hipervnculo"/>
                <w:rFonts w:ascii="Palatino Linotype" w:hAnsi="Palatino Linotype"/>
                <w:noProof/>
              </w:rPr>
              <w:t>2.3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Modelado y animación</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12</w:t>
            </w:r>
            <w:r w:rsidR="00C030E8" w:rsidRPr="00C030E8">
              <w:rPr>
                <w:rFonts w:ascii="Palatino Linotype" w:hAnsi="Palatino Linotype"/>
                <w:noProof/>
                <w:webHidden/>
              </w:rPr>
              <w:fldChar w:fldCharType="end"/>
            </w:r>
          </w:hyperlink>
        </w:p>
        <w:p w14:paraId="4A5B61AC"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06" w:history="1">
            <w:r w:rsidR="00C030E8" w:rsidRPr="00C030E8">
              <w:rPr>
                <w:rStyle w:val="Hipervnculo"/>
                <w:rFonts w:ascii="Palatino Linotype" w:hAnsi="Palatino Linotype"/>
                <w:noProof/>
              </w:rPr>
              <w:t>2.4</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Arduino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13</w:t>
            </w:r>
            <w:r w:rsidR="00C030E8" w:rsidRPr="00C030E8">
              <w:rPr>
                <w:rFonts w:ascii="Palatino Linotype" w:hAnsi="Palatino Linotype"/>
                <w:noProof/>
                <w:webHidden/>
              </w:rPr>
              <w:fldChar w:fldCharType="end"/>
            </w:r>
          </w:hyperlink>
        </w:p>
        <w:p w14:paraId="2EBEE08C"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07" w:history="1">
            <w:r w:rsidR="00C030E8" w:rsidRPr="00C030E8">
              <w:rPr>
                <w:rStyle w:val="Hipervnculo"/>
                <w:rFonts w:ascii="Palatino Linotype" w:hAnsi="Palatino Linotype"/>
                <w:noProof/>
              </w:rPr>
              <w:t>2.5</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Raspberry Pi</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14</w:t>
            </w:r>
            <w:r w:rsidR="00C030E8" w:rsidRPr="00C030E8">
              <w:rPr>
                <w:rFonts w:ascii="Palatino Linotype" w:hAnsi="Palatino Linotype"/>
                <w:noProof/>
                <w:webHidden/>
              </w:rPr>
              <w:fldChar w:fldCharType="end"/>
            </w:r>
          </w:hyperlink>
        </w:p>
        <w:p w14:paraId="6BB92543"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8" w:history="1">
            <w:r w:rsidR="00C030E8" w:rsidRPr="00C030E8">
              <w:rPr>
                <w:rStyle w:val="Hipervnculo"/>
                <w:rFonts w:ascii="Palatino Linotype" w:hAnsi="Palatino Linotype"/>
                <w:noProof/>
              </w:rPr>
              <w:t>2.5.1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Raspbian como SO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15</w:t>
            </w:r>
            <w:r w:rsidR="00C030E8" w:rsidRPr="00C030E8">
              <w:rPr>
                <w:rFonts w:ascii="Palatino Linotype" w:hAnsi="Palatino Linotype"/>
                <w:noProof/>
                <w:webHidden/>
              </w:rPr>
              <w:fldChar w:fldCharType="end"/>
            </w:r>
          </w:hyperlink>
        </w:p>
        <w:p w14:paraId="38D76357"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09" w:history="1">
            <w:r w:rsidR="00C030E8" w:rsidRPr="00C030E8">
              <w:rPr>
                <w:rStyle w:val="Hipervnculo"/>
                <w:rFonts w:ascii="Palatino Linotype" w:hAnsi="Palatino Linotype"/>
                <w:noProof/>
              </w:rPr>
              <w:t>2.5.2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Servidores web para Raspberry Pi</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_Toc459454709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15</w:t>
            </w:r>
            <w:r w:rsidR="00C030E8" w:rsidRPr="00C030E8">
              <w:rPr>
                <w:rFonts w:ascii="Palatino Linotype" w:hAnsi="Palatino Linotype"/>
                <w:noProof/>
                <w:webHidden/>
              </w:rPr>
              <w:fldChar w:fldCharType="end"/>
            </w:r>
          </w:hyperlink>
        </w:p>
        <w:p w14:paraId="3A0ADEF1" w14:textId="77777777" w:rsidR="00C030E8" w:rsidRPr="00C030E8" w:rsidRDefault="00B87757"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10" w:history="1">
            <w:r w:rsidR="00C030E8" w:rsidRPr="00C030E8">
              <w:rPr>
                <w:rStyle w:val="Hipervnculo"/>
                <w:rFonts w:ascii="Palatino Linotype" w:hAnsi="Palatino Linotype"/>
                <w:noProof/>
              </w:rPr>
              <w:t>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Objetivos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17</w:t>
            </w:r>
            <w:r w:rsidR="00C030E8" w:rsidRPr="00C030E8">
              <w:rPr>
                <w:rFonts w:ascii="Palatino Linotype" w:hAnsi="Palatino Linotype"/>
                <w:noProof/>
                <w:webHidden/>
              </w:rPr>
              <w:fldChar w:fldCharType="end"/>
            </w:r>
          </w:hyperlink>
        </w:p>
        <w:p w14:paraId="4E179153"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1" w:history="1">
            <w:r w:rsidR="00C030E8" w:rsidRPr="00C030E8">
              <w:rPr>
                <w:rStyle w:val="Hipervnculo"/>
                <w:rFonts w:ascii="Palatino Linotype" w:hAnsi="Palatino Linotype"/>
                <w:noProof/>
              </w:rPr>
              <w:t>3.1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del personaje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17</w:t>
            </w:r>
            <w:r w:rsidR="00C030E8" w:rsidRPr="00C030E8">
              <w:rPr>
                <w:rFonts w:ascii="Palatino Linotype" w:hAnsi="Palatino Linotype"/>
                <w:noProof/>
                <w:webHidden/>
              </w:rPr>
              <w:fldChar w:fldCharType="end"/>
            </w:r>
          </w:hyperlink>
        </w:p>
        <w:p w14:paraId="792F0BD1"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2" w:history="1">
            <w:r w:rsidR="00C030E8" w:rsidRPr="00C030E8">
              <w:rPr>
                <w:rStyle w:val="Hipervnculo"/>
                <w:rFonts w:ascii="Palatino Linotype" w:hAnsi="Palatino Linotype"/>
                <w:noProof/>
              </w:rPr>
              <w:t>3.2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 la aplicación web</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18</w:t>
            </w:r>
            <w:r w:rsidR="00C030E8" w:rsidRPr="00C030E8">
              <w:rPr>
                <w:rFonts w:ascii="Palatino Linotype" w:hAnsi="Palatino Linotype"/>
                <w:noProof/>
                <w:webHidden/>
              </w:rPr>
              <w:fldChar w:fldCharType="end"/>
            </w:r>
          </w:hyperlink>
        </w:p>
        <w:p w14:paraId="1CE55BFF"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3" w:history="1">
            <w:r w:rsidR="00C030E8" w:rsidRPr="00C030E8">
              <w:rPr>
                <w:rStyle w:val="Hipervnculo"/>
                <w:rFonts w:ascii="Palatino Linotype" w:hAnsi="Palatino Linotype"/>
                <w:noProof/>
              </w:rPr>
              <w:t>3.3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19</w:t>
            </w:r>
            <w:r w:rsidR="00C030E8" w:rsidRPr="00C030E8">
              <w:rPr>
                <w:rFonts w:ascii="Palatino Linotype" w:hAnsi="Palatino Linotype"/>
                <w:noProof/>
                <w:webHidden/>
              </w:rPr>
              <w:fldChar w:fldCharType="end"/>
            </w:r>
          </w:hyperlink>
        </w:p>
        <w:p w14:paraId="2606FDE9"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4" w:history="1">
            <w:r w:rsidR="00C030E8" w:rsidRPr="00C030E8">
              <w:rPr>
                <w:rStyle w:val="Hipervnculo"/>
                <w:rFonts w:ascii="Palatino Linotype" w:hAnsi="Palatino Linotype"/>
                <w:noProof/>
              </w:rPr>
              <w:t>3.4</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Realidad aumentada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20</w:t>
            </w:r>
            <w:r w:rsidR="00C030E8" w:rsidRPr="00C030E8">
              <w:rPr>
                <w:rFonts w:ascii="Palatino Linotype" w:hAnsi="Palatino Linotype"/>
                <w:noProof/>
                <w:webHidden/>
              </w:rPr>
              <w:fldChar w:fldCharType="end"/>
            </w:r>
          </w:hyperlink>
        </w:p>
        <w:p w14:paraId="754796ED" w14:textId="77777777" w:rsidR="00C030E8" w:rsidRPr="00C030E8" w:rsidRDefault="00B87757"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15" w:history="1">
            <w:r w:rsidR="00C030E8" w:rsidRPr="00C030E8">
              <w:rPr>
                <w:rStyle w:val="Hipervnculo"/>
                <w:rFonts w:ascii="Palatino Linotype" w:hAnsi="Palatino Linotype"/>
                <w:noProof/>
              </w:rPr>
              <w:t>4</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Metodología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23</w:t>
            </w:r>
            <w:r w:rsidR="00C030E8" w:rsidRPr="00C030E8">
              <w:rPr>
                <w:rFonts w:ascii="Palatino Linotype" w:hAnsi="Palatino Linotype"/>
                <w:noProof/>
                <w:webHidden/>
              </w:rPr>
              <w:fldChar w:fldCharType="end"/>
            </w:r>
          </w:hyperlink>
        </w:p>
        <w:p w14:paraId="567606A5"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6" w:history="1">
            <w:r w:rsidR="00C030E8" w:rsidRPr="00C030E8">
              <w:rPr>
                <w:rStyle w:val="Hipervnculo"/>
                <w:rFonts w:ascii="Palatino Linotype" w:hAnsi="Palatino Linotype"/>
                <w:noProof/>
              </w:rPr>
              <w:t>4.1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Metodología del desarrollo del software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23</w:t>
            </w:r>
            <w:r w:rsidR="00C030E8" w:rsidRPr="00C030E8">
              <w:rPr>
                <w:rFonts w:ascii="Palatino Linotype" w:hAnsi="Palatino Linotype"/>
                <w:noProof/>
                <w:webHidden/>
              </w:rPr>
              <w:fldChar w:fldCharType="end"/>
            </w:r>
          </w:hyperlink>
        </w:p>
        <w:p w14:paraId="08E9CE39"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17" w:history="1">
            <w:r w:rsidR="00C030E8" w:rsidRPr="00C030E8">
              <w:rPr>
                <w:rStyle w:val="Hipervnculo"/>
                <w:rFonts w:ascii="Palatino Linotype" w:hAnsi="Palatino Linotype"/>
                <w:noProof/>
              </w:rPr>
              <w:t>4.2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Gestión del proyecto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24</w:t>
            </w:r>
            <w:r w:rsidR="00C030E8" w:rsidRPr="00C030E8">
              <w:rPr>
                <w:rFonts w:ascii="Palatino Linotype" w:hAnsi="Palatino Linotype"/>
                <w:noProof/>
                <w:webHidden/>
              </w:rPr>
              <w:fldChar w:fldCharType="end"/>
            </w:r>
          </w:hyperlink>
        </w:p>
        <w:p w14:paraId="0C9911DD"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18" w:history="1">
            <w:r w:rsidR="00C030E8" w:rsidRPr="00C030E8">
              <w:rPr>
                <w:rStyle w:val="Hipervnculo"/>
                <w:rFonts w:ascii="Palatino Linotype" w:hAnsi="Palatino Linotype"/>
                <w:noProof/>
              </w:rPr>
              <w:t>4.2.1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Repositorios y GitHub</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24</w:t>
            </w:r>
            <w:r w:rsidR="00C030E8" w:rsidRPr="00C030E8">
              <w:rPr>
                <w:rFonts w:ascii="Palatino Linotype" w:hAnsi="Palatino Linotype"/>
                <w:noProof/>
                <w:webHidden/>
              </w:rPr>
              <w:fldChar w:fldCharType="end"/>
            </w:r>
          </w:hyperlink>
        </w:p>
        <w:p w14:paraId="674F04C1"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19" w:history="1">
            <w:r w:rsidR="00C030E8" w:rsidRPr="00C030E8">
              <w:rPr>
                <w:rStyle w:val="Hipervnculo"/>
                <w:rFonts w:ascii="Palatino Linotype" w:hAnsi="Palatino Linotype"/>
                <w:noProof/>
              </w:rPr>
              <w:t>4.2.2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Trello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_Toc459454719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24</w:t>
            </w:r>
            <w:r w:rsidR="00C030E8" w:rsidRPr="00C030E8">
              <w:rPr>
                <w:rFonts w:ascii="Palatino Linotype" w:hAnsi="Palatino Linotype"/>
                <w:noProof/>
                <w:webHidden/>
              </w:rPr>
              <w:fldChar w:fldCharType="end"/>
            </w:r>
          </w:hyperlink>
        </w:p>
        <w:p w14:paraId="5D76462A"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0" w:history="1">
            <w:r w:rsidR="00C030E8" w:rsidRPr="00C030E8">
              <w:rPr>
                <w:rStyle w:val="Hipervnculo"/>
                <w:rFonts w:ascii="Palatino Linotype" w:hAnsi="Palatino Linotype"/>
                <w:noProof/>
              </w:rPr>
              <w:t>4.2.3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Toggle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25</w:t>
            </w:r>
            <w:r w:rsidR="00C030E8" w:rsidRPr="00C030E8">
              <w:rPr>
                <w:rFonts w:ascii="Palatino Linotype" w:hAnsi="Palatino Linotype"/>
                <w:noProof/>
                <w:webHidden/>
              </w:rPr>
              <w:fldChar w:fldCharType="end"/>
            </w:r>
          </w:hyperlink>
        </w:p>
        <w:p w14:paraId="1D6EA23C" w14:textId="77777777" w:rsidR="00C030E8" w:rsidRPr="00C030E8" w:rsidRDefault="00B87757"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21" w:history="1">
            <w:r w:rsidR="00C030E8" w:rsidRPr="00C030E8">
              <w:rPr>
                <w:rStyle w:val="Hipervnculo"/>
                <w:rFonts w:ascii="Palatino Linotype" w:hAnsi="Palatino Linotype"/>
                <w:noProof/>
              </w:rPr>
              <w:t>5</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26</w:t>
            </w:r>
            <w:r w:rsidR="00C030E8" w:rsidRPr="00C030E8">
              <w:rPr>
                <w:rFonts w:ascii="Palatino Linotype" w:hAnsi="Palatino Linotype"/>
                <w:noProof/>
                <w:webHidden/>
              </w:rPr>
              <w:fldChar w:fldCharType="end"/>
            </w:r>
          </w:hyperlink>
        </w:p>
        <w:p w14:paraId="38529DA1"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22" w:history="1">
            <w:r w:rsidR="00C030E8" w:rsidRPr="00C030E8">
              <w:rPr>
                <w:rStyle w:val="Hipervnculo"/>
                <w:rFonts w:ascii="Palatino Linotype" w:hAnsi="Palatino Linotype"/>
                <w:noProof/>
              </w:rPr>
              <w:t>5.1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del personaje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26</w:t>
            </w:r>
            <w:r w:rsidR="00C030E8" w:rsidRPr="00C030E8">
              <w:rPr>
                <w:rFonts w:ascii="Palatino Linotype" w:hAnsi="Palatino Linotype"/>
                <w:noProof/>
                <w:webHidden/>
              </w:rPr>
              <w:fldChar w:fldCharType="end"/>
            </w:r>
          </w:hyperlink>
        </w:p>
        <w:p w14:paraId="54760E6A"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3" w:history="1">
            <w:r w:rsidR="00C030E8" w:rsidRPr="00C030E8">
              <w:rPr>
                <w:rStyle w:val="Hipervnculo"/>
                <w:rFonts w:ascii="Palatino Linotype" w:hAnsi="Palatino Linotype"/>
                <w:noProof/>
              </w:rPr>
              <w:t>5.1.1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Bocetos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26</w:t>
            </w:r>
            <w:r w:rsidR="00C030E8" w:rsidRPr="00C030E8">
              <w:rPr>
                <w:rFonts w:ascii="Palatino Linotype" w:hAnsi="Palatino Linotype"/>
                <w:noProof/>
                <w:webHidden/>
              </w:rPr>
              <w:fldChar w:fldCharType="end"/>
            </w:r>
          </w:hyperlink>
        </w:p>
        <w:p w14:paraId="5013EC0C"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4" w:history="1">
            <w:r w:rsidR="00C030E8" w:rsidRPr="00C030E8">
              <w:rPr>
                <w:rStyle w:val="Hipervnculo"/>
                <w:rFonts w:ascii="Palatino Linotype" w:hAnsi="Palatino Linotype"/>
                <w:noProof/>
              </w:rPr>
              <w:t>5.1.2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Modelado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28</w:t>
            </w:r>
            <w:r w:rsidR="00C030E8" w:rsidRPr="00C030E8">
              <w:rPr>
                <w:rFonts w:ascii="Palatino Linotype" w:hAnsi="Palatino Linotype"/>
                <w:noProof/>
                <w:webHidden/>
              </w:rPr>
              <w:fldChar w:fldCharType="end"/>
            </w:r>
          </w:hyperlink>
        </w:p>
        <w:p w14:paraId="275365A6"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5" w:history="1">
            <w:r w:rsidR="00C030E8" w:rsidRPr="00C030E8">
              <w:rPr>
                <w:rStyle w:val="Hipervnculo"/>
                <w:rFonts w:ascii="Palatino Linotype" w:hAnsi="Palatino Linotype"/>
                <w:noProof/>
              </w:rPr>
              <w:t>5.1.3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Animación</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33</w:t>
            </w:r>
            <w:r w:rsidR="00C030E8" w:rsidRPr="00C030E8">
              <w:rPr>
                <w:rFonts w:ascii="Palatino Linotype" w:hAnsi="Palatino Linotype"/>
                <w:noProof/>
                <w:webHidden/>
              </w:rPr>
              <w:fldChar w:fldCharType="end"/>
            </w:r>
          </w:hyperlink>
        </w:p>
        <w:p w14:paraId="456F4A40"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26" w:history="1">
            <w:r w:rsidR="00C030E8" w:rsidRPr="00C030E8">
              <w:rPr>
                <w:rStyle w:val="Hipervnculo"/>
                <w:rFonts w:ascii="Palatino Linotype" w:hAnsi="Palatino Linotype"/>
                <w:noProof/>
              </w:rPr>
              <w:t>5.2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 la aplicación web</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36</w:t>
            </w:r>
            <w:r w:rsidR="00C030E8" w:rsidRPr="00C030E8">
              <w:rPr>
                <w:rFonts w:ascii="Palatino Linotype" w:hAnsi="Palatino Linotype"/>
                <w:noProof/>
                <w:webHidden/>
              </w:rPr>
              <w:fldChar w:fldCharType="end"/>
            </w:r>
          </w:hyperlink>
        </w:p>
        <w:p w14:paraId="598054E3"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7" w:history="1">
            <w:r w:rsidR="00C030E8" w:rsidRPr="00C030E8">
              <w:rPr>
                <w:rStyle w:val="Hipervnculo"/>
                <w:rFonts w:ascii="Palatino Linotype" w:hAnsi="Palatino Linotype"/>
                <w:noProof/>
              </w:rPr>
              <w:t>5.2.1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Cliente</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37</w:t>
            </w:r>
            <w:r w:rsidR="00C030E8" w:rsidRPr="00C030E8">
              <w:rPr>
                <w:rFonts w:ascii="Palatino Linotype" w:hAnsi="Palatino Linotype"/>
                <w:noProof/>
                <w:webHidden/>
              </w:rPr>
              <w:fldChar w:fldCharType="end"/>
            </w:r>
          </w:hyperlink>
        </w:p>
        <w:p w14:paraId="2B4567ED"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28" w:history="1">
            <w:r w:rsidR="00C030E8" w:rsidRPr="00C030E8">
              <w:rPr>
                <w:rStyle w:val="Hipervnculo"/>
                <w:rFonts w:ascii="Palatino Linotype" w:hAnsi="Palatino Linotype"/>
                <w:noProof/>
              </w:rPr>
              <w:t>5.2.2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Servidor</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40</w:t>
            </w:r>
            <w:r w:rsidR="00C030E8" w:rsidRPr="00C030E8">
              <w:rPr>
                <w:rFonts w:ascii="Palatino Linotype" w:hAnsi="Palatino Linotype"/>
                <w:noProof/>
                <w:webHidden/>
              </w:rPr>
              <w:fldChar w:fldCharType="end"/>
            </w:r>
          </w:hyperlink>
        </w:p>
        <w:p w14:paraId="20B0B250"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29" w:history="1">
            <w:r w:rsidR="00C030E8" w:rsidRPr="00C030E8">
              <w:rPr>
                <w:rStyle w:val="Hipervnculo"/>
                <w:rFonts w:ascii="Palatino Linotype" w:hAnsi="Palatino Linotype"/>
                <w:noProof/>
              </w:rPr>
              <w:t>5.3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Desarrollo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_Toc459454729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42</w:t>
            </w:r>
            <w:r w:rsidR="00C030E8" w:rsidRPr="00C030E8">
              <w:rPr>
                <w:rFonts w:ascii="Palatino Linotype" w:hAnsi="Palatino Linotype"/>
                <w:noProof/>
                <w:webHidden/>
              </w:rPr>
              <w:fldChar w:fldCharType="end"/>
            </w:r>
          </w:hyperlink>
        </w:p>
        <w:p w14:paraId="35B557EB"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0" w:history="1">
            <w:r w:rsidR="00C030E8" w:rsidRPr="00C030E8">
              <w:rPr>
                <w:rStyle w:val="Hipervnculo"/>
                <w:rFonts w:ascii="Palatino Linotype" w:hAnsi="Palatino Linotype"/>
                <w:noProof/>
              </w:rPr>
              <w:t>5.3.1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Raspberry pi</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44</w:t>
            </w:r>
            <w:r w:rsidR="00C030E8" w:rsidRPr="00C030E8">
              <w:rPr>
                <w:rFonts w:ascii="Palatino Linotype" w:hAnsi="Palatino Linotype"/>
                <w:noProof/>
                <w:webHidden/>
              </w:rPr>
              <w:fldChar w:fldCharType="end"/>
            </w:r>
          </w:hyperlink>
        </w:p>
        <w:p w14:paraId="08FA9656"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1" w:history="1">
            <w:r w:rsidR="00C030E8" w:rsidRPr="00C030E8">
              <w:rPr>
                <w:rStyle w:val="Hipervnculo"/>
                <w:rFonts w:ascii="Palatino Linotype" w:hAnsi="Palatino Linotype"/>
                <w:noProof/>
              </w:rPr>
              <w:t>5.3.2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Arduino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45</w:t>
            </w:r>
            <w:r w:rsidR="00C030E8" w:rsidRPr="00C030E8">
              <w:rPr>
                <w:rFonts w:ascii="Palatino Linotype" w:hAnsi="Palatino Linotype"/>
                <w:noProof/>
                <w:webHidden/>
              </w:rPr>
              <w:fldChar w:fldCharType="end"/>
            </w:r>
          </w:hyperlink>
        </w:p>
        <w:p w14:paraId="10660B0E"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32" w:history="1">
            <w:r w:rsidR="00C030E8" w:rsidRPr="00C030E8">
              <w:rPr>
                <w:rStyle w:val="Hipervnculo"/>
                <w:rFonts w:ascii="Palatino Linotype" w:hAnsi="Palatino Linotype"/>
                <w:noProof/>
              </w:rPr>
              <w:t>5.4</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Realidad aumentada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49</w:t>
            </w:r>
            <w:r w:rsidR="00C030E8" w:rsidRPr="00C030E8">
              <w:rPr>
                <w:rFonts w:ascii="Palatino Linotype" w:hAnsi="Palatino Linotype"/>
                <w:noProof/>
                <w:webHidden/>
              </w:rPr>
              <w:fldChar w:fldCharType="end"/>
            </w:r>
          </w:hyperlink>
        </w:p>
        <w:p w14:paraId="35C2D933" w14:textId="77777777" w:rsidR="00C030E8" w:rsidRPr="00C030E8" w:rsidRDefault="00B87757"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33" w:history="1">
            <w:r w:rsidR="00C030E8" w:rsidRPr="00C030E8">
              <w:rPr>
                <w:rStyle w:val="Hipervnculo"/>
                <w:rFonts w:ascii="Palatino Linotype" w:hAnsi="Palatino Linotype"/>
                <w:noProof/>
              </w:rPr>
              <w:t>6</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Trabajo futuro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50</w:t>
            </w:r>
            <w:r w:rsidR="00C030E8" w:rsidRPr="00C030E8">
              <w:rPr>
                <w:rFonts w:ascii="Palatino Linotype" w:hAnsi="Palatino Linotype"/>
                <w:noProof/>
                <w:webHidden/>
              </w:rPr>
              <w:fldChar w:fldCharType="end"/>
            </w:r>
          </w:hyperlink>
        </w:p>
        <w:p w14:paraId="0F134D73"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34" w:history="1">
            <w:r w:rsidR="00C030E8" w:rsidRPr="00C030E8">
              <w:rPr>
                <w:rStyle w:val="Hipervnculo"/>
                <w:rFonts w:ascii="Palatino Linotype" w:hAnsi="Palatino Linotype"/>
                <w:noProof/>
              </w:rPr>
              <w:t>6.1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Mejoras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50</w:t>
            </w:r>
            <w:r w:rsidR="00C030E8" w:rsidRPr="00C030E8">
              <w:rPr>
                <w:rFonts w:ascii="Palatino Linotype" w:hAnsi="Palatino Linotype"/>
                <w:noProof/>
                <w:webHidden/>
              </w:rPr>
              <w:fldChar w:fldCharType="end"/>
            </w:r>
          </w:hyperlink>
        </w:p>
        <w:p w14:paraId="728EF909"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5" w:history="1">
            <w:r w:rsidR="00C030E8" w:rsidRPr="00C030E8">
              <w:rPr>
                <w:rStyle w:val="Hipervnculo"/>
                <w:rFonts w:ascii="Palatino Linotype" w:hAnsi="Palatino Linotype"/>
                <w:noProof/>
              </w:rPr>
              <w:t>6.1.1</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Historia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50</w:t>
            </w:r>
            <w:r w:rsidR="00C030E8" w:rsidRPr="00C030E8">
              <w:rPr>
                <w:rFonts w:ascii="Palatino Linotype" w:hAnsi="Palatino Linotype"/>
                <w:noProof/>
                <w:webHidden/>
              </w:rPr>
              <w:fldChar w:fldCharType="end"/>
            </w:r>
          </w:hyperlink>
        </w:p>
        <w:p w14:paraId="71F4BA50"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6" w:history="1">
            <w:r w:rsidR="00C030E8" w:rsidRPr="00C030E8">
              <w:rPr>
                <w:rStyle w:val="Hipervnculo"/>
                <w:rFonts w:ascii="Palatino Linotype" w:hAnsi="Palatino Linotype"/>
                <w:noProof/>
              </w:rPr>
              <w:t>6.1.2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Rejugabilidad</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50</w:t>
            </w:r>
            <w:r w:rsidR="00C030E8" w:rsidRPr="00C030E8">
              <w:rPr>
                <w:rFonts w:ascii="Palatino Linotype" w:hAnsi="Palatino Linotype"/>
                <w:noProof/>
                <w:webHidden/>
              </w:rPr>
              <w:fldChar w:fldCharType="end"/>
            </w:r>
          </w:hyperlink>
        </w:p>
        <w:p w14:paraId="549C8C91" w14:textId="77777777" w:rsidR="00C030E8" w:rsidRPr="00C030E8" w:rsidRDefault="00B87757" w:rsidP="00C030E8">
          <w:pPr>
            <w:pStyle w:val="TDC3"/>
            <w:tabs>
              <w:tab w:val="left" w:pos="1320"/>
              <w:tab w:val="right" w:leader="dot" w:pos="8494"/>
            </w:tabs>
            <w:spacing w:line="360" w:lineRule="auto"/>
            <w:rPr>
              <w:rFonts w:ascii="Palatino Linotype" w:eastAsiaTheme="minorEastAsia" w:hAnsi="Palatino Linotype"/>
              <w:noProof/>
              <w:lang w:eastAsia="es-ES"/>
            </w:rPr>
          </w:pPr>
          <w:hyperlink w:anchor="_Toc459454737" w:history="1">
            <w:r w:rsidR="00C030E8" w:rsidRPr="00C030E8">
              <w:rPr>
                <w:rStyle w:val="Hipervnculo"/>
                <w:rFonts w:ascii="Palatino Linotype" w:hAnsi="Palatino Linotype"/>
                <w:noProof/>
              </w:rPr>
              <w:t>6.1.3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Mayor control del entorno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51</w:t>
            </w:r>
            <w:r w:rsidR="00C030E8" w:rsidRPr="00C030E8">
              <w:rPr>
                <w:rFonts w:ascii="Palatino Linotype" w:hAnsi="Palatino Linotype"/>
                <w:noProof/>
                <w:webHidden/>
              </w:rPr>
              <w:fldChar w:fldCharType="end"/>
            </w:r>
          </w:hyperlink>
        </w:p>
        <w:p w14:paraId="14C97A1C"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38" w:history="1">
            <w:r w:rsidR="00C030E8" w:rsidRPr="00C030E8">
              <w:rPr>
                <w:rStyle w:val="Hipervnculo"/>
                <w:rFonts w:ascii="Palatino Linotype" w:hAnsi="Palatino Linotype"/>
                <w:noProof/>
              </w:rPr>
              <w:t>6.2</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Control de acceso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51</w:t>
            </w:r>
            <w:r w:rsidR="00C030E8" w:rsidRPr="00C030E8">
              <w:rPr>
                <w:rFonts w:ascii="Palatino Linotype" w:hAnsi="Palatino Linotype"/>
                <w:noProof/>
                <w:webHidden/>
              </w:rPr>
              <w:fldChar w:fldCharType="end"/>
            </w:r>
          </w:hyperlink>
        </w:p>
        <w:p w14:paraId="105E3913" w14:textId="77777777" w:rsidR="00C030E8" w:rsidRPr="00C030E8" w:rsidRDefault="00B87757" w:rsidP="00C030E8">
          <w:pPr>
            <w:pStyle w:val="TDC2"/>
            <w:tabs>
              <w:tab w:val="left" w:pos="880"/>
              <w:tab w:val="right" w:leader="dot" w:pos="8494"/>
            </w:tabs>
            <w:spacing w:line="360" w:lineRule="auto"/>
            <w:rPr>
              <w:rFonts w:ascii="Palatino Linotype" w:eastAsiaTheme="minorEastAsia" w:hAnsi="Palatino Linotype"/>
              <w:noProof/>
              <w:lang w:eastAsia="es-ES"/>
            </w:rPr>
          </w:pPr>
          <w:hyperlink w:anchor="_Toc459454739" w:history="1">
            <w:r w:rsidR="00C030E8" w:rsidRPr="00C030E8">
              <w:rPr>
                <w:rStyle w:val="Hipervnculo"/>
                <w:rFonts w:ascii="Palatino Linotype" w:hAnsi="Palatino Linotype"/>
                <w:noProof/>
              </w:rPr>
              <w:t>6.3</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Multijugador</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_Toc459454739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51</w:t>
            </w:r>
            <w:r w:rsidR="00C030E8" w:rsidRPr="00C030E8">
              <w:rPr>
                <w:rFonts w:ascii="Palatino Linotype" w:hAnsi="Palatino Linotype"/>
                <w:noProof/>
                <w:webHidden/>
              </w:rPr>
              <w:fldChar w:fldCharType="end"/>
            </w:r>
          </w:hyperlink>
        </w:p>
        <w:p w14:paraId="09C04A86" w14:textId="77777777" w:rsidR="00C030E8" w:rsidRPr="00C030E8" w:rsidRDefault="00B87757" w:rsidP="00C030E8">
          <w:pPr>
            <w:pStyle w:val="TDC1"/>
            <w:tabs>
              <w:tab w:val="left" w:pos="440"/>
              <w:tab w:val="right" w:leader="dot" w:pos="8494"/>
            </w:tabs>
            <w:spacing w:line="360" w:lineRule="auto"/>
            <w:rPr>
              <w:rFonts w:ascii="Palatino Linotype" w:eastAsiaTheme="minorEastAsia" w:hAnsi="Palatino Linotype"/>
              <w:noProof/>
              <w:lang w:eastAsia="es-ES"/>
            </w:rPr>
          </w:pPr>
          <w:hyperlink w:anchor="_Toc459454740" w:history="1">
            <w:r w:rsidR="00C030E8" w:rsidRPr="00C030E8">
              <w:rPr>
                <w:rStyle w:val="Hipervnculo"/>
                <w:rFonts w:ascii="Palatino Linotype" w:hAnsi="Palatino Linotype"/>
                <w:noProof/>
              </w:rPr>
              <w:t>7</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Conclusiones y valoración personal</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_Toc459454740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52</w:t>
            </w:r>
            <w:r w:rsidR="00C030E8" w:rsidRPr="00C030E8">
              <w:rPr>
                <w:rFonts w:ascii="Palatino Linotype" w:hAnsi="Palatino Linotype"/>
                <w:noProof/>
                <w:webHidden/>
              </w:rPr>
              <w:fldChar w:fldCharType="end"/>
            </w:r>
          </w:hyperlink>
        </w:p>
        <w:p w14:paraId="30F7A822" w14:textId="77777777" w:rsidR="00DC234E" w:rsidRDefault="00B87757" w:rsidP="00C030E8">
          <w:pPr>
            <w:pStyle w:val="TDC1"/>
            <w:tabs>
              <w:tab w:val="left" w:pos="440"/>
              <w:tab w:val="right" w:leader="dot" w:pos="8494"/>
            </w:tabs>
            <w:spacing w:line="360" w:lineRule="auto"/>
          </w:pPr>
          <w:hyperlink w:anchor="_Toc459454741" w:history="1">
            <w:r w:rsidR="00C030E8" w:rsidRPr="00C030E8">
              <w:rPr>
                <w:rStyle w:val="Hipervnculo"/>
                <w:rFonts w:ascii="Palatino Linotype" w:hAnsi="Palatino Linotype"/>
                <w:noProof/>
              </w:rPr>
              <w:t>8</w:t>
            </w:r>
            <w:r w:rsidR="00C030E8" w:rsidRPr="00C030E8">
              <w:rPr>
                <w:rFonts w:ascii="Palatino Linotype" w:eastAsiaTheme="minorEastAsia" w:hAnsi="Palatino Linotype"/>
                <w:noProof/>
                <w:lang w:eastAsia="es-ES"/>
              </w:rPr>
              <w:tab/>
            </w:r>
            <w:r w:rsidR="00C030E8" w:rsidRPr="00C030E8">
              <w:rPr>
                <w:rStyle w:val="Hipervnculo"/>
                <w:rFonts w:ascii="Palatino Linotype" w:hAnsi="Palatino Linotype"/>
                <w:noProof/>
              </w:rPr>
              <w:t>Bibliografía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_Toc459454741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54</w:t>
            </w:r>
            <w:r w:rsidR="00C030E8" w:rsidRPr="00C030E8">
              <w:rPr>
                <w:rFonts w:ascii="Palatino Linotype" w:hAnsi="Palatino Linotype"/>
                <w:noProof/>
                <w:webHidden/>
              </w:rPr>
              <w:fldChar w:fldCharType="end"/>
            </w:r>
          </w:hyperlink>
          <w:r w:rsidR="00DC234E">
            <w:rPr>
              <w:b/>
              <w:bCs/>
            </w:rPr>
            <w:fldChar w:fldCharType="end"/>
          </w:r>
        </w:p>
      </w:sdtContent>
    </w:sdt>
    <w:p w14:paraId="27F9F5B2" w14:textId="77777777" w:rsidR="001C22A2" w:rsidRDefault="00943065" w:rsidP="00943065">
      <w:pPr>
        <w:pStyle w:val="Ttulo1"/>
        <w:numPr>
          <w:ilvl w:val="0"/>
          <w:numId w:val="0"/>
        </w:numPr>
      </w:pPr>
      <w:bookmarkStart w:id="5" w:name="_Toc459454695"/>
      <w:r>
        <w:lastRenderedPageBreak/>
        <w:t>Índice de figuras</w:t>
      </w:r>
      <w:bookmarkEnd w:id="5"/>
    </w:p>
    <w:p w14:paraId="3B53833C" w14:textId="77777777" w:rsidR="00C030E8" w:rsidRPr="00C030E8" w:rsidRDefault="00C030E8" w:rsidP="00C030E8">
      <w:pPr>
        <w:pStyle w:val="Tabladeilustraciones"/>
        <w:tabs>
          <w:tab w:val="right" w:leader="dot" w:pos="8494"/>
        </w:tabs>
        <w:spacing w:before="120" w:line="360" w:lineRule="auto"/>
        <w:rPr>
          <w:rFonts w:ascii="Palatino Linotype" w:eastAsiaTheme="minorEastAsia" w:hAnsi="Palatino Linotype"/>
          <w:noProof/>
          <w:lang w:eastAsia="es-ES"/>
        </w:rPr>
      </w:pPr>
      <w:r w:rsidRPr="00C030E8">
        <w:rPr>
          <w:rFonts w:ascii="Palatino Linotype" w:hAnsi="Palatino Linotype"/>
          <w:b/>
          <w:u w:val="single"/>
        </w:rPr>
        <w:fldChar w:fldCharType="begin"/>
      </w:r>
      <w:r w:rsidRPr="00C030E8">
        <w:rPr>
          <w:rFonts w:ascii="Palatino Linotype" w:hAnsi="Palatino Linotype"/>
          <w:b/>
          <w:u w:val="single"/>
        </w:rPr>
        <w:instrText xml:space="preserve"> TOC \h \z \c "Figura" </w:instrText>
      </w:r>
      <w:r w:rsidRPr="00C030E8">
        <w:rPr>
          <w:rFonts w:ascii="Palatino Linotype" w:hAnsi="Palatino Linotype"/>
          <w:b/>
          <w:u w:val="single"/>
        </w:rPr>
        <w:fldChar w:fldCharType="separate"/>
      </w:r>
      <w:hyperlink r:id="rId12" w:anchor="_Toc459454872" w:history="1">
        <w:r w:rsidRPr="00C030E8">
          <w:rPr>
            <w:rStyle w:val="Hipervnculo"/>
            <w:rFonts w:ascii="Palatino Linotype" w:hAnsi="Palatino Linotype"/>
            <w:noProof/>
          </w:rPr>
          <w:t>Figura 1 - Perspectiva cónica en un pasillo.</w:t>
        </w:r>
        <w:r w:rsidRPr="00C030E8">
          <w:rPr>
            <w:rFonts w:ascii="Palatino Linotype" w:hAnsi="Palatino Linotype"/>
            <w:noProof/>
            <w:webHidden/>
          </w:rPr>
          <w:tab/>
        </w:r>
        <w:r w:rsidRPr="00C030E8">
          <w:rPr>
            <w:rFonts w:ascii="Palatino Linotype" w:hAnsi="Palatino Linotype"/>
            <w:noProof/>
            <w:webHidden/>
          </w:rPr>
          <w:fldChar w:fldCharType="begin"/>
        </w:r>
        <w:r w:rsidRPr="00C030E8">
          <w:rPr>
            <w:rFonts w:ascii="Palatino Linotype" w:hAnsi="Palatino Linotype"/>
            <w:noProof/>
            <w:webHidden/>
          </w:rPr>
          <w:instrText xml:space="preserve"> PAGEREF _Toc459454872 \h </w:instrText>
        </w:r>
        <w:r w:rsidRPr="00C030E8">
          <w:rPr>
            <w:rFonts w:ascii="Palatino Linotype" w:hAnsi="Palatino Linotype"/>
            <w:noProof/>
            <w:webHidden/>
          </w:rPr>
        </w:r>
        <w:r w:rsidRPr="00C030E8">
          <w:rPr>
            <w:rFonts w:ascii="Palatino Linotype" w:hAnsi="Palatino Linotype"/>
            <w:noProof/>
            <w:webHidden/>
          </w:rPr>
          <w:fldChar w:fldCharType="separate"/>
        </w:r>
        <w:r w:rsidRPr="00C030E8">
          <w:rPr>
            <w:rFonts w:ascii="Palatino Linotype" w:hAnsi="Palatino Linotype"/>
            <w:noProof/>
            <w:webHidden/>
          </w:rPr>
          <w:t>21</w:t>
        </w:r>
        <w:r w:rsidRPr="00C030E8">
          <w:rPr>
            <w:rFonts w:ascii="Palatino Linotype" w:hAnsi="Palatino Linotype"/>
            <w:noProof/>
            <w:webHidden/>
          </w:rPr>
          <w:fldChar w:fldCharType="end"/>
        </w:r>
      </w:hyperlink>
    </w:p>
    <w:p w14:paraId="0DDE58E9"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73" w:history="1">
        <w:r w:rsidR="00C030E8" w:rsidRPr="00C030E8">
          <w:rPr>
            <w:rStyle w:val="Hipervnculo"/>
            <w:rFonts w:ascii="Palatino Linotype" w:hAnsi="Palatino Linotype"/>
            <w:noProof/>
          </w:rPr>
          <w:t xml:space="preserve">Figura </w:t>
        </w:r>
        <w:r w:rsidR="00C030E8">
          <w:rPr>
            <w:rStyle w:val="Hipervnculo"/>
            <w:rFonts w:ascii="Palatino Linotype" w:hAnsi="Palatino Linotype"/>
            <w:noProof/>
          </w:rPr>
          <w:t>2 - Vista del tablero en Trello</w:t>
        </w:r>
        <w:r w:rsidR="00C030E8" w:rsidRPr="00C030E8">
          <w:rPr>
            <w:rStyle w:val="Hipervnculo"/>
            <w:rFonts w:ascii="Palatino Linotype" w:hAnsi="Palatino Linotype"/>
            <w:noProof/>
          </w:rPr>
          <w: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25</w:t>
        </w:r>
        <w:r w:rsidR="00C030E8" w:rsidRPr="00C030E8">
          <w:rPr>
            <w:rFonts w:ascii="Palatino Linotype" w:hAnsi="Palatino Linotype"/>
            <w:noProof/>
            <w:webHidden/>
          </w:rPr>
          <w:fldChar w:fldCharType="end"/>
        </w:r>
      </w:hyperlink>
    </w:p>
    <w:p w14:paraId="26059A65"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3" w:anchor="_Toc459454874" w:history="1">
        <w:r w:rsidR="00C030E8" w:rsidRPr="00C030E8">
          <w:rPr>
            <w:rStyle w:val="Hipervnculo"/>
            <w:rFonts w:ascii="Palatino Linotype" w:hAnsi="Palatino Linotype"/>
            <w:noProof/>
          </w:rPr>
          <w:t>Figura 3 - Tercer boceto, exploradora.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27</w:t>
        </w:r>
        <w:r w:rsidR="00C030E8" w:rsidRPr="00C030E8">
          <w:rPr>
            <w:rFonts w:ascii="Palatino Linotype" w:hAnsi="Palatino Linotype"/>
            <w:noProof/>
            <w:webHidden/>
          </w:rPr>
          <w:fldChar w:fldCharType="end"/>
        </w:r>
      </w:hyperlink>
    </w:p>
    <w:p w14:paraId="4000CD90"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4" w:anchor="_Toc459454875" w:history="1">
        <w:r w:rsidR="00C030E8" w:rsidRPr="00C030E8">
          <w:rPr>
            <w:rStyle w:val="Hipervnculo"/>
            <w:rFonts w:ascii="Palatino Linotype" w:hAnsi="Palatino Linotype"/>
            <w:noProof/>
          </w:rPr>
          <w:t>Figura 4 - Segundo boceto, Sintel.</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27</w:t>
        </w:r>
        <w:r w:rsidR="00C030E8" w:rsidRPr="00C030E8">
          <w:rPr>
            <w:rFonts w:ascii="Palatino Linotype" w:hAnsi="Palatino Linotype"/>
            <w:noProof/>
            <w:webHidden/>
          </w:rPr>
          <w:fldChar w:fldCharType="end"/>
        </w:r>
      </w:hyperlink>
    </w:p>
    <w:p w14:paraId="79DAE1FA"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5" w:anchor="_Toc459454876" w:history="1">
        <w:r w:rsidR="00C030E8" w:rsidRPr="00C030E8">
          <w:rPr>
            <w:rStyle w:val="Hipervnculo"/>
            <w:rFonts w:ascii="Palatino Linotype" w:hAnsi="Palatino Linotype"/>
            <w:noProof/>
          </w:rPr>
          <w:t>Figura 5 - Primer boceto, chica.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27</w:t>
        </w:r>
        <w:r w:rsidR="00C030E8" w:rsidRPr="00C030E8">
          <w:rPr>
            <w:rFonts w:ascii="Palatino Linotype" w:hAnsi="Palatino Linotype"/>
            <w:noProof/>
            <w:webHidden/>
          </w:rPr>
          <w:fldChar w:fldCharType="end"/>
        </w:r>
      </w:hyperlink>
    </w:p>
    <w:p w14:paraId="5D1C3DC3"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6" w:anchor="_Toc459454877" w:history="1">
        <w:r w:rsidR="00C030E8">
          <w:rPr>
            <w:rStyle w:val="Hipervnculo"/>
            <w:rFonts w:ascii="Palatino Linotype" w:hAnsi="Palatino Linotype"/>
            <w:noProof/>
          </w:rPr>
          <w:t>Figura 6 - Cuerpo modelado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28</w:t>
        </w:r>
        <w:r w:rsidR="00C030E8" w:rsidRPr="00C030E8">
          <w:rPr>
            <w:rFonts w:ascii="Palatino Linotype" w:hAnsi="Palatino Linotype"/>
            <w:noProof/>
            <w:webHidden/>
          </w:rPr>
          <w:fldChar w:fldCharType="end"/>
        </w:r>
      </w:hyperlink>
    </w:p>
    <w:p w14:paraId="1F7A4B1E"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7" w:anchor="_Toc459454878" w:history="1">
        <w:r w:rsidR="00C030E8">
          <w:rPr>
            <w:rStyle w:val="Hipervnculo"/>
            <w:rFonts w:ascii="Palatino Linotype" w:hAnsi="Palatino Linotype"/>
            <w:noProof/>
          </w:rPr>
          <w:t>Figura 7 - Cabeza terminada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29</w:t>
        </w:r>
        <w:r w:rsidR="00C030E8" w:rsidRPr="00C030E8">
          <w:rPr>
            <w:rFonts w:ascii="Palatino Linotype" w:hAnsi="Palatino Linotype"/>
            <w:noProof/>
            <w:webHidden/>
          </w:rPr>
          <w:fldChar w:fldCharType="end"/>
        </w:r>
      </w:hyperlink>
    </w:p>
    <w:p w14:paraId="31A0793E"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8" w:anchor="_Toc459454879" w:history="1">
        <w:r w:rsidR="00C030E8" w:rsidRPr="00C030E8">
          <w:rPr>
            <w:rStyle w:val="Hipervnculo"/>
            <w:rFonts w:ascii="Palatino Linotype" w:hAnsi="Palatino Linotype"/>
            <w:noProof/>
          </w:rPr>
          <w:t>Figura 8 - Modelo con pelo y ropa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_Toc459454879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30</w:t>
        </w:r>
        <w:r w:rsidR="00C030E8" w:rsidRPr="00C030E8">
          <w:rPr>
            <w:rFonts w:ascii="Palatino Linotype" w:hAnsi="Palatino Linotype"/>
            <w:noProof/>
            <w:webHidden/>
          </w:rPr>
          <w:fldChar w:fldCharType="end"/>
        </w:r>
      </w:hyperlink>
    </w:p>
    <w:p w14:paraId="745813F7"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19" w:anchor="_Toc459454880" w:history="1">
        <w:r w:rsidR="00C030E8" w:rsidRPr="00C030E8">
          <w:rPr>
            <w:rStyle w:val="Hipervnculo"/>
            <w:rFonts w:ascii="Palatino Linotype" w:hAnsi="Palatino Linotype"/>
            <w:noProof/>
          </w:rPr>
          <w:t>Figura 9 - Unwrap de la malla sin texturizar</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31</w:t>
        </w:r>
        <w:r w:rsidR="00C030E8" w:rsidRPr="00C030E8">
          <w:rPr>
            <w:rFonts w:ascii="Palatino Linotype" w:hAnsi="Palatino Linotype"/>
            <w:noProof/>
            <w:webHidden/>
          </w:rPr>
          <w:fldChar w:fldCharType="end"/>
        </w:r>
      </w:hyperlink>
    </w:p>
    <w:p w14:paraId="7202DFC4"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0" w:anchor="_Toc459454881" w:history="1">
        <w:r w:rsidR="00C030E8" w:rsidRPr="00C030E8">
          <w:rPr>
            <w:rStyle w:val="Hipervnculo"/>
            <w:rFonts w:ascii="Palatino Linotype" w:hAnsi="Palatino Linotype"/>
            <w:noProof/>
          </w:rPr>
          <w:t>Figura 10 - Unwrap texturizado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32</w:t>
        </w:r>
        <w:r w:rsidR="00C030E8" w:rsidRPr="00C030E8">
          <w:rPr>
            <w:rFonts w:ascii="Palatino Linotype" w:hAnsi="Palatino Linotype"/>
            <w:noProof/>
            <w:webHidden/>
          </w:rPr>
          <w:fldChar w:fldCharType="end"/>
        </w:r>
      </w:hyperlink>
    </w:p>
    <w:p w14:paraId="734F57EA"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1" w:anchor="_Toc459454882" w:history="1">
        <w:r w:rsidR="00C030E8" w:rsidRPr="00C030E8">
          <w:rPr>
            <w:rStyle w:val="Hipervnculo"/>
            <w:rFonts w:ascii="Palatino Linotype" w:hAnsi="Palatino Linotype"/>
            <w:noProof/>
          </w:rPr>
          <w:t>Figura 11 - Modelo texturizado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32</w:t>
        </w:r>
        <w:r w:rsidR="00C030E8" w:rsidRPr="00C030E8">
          <w:rPr>
            <w:rFonts w:ascii="Palatino Linotype" w:hAnsi="Palatino Linotype"/>
            <w:noProof/>
            <w:webHidden/>
          </w:rPr>
          <w:fldChar w:fldCharType="end"/>
        </w:r>
      </w:hyperlink>
    </w:p>
    <w:p w14:paraId="45EC93A2"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83" w:history="1">
        <w:r w:rsidR="00C030E8" w:rsidRPr="00C030E8">
          <w:rPr>
            <w:rStyle w:val="Hipervnculo"/>
            <w:rFonts w:ascii="Palatino Linotype" w:hAnsi="Palatino Linotype"/>
            <w:noProof/>
          </w:rPr>
          <w:t>Figura 12 - Esquelo referenciado al modelo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33</w:t>
        </w:r>
        <w:r w:rsidR="00C030E8" w:rsidRPr="00C030E8">
          <w:rPr>
            <w:rFonts w:ascii="Palatino Linotype" w:hAnsi="Palatino Linotype"/>
            <w:noProof/>
            <w:webHidden/>
          </w:rPr>
          <w:fldChar w:fldCharType="end"/>
        </w:r>
      </w:hyperlink>
    </w:p>
    <w:p w14:paraId="1FE88FC9"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84" w:history="1">
        <w:r w:rsidR="00C030E8" w:rsidRPr="00C030E8">
          <w:rPr>
            <w:rStyle w:val="Hipervnculo"/>
            <w:rFonts w:ascii="Palatino Linotype" w:hAnsi="Palatino Linotype"/>
            <w:noProof/>
          </w:rPr>
          <w:t>Figura 13 - Peso del hueso del fémur sobre la malla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34</w:t>
        </w:r>
        <w:r w:rsidR="00C030E8" w:rsidRPr="00C030E8">
          <w:rPr>
            <w:rFonts w:ascii="Palatino Linotype" w:hAnsi="Palatino Linotype"/>
            <w:noProof/>
            <w:webHidden/>
          </w:rPr>
          <w:fldChar w:fldCharType="end"/>
        </w:r>
      </w:hyperlink>
    </w:p>
    <w:p w14:paraId="37E0D502"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2" w:anchor="_Toc459454885" w:history="1">
        <w:r w:rsidR="00C030E8" w:rsidRPr="00C030E8">
          <w:rPr>
            <w:rStyle w:val="Hipervnculo"/>
            <w:rFonts w:ascii="Palatino Linotype" w:hAnsi="Palatino Linotype"/>
            <w:noProof/>
          </w:rPr>
          <w:t>Figura 14 - Interfaz de bvhacker</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_Toc459454885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35</w:t>
        </w:r>
        <w:r w:rsidR="00C030E8" w:rsidRPr="00C030E8">
          <w:rPr>
            <w:rFonts w:ascii="Palatino Linotype" w:hAnsi="Palatino Linotype"/>
            <w:noProof/>
            <w:webHidden/>
          </w:rPr>
          <w:fldChar w:fldCharType="end"/>
        </w:r>
      </w:hyperlink>
    </w:p>
    <w:p w14:paraId="4758700A"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86" w:history="1">
        <w:r w:rsidR="00C030E8" w:rsidRPr="00C030E8">
          <w:rPr>
            <w:rStyle w:val="Hipervnculo"/>
            <w:rFonts w:ascii="Palatino Linotype" w:hAnsi="Palatino Linotype"/>
            <w:noProof/>
          </w:rPr>
          <w:t>Figura 15 - El modelo (derecha) en posición de la animación importada (izquierda)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_Toc459454886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36</w:t>
        </w:r>
        <w:r w:rsidR="00C030E8" w:rsidRPr="00C030E8">
          <w:rPr>
            <w:rFonts w:ascii="Palatino Linotype" w:hAnsi="Palatino Linotype"/>
            <w:noProof/>
            <w:webHidden/>
          </w:rPr>
          <w:fldChar w:fldCharType="end"/>
        </w:r>
      </w:hyperlink>
    </w:p>
    <w:p w14:paraId="26CEFFF5"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3" w:anchor="_Toc459454887" w:history="1">
        <w:r w:rsidR="00C030E8" w:rsidRPr="00C030E8">
          <w:rPr>
            <w:rStyle w:val="Hipervnculo"/>
            <w:rFonts w:ascii="Palatino Linotype" w:hAnsi="Palatino Linotype"/>
            <w:noProof/>
          </w:rPr>
          <w:t>Figura 16 - Controles para dispositivos móviles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_Toc459454887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38</w:t>
        </w:r>
        <w:r w:rsidR="00C030E8" w:rsidRPr="00C030E8">
          <w:rPr>
            <w:rFonts w:ascii="Palatino Linotype" w:hAnsi="Palatino Linotype"/>
            <w:noProof/>
            <w:webHidden/>
          </w:rPr>
          <w:fldChar w:fldCharType="end"/>
        </w:r>
      </w:hyperlink>
    </w:p>
    <w:p w14:paraId="6E3E290D"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4" w:anchor="_Toc459454888" w:history="1">
        <w:r w:rsidR="00C030E8" w:rsidRPr="00C030E8">
          <w:rPr>
            <w:rStyle w:val="Hipervnculo"/>
            <w:rFonts w:ascii="Palatino Linotype" w:hAnsi="Palatino Linotype"/>
            <w:noProof/>
          </w:rPr>
          <w:t>Figura 17 - Aplicación web con la cámara funcionando</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_Toc459454888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40</w:t>
        </w:r>
        <w:r w:rsidR="00C030E8" w:rsidRPr="00C030E8">
          <w:rPr>
            <w:rFonts w:ascii="Palatino Linotype" w:hAnsi="Palatino Linotype"/>
            <w:noProof/>
            <w:webHidden/>
          </w:rPr>
          <w:fldChar w:fldCharType="end"/>
        </w:r>
      </w:hyperlink>
    </w:p>
    <w:p w14:paraId="61B9C9C3"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89" w:history="1">
        <w:r w:rsidR="00C030E8" w:rsidRPr="00C030E8">
          <w:rPr>
            <w:rStyle w:val="Hipervnculo"/>
            <w:rFonts w:ascii="Palatino Linotype" w:hAnsi="Palatino Linotype"/>
            <w:noProof/>
          </w:rPr>
          <w:t>Figura 18 - Vista lateral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_Toc459454889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42</w:t>
        </w:r>
        <w:r w:rsidR="00C030E8" w:rsidRPr="00C030E8">
          <w:rPr>
            <w:rFonts w:ascii="Palatino Linotype" w:hAnsi="Palatino Linotype"/>
            <w:noProof/>
            <w:webHidden/>
          </w:rPr>
          <w:fldChar w:fldCharType="end"/>
        </w:r>
      </w:hyperlink>
    </w:p>
    <w:p w14:paraId="2F7E295D"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90" w:history="1">
        <w:r w:rsidR="00C030E8" w:rsidRPr="00C030E8">
          <w:rPr>
            <w:rStyle w:val="Hipervnculo"/>
            <w:rFonts w:ascii="Palatino Linotype" w:hAnsi="Palatino Linotype"/>
            <w:noProof/>
          </w:rPr>
          <w:t>Figura 19 - Vista superior del robot, (Arduino a la izquierda y Raspberry Pi a la derecha)</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_Toc459454890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43</w:t>
        </w:r>
        <w:r w:rsidR="00C030E8" w:rsidRPr="00C030E8">
          <w:rPr>
            <w:rFonts w:ascii="Palatino Linotype" w:hAnsi="Palatino Linotype"/>
            <w:noProof/>
            <w:webHidden/>
          </w:rPr>
          <w:fldChar w:fldCharType="end"/>
        </w:r>
      </w:hyperlink>
    </w:p>
    <w:p w14:paraId="1605A15D"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91" w:history="1">
        <w:r w:rsidR="00C030E8" w:rsidRPr="00C030E8">
          <w:rPr>
            <w:rStyle w:val="Hipervnculo"/>
            <w:rFonts w:ascii="Palatino Linotype" w:hAnsi="Palatino Linotype"/>
            <w:noProof/>
          </w:rPr>
          <w:t>Figura 20 - Vista frontal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_Toc459454891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43</w:t>
        </w:r>
        <w:r w:rsidR="00C030E8" w:rsidRPr="00C030E8">
          <w:rPr>
            <w:rFonts w:ascii="Palatino Linotype" w:hAnsi="Palatino Linotype"/>
            <w:noProof/>
            <w:webHidden/>
          </w:rPr>
          <w:fldChar w:fldCharType="end"/>
        </w:r>
      </w:hyperlink>
    </w:p>
    <w:p w14:paraId="710C38AF"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92" w:history="1">
        <w:r w:rsidR="00C030E8" w:rsidRPr="00C030E8">
          <w:rPr>
            <w:rStyle w:val="Hipervnculo"/>
            <w:rFonts w:ascii="Palatino Linotype" w:hAnsi="Palatino Linotype"/>
            <w:noProof/>
          </w:rPr>
          <w:t>Figura 21 - Vista trasera del robot</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_Toc459454892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43</w:t>
        </w:r>
        <w:r w:rsidR="00C030E8" w:rsidRPr="00C030E8">
          <w:rPr>
            <w:rFonts w:ascii="Palatino Linotype" w:hAnsi="Palatino Linotype"/>
            <w:noProof/>
            <w:webHidden/>
          </w:rPr>
          <w:fldChar w:fldCharType="end"/>
        </w:r>
      </w:hyperlink>
    </w:p>
    <w:p w14:paraId="7CE791D9"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r:id="rId25" w:anchor="_Toc459454893" w:history="1">
        <w:r w:rsidR="00C030E8" w:rsidRPr="00C030E8">
          <w:rPr>
            <w:rStyle w:val="Hipervnculo"/>
            <w:rFonts w:ascii="Palatino Linotype" w:hAnsi="Palatino Linotype"/>
            <w:noProof/>
          </w:rPr>
          <w:t>Figura 22 - Circuito completo del arduino y sus sensores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_Toc459454893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46</w:t>
        </w:r>
        <w:r w:rsidR="00C030E8" w:rsidRPr="00C030E8">
          <w:rPr>
            <w:rFonts w:ascii="Palatino Linotype" w:hAnsi="Palatino Linotype"/>
            <w:noProof/>
            <w:webHidden/>
          </w:rPr>
          <w:fldChar w:fldCharType="end"/>
        </w:r>
      </w:hyperlink>
    </w:p>
    <w:p w14:paraId="5AD330D6" w14:textId="77777777" w:rsidR="00C030E8" w:rsidRPr="00C030E8" w:rsidRDefault="00B87757" w:rsidP="00C030E8">
      <w:pPr>
        <w:pStyle w:val="Tabladeilustraciones"/>
        <w:tabs>
          <w:tab w:val="right" w:leader="dot" w:pos="8494"/>
        </w:tabs>
        <w:spacing w:before="120" w:line="360" w:lineRule="auto"/>
        <w:rPr>
          <w:rFonts w:ascii="Palatino Linotype" w:eastAsiaTheme="minorEastAsia" w:hAnsi="Palatino Linotype"/>
          <w:noProof/>
          <w:lang w:eastAsia="es-ES"/>
        </w:rPr>
      </w:pPr>
      <w:hyperlink w:anchor="_Toc459454894" w:history="1">
        <w:r w:rsidR="00C030E8" w:rsidRPr="00C030E8">
          <w:rPr>
            <w:rStyle w:val="Hipervnculo"/>
            <w:rFonts w:ascii="Palatino Linotype" w:hAnsi="Palatino Linotype"/>
            <w:noProof/>
          </w:rPr>
          <w:t>Figura 23 - Tabla con las posibilidades de los motores según los pines activos</w:t>
        </w:r>
        <w:r w:rsidR="00C030E8" w:rsidRPr="00C030E8">
          <w:rPr>
            <w:rFonts w:ascii="Palatino Linotype" w:hAnsi="Palatino Linotype"/>
            <w:noProof/>
            <w:webHidden/>
          </w:rPr>
          <w:tab/>
        </w:r>
        <w:r w:rsidR="00C030E8" w:rsidRPr="00C030E8">
          <w:rPr>
            <w:rFonts w:ascii="Palatino Linotype" w:hAnsi="Palatino Linotype"/>
            <w:noProof/>
            <w:webHidden/>
          </w:rPr>
          <w:fldChar w:fldCharType="begin"/>
        </w:r>
        <w:r w:rsidR="00C030E8" w:rsidRPr="00C030E8">
          <w:rPr>
            <w:rFonts w:ascii="Palatino Linotype" w:hAnsi="Palatino Linotype"/>
            <w:noProof/>
            <w:webHidden/>
          </w:rPr>
          <w:instrText xml:space="preserve"> PAGEREF _Toc459454894 \h </w:instrText>
        </w:r>
        <w:r w:rsidR="00C030E8" w:rsidRPr="00C030E8">
          <w:rPr>
            <w:rFonts w:ascii="Palatino Linotype" w:hAnsi="Palatino Linotype"/>
            <w:noProof/>
            <w:webHidden/>
          </w:rPr>
        </w:r>
        <w:r w:rsidR="00C030E8" w:rsidRPr="00C030E8">
          <w:rPr>
            <w:rFonts w:ascii="Palatino Linotype" w:hAnsi="Palatino Linotype"/>
            <w:noProof/>
            <w:webHidden/>
          </w:rPr>
          <w:fldChar w:fldCharType="separate"/>
        </w:r>
        <w:r w:rsidR="00C030E8" w:rsidRPr="00C030E8">
          <w:rPr>
            <w:rFonts w:ascii="Palatino Linotype" w:hAnsi="Palatino Linotype"/>
            <w:noProof/>
            <w:webHidden/>
          </w:rPr>
          <w:t>48</w:t>
        </w:r>
        <w:r w:rsidR="00C030E8" w:rsidRPr="00C030E8">
          <w:rPr>
            <w:rFonts w:ascii="Palatino Linotype" w:hAnsi="Palatino Linotype"/>
            <w:noProof/>
            <w:webHidden/>
          </w:rPr>
          <w:fldChar w:fldCharType="end"/>
        </w:r>
      </w:hyperlink>
    </w:p>
    <w:p w14:paraId="73055715" w14:textId="77777777" w:rsidR="00943065" w:rsidRDefault="00C030E8" w:rsidP="00C030E8">
      <w:pPr>
        <w:spacing w:before="120" w:line="360" w:lineRule="auto"/>
        <w:rPr>
          <w:b/>
          <w:u w:val="single"/>
        </w:rPr>
      </w:pPr>
      <w:r w:rsidRPr="00C030E8">
        <w:rPr>
          <w:rFonts w:ascii="Palatino Linotype" w:hAnsi="Palatino Linotype"/>
          <w:b/>
          <w:u w:val="single"/>
        </w:rPr>
        <w:lastRenderedPageBreak/>
        <w:fldChar w:fldCharType="end"/>
      </w:r>
    </w:p>
    <w:p w14:paraId="2EEABC90" w14:textId="77777777" w:rsidR="00943065" w:rsidRDefault="00943065">
      <w:pPr>
        <w:rPr>
          <w:b/>
          <w:u w:val="single"/>
        </w:rPr>
      </w:pPr>
      <w:r>
        <w:rPr>
          <w:b/>
          <w:u w:val="single"/>
        </w:rPr>
        <w:br w:type="page"/>
      </w:r>
    </w:p>
    <w:p w14:paraId="7E50A492" w14:textId="77777777" w:rsidR="00C100F5" w:rsidRDefault="00C100F5" w:rsidP="00C100F5">
      <w:pPr>
        <w:pStyle w:val="Ttulo1"/>
      </w:pPr>
      <w:bookmarkStart w:id="6" w:name="_Toc459454696"/>
      <w:r>
        <w:lastRenderedPageBreak/>
        <w:t>Introducción</w:t>
      </w:r>
      <w:bookmarkEnd w:id="6"/>
    </w:p>
    <w:p w14:paraId="76C66115" w14:textId="77777777" w:rsidR="008B4060" w:rsidRDefault="008B4060" w:rsidP="008B4060">
      <w:pPr>
        <w:spacing w:line="360" w:lineRule="auto"/>
        <w:ind w:firstLine="340"/>
        <w:jc w:val="both"/>
        <w:rPr>
          <w:rFonts w:ascii="Palatino Linotype" w:hAnsi="Palatino Linotype"/>
        </w:rPr>
      </w:pPr>
      <w:r>
        <w:rPr>
          <w:rFonts w:ascii="Palatino Linotype" w:hAnsi="Palatino Linotype"/>
        </w:rPr>
        <w:t>Hoy en día vivimos en un mundo donde la tecnología avanza cada vez más y cada vez más rápido en la mayoría de los sectores de la sociedad. Esto se debe en parte a que cada vez que se desarrolla una nueva tecnología esta es usada en varios ámbitos, así que el ocio, la medicina o la educación entre otros se pueden favorecer de tecnologías desarrolladas para un fin concreto en otro sector.</w:t>
      </w:r>
    </w:p>
    <w:p w14:paraId="33876023" w14:textId="77777777" w:rsidR="00C100F5" w:rsidRDefault="008B4060" w:rsidP="008B4060">
      <w:pPr>
        <w:spacing w:line="360" w:lineRule="auto"/>
        <w:ind w:firstLine="340"/>
        <w:jc w:val="both"/>
        <w:rPr>
          <w:rFonts w:ascii="Palatino Linotype" w:hAnsi="Palatino Linotype"/>
        </w:rPr>
      </w:pPr>
      <w:r>
        <w:rPr>
          <w:rFonts w:ascii="Palatino Linotype" w:hAnsi="Palatino Linotype"/>
        </w:rPr>
        <w:t>La realidad aumentada es una de las nuevas tecnologías que están teniendo una gran repercusión en la sociedad y es un ejemplo de esto. La medicina, el turismo o el ocio son algunos de los sectores que la están empezando a usar con resultado</w:t>
      </w:r>
      <w:r w:rsidR="001B2145">
        <w:rPr>
          <w:rFonts w:ascii="Palatino Linotype" w:hAnsi="Palatino Linotype"/>
        </w:rPr>
        <w:t>s</w:t>
      </w:r>
      <w:r>
        <w:rPr>
          <w:rFonts w:ascii="Palatino Linotype" w:hAnsi="Palatino Linotype"/>
        </w:rPr>
        <w:t xml:space="preserve"> sorprendentes. </w:t>
      </w:r>
      <w:r w:rsidR="00A10D50">
        <w:rPr>
          <w:rFonts w:ascii="Palatino Linotype" w:hAnsi="Palatino Linotype"/>
        </w:rPr>
        <w:t>Puede servir tanto para entretener como para añadir información al mundo que nos rodea y está siendo cada vez más utilizada a la vez que mejorada, favoreciendo su integración en nuestro mundo.</w:t>
      </w:r>
    </w:p>
    <w:p w14:paraId="6B7FDBC7" w14:textId="3D082A13" w:rsidR="00A10D50" w:rsidRDefault="00A10D50" w:rsidP="008B4060">
      <w:pPr>
        <w:spacing w:line="360" w:lineRule="auto"/>
        <w:ind w:firstLine="340"/>
        <w:jc w:val="both"/>
        <w:rPr>
          <w:rFonts w:ascii="Palatino Linotype" w:hAnsi="Palatino Linotype"/>
        </w:rPr>
      </w:pPr>
      <w:r>
        <w:rPr>
          <w:rFonts w:ascii="Palatino Linotype" w:hAnsi="Palatino Linotype"/>
        </w:rPr>
        <w:t xml:space="preserve">Así mismo el sector del ocio es uno de los que más se aprovechan de las nuevas tecnologías y está en constante cambio, sobre todo el ocio digital y tecnológico. Podemos ver como en los últimos 50 años los ordenadores han evolucionado sorprendentemente y como lo juegos han ido cambiando, adaptándose a esta evolución. De ver simples píxeles por pantalla a una imagen que no podríamos decir claramente si es real </w:t>
      </w:r>
      <w:r w:rsidR="00F0042A">
        <w:rPr>
          <w:rFonts w:ascii="Palatino Linotype" w:hAnsi="Palatino Linotype"/>
        </w:rPr>
        <w:t>o creada por computador</w:t>
      </w:r>
      <w:r>
        <w:rPr>
          <w:rFonts w:ascii="Palatino Linotype" w:hAnsi="Palatino Linotype"/>
        </w:rPr>
        <w:t xml:space="preserve">. </w:t>
      </w:r>
    </w:p>
    <w:p w14:paraId="231F62EC" w14:textId="26C3B51F" w:rsidR="00A10D50" w:rsidRDefault="00A10D50" w:rsidP="008B4060">
      <w:pPr>
        <w:spacing w:line="360" w:lineRule="auto"/>
        <w:ind w:firstLine="340"/>
        <w:jc w:val="both"/>
        <w:rPr>
          <w:rFonts w:ascii="Palatino Linotype" w:hAnsi="Palatino Linotype"/>
        </w:rPr>
      </w:pPr>
      <w:r>
        <w:rPr>
          <w:rFonts w:ascii="Palatino Linotype" w:hAnsi="Palatino Linotype"/>
        </w:rPr>
        <w:t>Pero sin duda cuando más partido se le saca a una nueva tecnología es cuando s</w:t>
      </w:r>
      <w:r w:rsidR="001C5D18">
        <w:rPr>
          <w:rFonts w:ascii="Palatino Linotype" w:hAnsi="Palatino Linotype"/>
        </w:rPr>
        <w:t>e combina con otras para hacerla más completa y útil. Es el caso de la realidad virtual que usa acelerómetros y otras herramientas para ser así mucho más in</w:t>
      </w:r>
      <w:r w:rsidR="001B2145">
        <w:rPr>
          <w:rFonts w:ascii="Palatino Linotype" w:hAnsi="Palatino Linotype"/>
        </w:rPr>
        <w:t>m</w:t>
      </w:r>
      <w:r w:rsidR="001C5D18">
        <w:rPr>
          <w:rFonts w:ascii="Palatino Linotype" w:hAnsi="Palatino Linotype"/>
        </w:rPr>
        <w:t>ersiva.</w:t>
      </w:r>
      <w:r w:rsidR="00EF679A">
        <w:rPr>
          <w:rFonts w:ascii="Palatino Linotype" w:hAnsi="Palatino Linotype"/>
        </w:rPr>
        <w:t xml:space="preserve"> Y es en este sentido donde la robótica entra en juego ya que la mayoría de herramientas necesitan de la robótica para ser desarrolladas.</w:t>
      </w:r>
    </w:p>
    <w:p w14:paraId="0622B481" w14:textId="77777777" w:rsidR="00F0042A" w:rsidRDefault="00F0042A" w:rsidP="008B4060">
      <w:pPr>
        <w:spacing w:line="360" w:lineRule="auto"/>
        <w:ind w:firstLine="340"/>
        <w:jc w:val="both"/>
        <w:rPr>
          <w:rFonts w:ascii="Palatino Linotype" w:hAnsi="Palatino Linotype"/>
        </w:rPr>
      </w:pPr>
      <w:r>
        <w:rPr>
          <w:rFonts w:ascii="Palatino Linotype" w:hAnsi="Palatino Linotype"/>
        </w:rPr>
        <w:t xml:space="preserve">La robótica a nivel de usuario </w:t>
      </w:r>
      <w:r w:rsidR="00C01E37">
        <w:rPr>
          <w:rFonts w:ascii="Palatino Linotype" w:hAnsi="Palatino Linotype"/>
        </w:rPr>
        <w:t>ha</w:t>
      </w:r>
      <w:r>
        <w:rPr>
          <w:rFonts w:ascii="Palatino Linotype" w:hAnsi="Palatino Linotype"/>
        </w:rPr>
        <w:t xml:space="preserve"> avanzado de tal manera que cualquier persona con conocimientos básicos es capaz de crear un robot gracias a Arduino y Raspberry Pi. Esto hace que cada día podamos encontrarnos con sorprendentes inventos como la domotización de una casa o el internet de las cosas llevado hasta límites increíbles</w:t>
      </w:r>
      <w:r w:rsidR="00C01E37">
        <w:rPr>
          <w:rFonts w:ascii="Palatino Linotype" w:hAnsi="Palatino Linotype"/>
        </w:rPr>
        <w:t>, y</w:t>
      </w:r>
      <w:r>
        <w:rPr>
          <w:rFonts w:ascii="Palatino Linotype" w:hAnsi="Palatino Linotype"/>
        </w:rPr>
        <w:t xml:space="preserve"> todos ellos desarrollados por usuarios normales, sin una gran multinacional o un importante equipo de desarrollo detrás.</w:t>
      </w:r>
    </w:p>
    <w:p w14:paraId="7C737840" w14:textId="77777777" w:rsidR="00EF679A" w:rsidRDefault="00EF679A" w:rsidP="008B4060">
      <w:pPr>
        <w:spacing w:line="360" w:lineRule="auto"/>
        <w:ind w:firstLine="340"/>
        <w:jc w:val="both"/>
        <w:rPr>
          <w:rFonts w:ascii="Palatino Linotype" w:hAnsi="Palatino Linotype"/>
        </w:rPr>
      </w:pPr>
      <w:r>
        <w:rPr>
          <w:rFonts w:ascii="Palatino Linotype" w:hAnsi="Palatino Linotype"/>
        </w:rPr>
        <w:lastRenderedPageBreak/>
        <w:t>Este trabajo de fin de grado intenta juntar todo lo visto anteriormente y hacer uso de la realidad aumentada orientada al ocio con ayuda de herramientas robóticas para mejorar las opciones de las que disponemos y obtener</w:t>
      </w:r>
      <w:r w:rsidR="006E481E">
        <w:rPr>
          <w:rFonts w:ascii="Palatino Linotype" w:hAnsi="Palatino Linotype"/>
        </w:rPr>
        <w:t xml:space="preserve"> el prototipo de lo que puede ser</w:t>
      </w:r>
      <w:r>
        <w:rPr>
          <w:rFonts w:ascii="Palatino Linotype" w:hAnsi="Palatino Linotype"/>
        </w:rPr>
        <w:t xml:space="preserve"> un videojuego </w:t>
      </w:r>
      <w:r w:rsidR="006E481E">
        <w:rPr>
          <w:rFonts w:ascii="Palatino Linotype" w:hAnsi="Palatino Linotype"/>
        </w:rPr>
        <w:t>innovador que cambie la forma de jugar con la realidad aumentada.</w:t>
      </w:r>
    </w:p>
    <w:p w14:paraId="74D922B6" w14:textId="77777777" w:rsidR="008B4060" w:rsidRPr="008B4060" w:rsidRDefault="008B4060" w:rsidP="008B4060">
      <w:pPr>
        <w:rPr>
          <w:rFonts w:ascii="Palatino Linotype" w:hAnsi="Palatino Linotype"/>
        </w:rPr>
      </w:pPr>
      <w:r>
        <w:rPr>
          <w:rFonts w:ascii="Palatino Linotype" w:hAnsi="Palatino Linotype"/>
        </w:rPr>
        <w:br w:type="page"/>
      </w:r>
    </w:p>
    <w:p w14:paraId="49159CDF" w14:textId="77777777" w:rsidR="00943065" w:rsidRDefault="00C100F5" w:rsidP="00636D38">
      <w:pPr>
        <w:pStyle w:val="Ttulo1"/>
      </w:pPr>
      <w:bookmarkStart w:id="7" w:name="_Toc459454697"/>
      <w:r>
        <w:lastRenderedPageBreak/>
        <w:t>Marco teórico</w:t>
      </w:r>
      <w:bookmarkEnd w:id="7"/>
    </w:p>
    <w:p w14:paraId="5D30017C" w14:textId="77777777" w:rsidR="000F654C" w:rsidRPr="000F654C" w:rsidRDefault="000F654C" w:rsidP="000F654C">
      <w:pPr>
        <w:spacing w:line="360" w:lineRule="auto"/>
        <w:ind w:firstLine="340"/>
        <w:jc w:val="both"/>
        <w:rPr>
          <w:rFonts w:ascii="Palatino Linotype" w:hAnsi="Palatino Linotype"/>
        </w:rPr>
      </w:pPr>
      <w:r>
        <w:rPr>
          <w:rFonts w:ascii="Palatino Linotype" w:hAnsi="Palatino Linotype"/>
        </w:rPr>
        <w:t xml:space="preserve">En este proyecto, al tocar tantas áreas tan diversas como son la electrónica, la programación web, la realidad aumentada y el modelado, </w:t>
      </w:r>
      <w:r w:rsidR="00481993">
        <w:rPr>
          <w:rFonts w:ascii="Palatino Linotype" w:hAnsi="Palatino Linotype"/>
        </w:rPr>
        <w:t>hay que tener en cuenta una gran cantidad de conceptos. A continuación se dará un repaso a los más importantes y</w:t>
      </w:r>
      <w:r w:rsidR="005624A7">
        <w:rPr>
          <w:rFonts w:ascii="Palatino Linotype" w:hAnsi="Palatino Linotype"/>
        </w:rPr>
        <w:t xml:space="preserve"> los motivos por los que</w:t>
      </w:r>
      <w:r w:rsidR="00481993">
        <w:rPr>
          <w:rFonts w:ascii="Palatino Linotype" w:hAnsi="Palatino Linotype"/>
        </w:rPr>
        <w:t xml:space="preserve"> han sido seleccionados para el desarrollo del mismo.</w:t>
      </w:r>
    </w:p>
    <w:p w14:paraId="15B5D029" w14:textId="77777777" w:rsidR="00C100F5" w:rsidRDefault="00C100F5" w:rsidP="00636D38">
      <w:pPr>
        <w:pStyle w:val="Ttulo2"/>
      </w:pPr>
      <w:bookmarkStart w:id="8" w:name="_Toc459454698"/>
      <w:r>
        <w:t>Lenguajes de programación Web</w:t>
      </w:r>
      <w:bookmarkEnd w:id="8"/>
    </w:p>
    <w:p w14:paraId="7AFF6DC3" w14:textId="77777777" w:rsidR="00D21946" w:rsidRPr="00D21946" w:rsidRDefault="00D21946" w:rsidP="00D21946">
      <w:pPr>
        <w:spacing w:line="360" w:lineRule="auto"/>
        <w:ind w:firstLine="340"/>
        <w:jc w:val="both"/>
        <w:rPr>
          <w:rFonts w:ascii="Palatino Linotype" w:hAnsi="Palatino Linotype"/>
        </w:rPr>
      </w:pPr>
      <w:r>
        <w:rPr>
          <w:rFonts w:ascii="Palatino Linotype" w:hAnsi="Palatino Linotype"/>
        </w:rPr>
        <w:t>Hoy en día existen una gran variedad de alternativas en lenguajes web, no obstante son los básicos y estandarizados los que a su vez son más potentes y más utilizados, por lo que la mayor variedad se encuentra a la hora de elegir librerías y frameworks de estos lenguajes.</w:t>
      </w:r>
    </w:p>
    <w:p w14:paraId="3422CCE0" w14:textId="77777777" w:rsidR="00C100F5" w:rsidRDefault="00C100F5" w:rsidP="00636D38">
      <w:pPr>
        <w:pStyle w:val="Ttulo3"/>
      </w:pPr>
      <w:bookmarkStart w:id="9" w:name="_Toc459454699"/>
      <w:r>
        <w:t>HTML 5</w:t>
      </w:r>
      <w:bookmarkEnd w:id="9"/>
    </w:p>
    <w:p w14:paraId="361A6ABE" w14:textId="77777777" w:rsidR="00D21946" w:rsidRDefault="00D21946" w:rsidP="00D21946">
      <w:pPr>
        <w:spacing w:line="360" w:lineRule="auto"/>
        <w:ind w:firstLine="340"/>
        <w:jc w:val="both"/>
        <w:rPr>
          <w:rFonts w:ascii="Palatino Linotype" w:hAnsi="Palatino Linotype"/>
        </w:rPr>
      </w:pPr>
      <w:r>
        <w:rPr>
          <w:rFonts w:ascii="Palatino Linotype" w:hAnsi="Palatino Linotype"/>
        </w:rPr>
        <w:t>HTML es el lenguaje de programación web basado en etiquetas más utilizado. En su versión actual, la 5, ofrece grandes posibilidades y nuevas etiquetas que ayudan a estructurar la página y a añadir contenido</w:t>
      </w:r>
      <w:r w:rsidR="00934188">
        <w:rPr>
          <w:rFonts w:ascii="Palatino Linotype" w:hAnsi="Palatino Linotype"/>
        </w:rPr>
        <w:t>.</w:t>
      </w:r>
    </w:p>
    <w:p w14:paraId="2E7DCBCC" w14:textId="77777777" w:rsidR="00934188" w:rsidRPr="00D21946" w:rsidRDefault="00934188" w:rsidP="00D21946">
      <w:pPr>
        <w:spacing w:line="360" w:lineRule="auto"/>
        <w:ind w:firstLine="340"/>
        <w:jc w:val="both"/>
        <w:rPr>
          <w:rFonts w:ascii="Palatino Linotype" w:hAnsi="Palatino Linotype"/>
        </w:rPr>
      </w:pPr>
      <w:r>
        <w:rPr>
          <w:rFonts w:ascii="Palatino Linotype" w:hAnsi="Palatino Linotype"/>
        </w:rPr>
        <w:t>La nueva etiqueta que más nos interesa de HTML 5 es la etiqueta &lt;canvas&gt; que permite dibujar en ella tanto en 2D como en 3D haciendo uso de OpenGL en su versión para web, WebGL.</w:t>
      </w:r>
    </w:p>
    <w:p w14:paraId="2B00239B" w14:textId="77777777" w:rsidR="00C100F5" w:rsidRDefault="00C100F5" w:rsidP="00636D38">
      <w:pPr>
        <w:pStyle w:val="Ttulo3"/>
      </w:pPr>
      <w:bookmarkStart w:id="10" w:name="_Toc459454700"/>
      <w:r>
        <w:t>JavaScript</w:t>
      </w:r>
      <w:bookmarkEnd w:id="10"/>
    </w:p>
    <w:p w14:paraId="3F62CAA0" w14:textId="77777777" w:rsidR="00B63482" w:rsidRDefault="00B63482" w:rsidP="00B63482">
      <w:pPr>
        <w:spacing w:line="360" w:lineRule="auto"/>
        <w:ind w:firstLine="340"/>
        <w:jc w:val="both"/>
        <w:rPr>
          <w:rFonts w:ascii="Palatino Linotype" w:hAnsi="Palatino Linotype"/>
        </w:rPr>
      </w:pPr>
      <w:r>
        <w:rPr>
          <w:rFonts w:ascii="Palatino Linotype" w:hAnsi="Palatino Linotype"/>
        </w:rPr>
        <w:t>JavaScript es el lenguaje más famoso de programación web del lado del cliente. Permite agregar interacción al usuario con las páginas web creadas con HTML.</w:t>
      </w:r>
    </w:p>
    <w:p w14:paraId="4C042362" w14:textId="4C7AFDE8" w:rsidR="00B63482" w:rsidRDefault="00B63482" w:rsidP="00B63482">
      <w:pPr>
        <w:spacing w:line="360" w:lineRule="auto"/>
        <w:ind w:firstLine="340"/>
        <w:jc w:val="both"/>
        <w:rPr>
          <w:rFonts w:ascii="Palatino Linotype" w:hAnsi="Palatino Linotype"/>
        </w:rPr>
      </w:pPr>
      <w:r>
        <w:rPr>
          <w:rFonts w:ascii="Palatino Linotype" w:hAnsi="Palatino Linotype"/>
        </w:rPr>
        <w:t xml:space="preserve">Debido </w:t>
      </w:r>
      <w:r w:rsidR="001B2145">
        <w:rPr>
          <w:rFonts w:ascii="Palatino Linotype" w:hAnsi="Palatino Linotype"/>
        </w:rPr>
        <w:t>a lo extendido que está este lenguaje</w:t>
      </w:r>
      <w:r>
        <w:rPr>
          <w:rFonts w:ascii="Palatino Linotype" w:hAnsi="Palatino Linotype"/>
        </w:rPr>
        <w:t xml:space="preserve">, hay muchas librerías y frameworks distintos por los que se puede optar para programar en JavaScript. Aunque </w:t>
      </w:r>
      <w:proofErr w:type="spellStart"/>
      <w:r>
        <w:rPr>
          <w:rFonts w:ascii="Palatino Linotype" w:hAnsi="Palatino Linotype"/>
        </w:rPr>
        <w:t>vanilla</w:t>
      </w:r>
      <w:proofErr w:type="spellEnd"/>
      <w:r>
        <w:rPr>
          <w:rFonts w:ascii="Palatino Linotype" w:hAnsi="Palatino Linotype"/>
        </w:rPr>
        <w:t xml:space="preserve"> JavaScript, que es como se llama a JavaScript básico sin ninguna librería, es más rápido al no tener ninguna capa intermedia, las librerías existentes como JQuery o AngularJS son tan potentes que merece la pena su utilización. Además los ordenadores de hoy en día están preparados para soportar la posible carga extra que puede suponer el uso de estas librerías.</w:t>
      </w:r>
    </w:p>
    <w:p w14:paraId="55CE3679" w14:textId="77777777" w:rsidR="00B63482" w:rsidRPr="00B63482" w:rsidRDefault="00B63482" w:rsidP="00B63482">
      <w:pPr>
        <w:spacing w:line="360" w:lineRule="auto"/>
        <w:ind w:firstLine="340"/>
        <w:jc w:val="both"/>
        <w:rPr>
          <w:rFonts w:ascii="Palatino Linotype" w:hAnsi="Palatino Linotype"/>
        </w:rPr>
      </w:pPr>
      <w:r>
        <w:rPr>
          <w:rFonts w:ascii="Palatino Linotype" w:hAnsi="Palatino Linotype"/>
        </w:rPr>
        <w:lastRenderedPageBreak/>
        <w:t>En este proyecto se ha optado por la utilización de JQuery ya que permite acceder y utilizar elementos de la página de una manera muy rápida, además de que JQuery ofrece un cómodo sistema para realizar llamadas AJAX y que Three.js, la librería utilizada para facilitar el uso de WebGL, también hace uso de JQuery.</w:t>
      </w:r>
    </w:p>
    <w:p w14:paraId="630CB1EC" w14:textId="77777777" w:rsidR="00C100F5" w:rsidRDefault="00C100F5" w:rsidP="00636D38">
      <w:pPr>
        <w:pStyle w:val="Ttulo3"/>
      </w:pPr>
      <w:bookmarkStart w:id="11" w:name="_Toc459454701"/>
      <w:r>
        <w:t>PHP</w:t>
      </w:r>
      <w:bookmarkEnd w:id="11"/>
    </w:p>
    <w:p w14:paraId="79128F23" w14:textId="77777777" w:rsidR="00C37E07" w:rsidRDefault="00F4692B" w:rsidP="00C37E07">
      <w:pPr>
        <w:spacing w:line="360" w:lineRule="auto"/>
        <w:ind w:firstLine="340"/>
        <w:jc w:val="both"/>
        <w:rPr>
          <w:rFonts w:ascii="Palatino Linotype" w:hAnsi="Palatino Linotype"/>
        </w:rPr>
      </w:pPr>
      <w:r>
        <w:rPr>
          <w:rFonts w:ascii="Palatino Linotype" w:hAnsi="Palatino Linotype"/>
        </w:rPr>
        <w:t xml:space="preserve">PHP es un lenguaje muy popular especialmente para el desarrollo web del lado del servidor. Compite directamente con ASP utilizado en servidores web de Microsoft. Hoy en día está aumentando la popularidad de usar JavaScript también del lado del servidor </w:t>
      </w:r>
      <w:r w:rsidR="00C37E07">
        <w:rPr>
          <w:rFonts w:ascii="Palatino Linotype" w:hAnsi="Palatino Linotype"/>
        </w:rPr>
        <w:t>ya que así un mismo desarrollador podría dedicarse tanto al frontend como al backend con solo un lenguaje, no obstante sigue sin ser la opción más popular por el momento.</w:t>
      </w:r>
    </w:p>
    <w:p w14:paraId="580A1AD7" w14:textId="77777777" w:rsidR="00F4692B" w:rsidRPr="00F4692B" w:rsidRDefault="00F4692B" w:rsidP="00F4692B">
      <w:pPr>
        <w:spacing w:line="360" w:lineRule="auto"/>
        <w:ind w:firstLine="340"/>
        <w:jc w:val="both"/>
        <w:rPr>
          <w:rFonts w:ascii="Palatino Linotype" w:hAnsi="Palatino Linotype"/>
        </w:rPr>
      </w:pPr>
      <w:r>
        <w:rPr>
          <w:rFonts w:ascii="Palatino Linotype" w:hAnsi="Palatino Linotype"/>
        </w:rPr>
        <w:t>La mayoría de servidores web como Apache o Nginx son frecuentemente utilizados con PHP</w:t>
      </w:r>
      <w:r w:rsidR="00C37E07">
        <w:rPr>
          <w:rFonts w:ascii="Palatino Linotype" w:hAnsi="Palatino Linotype"/>
        </w:rPr>
        <w:t xml:space="preserve"> y será el usado en este proyecto ya que es el lenguaje que más domino para programación del lado del servidor de los anteriormente mencionados.</w:t>
      </w:r>
    </w:p>
    <w:p w14:paraId="16B47DF4" w14:textId="77777777" w:rsidR="00C100F5" w:rsidRDefault="00C100F5" w:rsidP="00636D38">
      <w:pPr>
        <w:pStyle w:val="Ttulo2"/>
      </w:pPr>
      <w:bookmarkStart w:id="12" w:name="_Toc459454702"/>
      <w:r>
        <w:t>Realidad aumentada</w:t>
      </w:r>
      <w:bookmarkEnd w:id="12"/>
    </w:p>
    <w:p w14:paraId="2550B6EF" w14:textId="77777777" w:rsidR="00DD08BC" w:rsidRDefault="00DD08BC" w:rsidP="00DD08BC">
      <w:pPr>
        <w:spacing w:line="360" w:lineRule="auto"/>
        <w:ind w:firstLine="340"/>
        <w:jc w:val="both"/>
        <w:rPr>
          <w:rFonts w:ascii="Palatino Linotype" w:hAnsi="Palatino Linotype"/>
        </w:rPr>
      </w:pPr>
      <w:r>
        <w:rPr>
          <w:rFonts w:ascii="Palatino Linotype" w:hAnsi="Palatino Linotype"/>
        </w:rPr>
        <w:t>La realidad aumentada (RA) es un término que se está popularizando mucho y que está teniendo un gran impacto últimamente gracias al avance de esta tecnología en conjunto de su hermana, la realidad virtual, a veces confundidas y a juegos que la emplean tan popu</w:t>
      </w:r>
      <w:r w:rsidR="00063D43">
        <w:rPr>
          <w:rFonts w:ascii="Palatino Linotype" w:hAnsi="Palatino Linotype"/>
        </w:rPr>
        <w:t>lares como el nuevo Poké</w:t>
      </w:r>
      <w:r>
        <w:rPr>
          <w:rFonts w:ascii="Palatino Linotype" w:hAnsi="Palatino Linotype"/>
        </w:rPr>
        <w:t>mon GO.</w:t>
      </w:r>
    </w:p>
    <w:p w14:paraId="2486B8A1" w14:textId="256B785D" w:rsidR="00DD08BC" w:rsidRDefault="00DD08BC" w:rsidP="00DD08BC">
      <w:pPr>
        <w:spacing w:line="360" w:lineRule="auto"/>
        <w:ind w:firstLine="340"/>
        <w:jc w:val="both"/>
        <w:rPr>
          <w:rFonts w:ascii="Palatino Linotype" w:hAnsi="Palatino Linotype"/>
        </w:rPr>
      </w:pPr>
      <w:r>
        <w:rPr>
          <w:rFonts w:ascii="Palatino Linotype" w:hAnsi="Palatino Linotype"/>
        </w:rPr>
        <w:t xml:space="preserve">La RA consiste en mezclar en un entorno real objetos virtuales en 3D dando la ilusión </w:t>
      </w:r>
      <w:r w:rsidR="00063D43">
        <w:rPr>
          <w:rFonts w:ascii="Palatino Linotype" w:hAnsi="Palatino Linotype"/>
        </w:rPr>
        <w:t xml:space="preserve">al usuario </w:t>
      </w:r>
      <w:r>
        <w:rPr>
          <w:rFonts w:ascii="Palatino Linotype" w:hAnsi="Palatino Linotype"/>
        </w:rPr>
        <w:t>de</w:t>
      </w:r>
      <w:r w:rsidR="00063D43">
        <w:rPr>
          <w:rFonts w:ascii="Palatino Linotype" w:hAnsi="Palatino Linotype"/>
        </w:rPr>
        <w:t xml:space="preserve"> que dichos objetos verdaderamente se encuentran en la realidad o aportando información extra sobre el entorno</w:t>
      </w:r>
      <w:r>
        <w:rPr>
          <w:rFonts w:ascii="Palatino Linotype" w:hAnsi="Palatino Linotype"/>
        </w:rPr>
        <w:t xml:space="preserve">. Por el contrario la realidad </w:t>
      </w:r>
      <w:r w:rsidR="00063D43">
        <w:rPr>
          <w:rFonts w:ascii="Palatino Linotype" w:hAnsi="Palatino Linotype"/>
        </w:rPr>
        <w:t>virtual</w:t>
      </w:r>
      <w:r>
        <w:rPr>
          <w:rFonts w:ascii="Palatino Linotype" w:hAnsi="Palatino Linotype"/>
        </w:rPr>
        <w:t xml:space="preserve"> </w:t>
      </w:r>
      <w:r w:rsidR="00063D43">
        <w:rPr>
          <w:rFonts w:ascii="Palatino Linotype" w:hAnsi="Palatino Linotype"/>
        </w:rPr>
        <w:t>utiliza un entorno completamente virtual, intentando que el usuario se sienta como si estuviese en dicho entorno ficticio y se abstraiga de la realidad.</w:t>
      </w:r>
    </w:p>
    <w:p w14:paraId="5F65CF1B" w14:textId="77777777" w:rsidR="00063D43" w:rsidRPr="00DD08BC" w:rsidRDefault="00063D43" w:rsidP="00DD08BC">
      <w:pPr>
        <w:spacing w:line="360" w:lineRule="auto"/>
        <w:ind w:firstLine="340"/>
        <w:jc w:val="both"/>
        <w:rPr>
          <w:rFonts w:ascii="Palatino Linotype" w:hAnsi="Palatino Linotype"/>
        </w:rPr>
      </w:pPr>
      <w:r>
        <w:rPr>
          <w:rFonts w:ascii="Palatino Linotype" w:hAnsi="Palatino Linotype"/>
        </w:rPr>
        <w:t>Las aplicaciones de la RA van desde el ocio y el entretenimiento a aplicaciones utilizadas en la medicina, la educación o la ingeniería.</w:t>
      </w:r>
    </w:p>
    <w:p w14:paraId="5FC717BF" w14:textId="77777777" w:rsidR="00C100F5" w:rsidRDefault="00C100F5" w:rsidP="00636D38">
      <w:pPr>
        <w:pStyle w:val="Ttulo3"/>
      </w:pPr>
      <w:bookmarkStart w:id="13" w:name="_Toc459454703"/>
      <w:r>
        <w:t>RA en web y WebGL</w:t>
      </w:r>
      <w:bookmarkEnd w:id="13"/>
    </w:p>
    <w:p w14:paraId="73E6EB87" w14:textId="77777777" w:rsidR="00063D43" w:rsidRDefault="000612CD" w:rsidP="00063D43">
      <w:pPr>
        <w:spacing w:line="360" w:lineRule="auto"/>
        <w:ind w:firstLine="340"/>
        <w:jc w:val="both"/>
        <w:rPr>
          <w:rFonts w:ascii="Palatino Linotype" w:hAnsi="Palatino Linotype"/>
        </w:rPr>
      </w:pPr>
      <w:r>
        <w:rPr>
          <w:rFonts w:ascii="Palatino Linotype" w:hAnsi="Palatino Linotype"/>
        </w:rPr>
        <w:t xml:space="preserve">La manera más común de mostrar la RA en web es usando la etiqueta canvas de HTML5 junto con WebGL. WebGL se podría definir como una API desarrollada en </w:t>
      </w:r>
      <w:r>
        <w:rPr>
          <w:rFonts w:ascii="Palatino Linotype" w:hAnsi="Palatino Linotype"/>
        </w:rPr>
        <w:lastRenderedPageBreak/>
        <w:t>JavaScript que permite el uso de la implementación nativa de OpenGL en los navegadores.</w:t>
      </w:r>
    </w:p>
    <w:p w14:paraId="7CE67E85" w14:textId="77777777" w:rsidR="000612CD" w:rsidRPr="00063D43" w:rsidRDefault="000612CD" w:rsidP="00063D43">
      <w:pPr>
        <w:spacing w:line="360" w:lineRule="auto"/>
        <w:ind w:firstLine="340"/>
        <w:jc w:val="both"/>
        <w:rPr>
          <w:rFonts w:ascii="Palatino Linotype" w:hAnsi="Palatino Linotype"/>
        </w:rPr>
      </w:pPr>
      <w:r>
        <w:rPr>
          <w:rFonts w:ascii="Palatino Linotype" w:hAnsi="Palatino Linotype"/>
        </w:rPr>
        <w:t>Para el uso de WebGL se han desarrollado diversas librerías o motores gráficos que facilitan su implementación, la más popular hasta el momento es Three.js, la cual todavía está en desarrollo. Al comienzo del proyecto la versión de Three.js era la R77 mientras que en el momento de escribir estas líneas la versión actual es la R79.</w:t>
      </w:r>
    </w:p>
    <w:p w14:paraId="3190A47C" w14:textId="77777777" w:rsidR="00C100F5" w:rsidRDefault="00C100F5" w:rsidP="00636D38">
      <w:pPr>
        <w:pStyle w:val="Ttulo3"/>
      </w:pPr>
      <w:bookmarkStart w:id="14" w:name="_Toc459454704"/>
      <w:r>
        <w:t xml:space="preserve">RA en </w:t>
      </w:r>
      <w:r w:rsidR="00624128">
        <w:t>videojuegos</w:t>
      </w:r>
      <w:bookmarkEnd w:id="14"/>
    </w:p>
    <w:p w14:paraId="75B15AD3" w14:textId="3ECB60C6" w:rsidR="00671A1B" w:rsidRDefault="00954ADE" w:rsidP="00954ADE">
      <w:pPr>
        <w:spacing w:line="360" w:lineRule="auto"/>
        <w:ind w:firstLine="340"/>
        <w:jc w:val="both"/>
        <w:rPr>
          <w:rFonts w:ascii="Palatino Linotype" w:hAnsi="Palatino Linotype"/>
        </w:rPr>
      </w:pPr>
      <w:r>
        <w:rPr>
          <w:noProof/>
        </w:rPr>
        <mc:AlternateContent>
          <mc:Choice Requires="wps">
            <w:drawing>
              <wp:anchor distT="0" distB="0" distL="114300" distR="114300" simplePos="0" relativeHeight="251716608" behindDoc="0" locked="0" layoutInCell="1" allowOverlap="1" wp14:anchorId="16338331" wp14:editId="513CB89B">
                <wp:simplePos x="0" y="0"/>
                <wp:positionH relativeFrom="column">
                  <wp:posOffset>-3810</wp:posOffset>
                </wp:positionH>
                <wp:positionV relativeFrom="paragraph">
                  <wp:posOffset>4907280</wp:posOffset>
                </wp:positionV>
                <wp:extent cx="5448300" cy="635"/>
                <wp:effectExtent l="0" t="0" r="0" b="0"/>
                <wp:wrapTight wrapText="bothSides">
                  <wp:wrapPolygon edited="0">
                    <wp:start x="0" y="0"/>
                    <wp:lineTo x="0" y="21600"/>
                    <wp:lineTo x="21600" y="21600"/>
                    <wp:lineTo x="21600" y="0"/>
                  </wp:wrapPolygon>
                </wp:wrapTight>
                <wp:docPr id="44" name="44 Cuadro de texto"/>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14:paraId="0DEB3AD5" w14:textId="6FAAEB2E" w:rsidR="00954ADE" w:rsidRPr="005B322A" w:rsidRDefault="00954ADE" w:rsidP="00954ADE">
                            <w:pPr>
                              <w:pStyle w:val="Epgrafe"/>
                              <w:jc w:val="center"/>
                              <w:rPr>
                                <w:sz w:val="20"/>
                                <w:szCs w:val="20"/>
                                <w:rPrChange w:id="15" w:author="root" w:date="2016-09-02T11:33:00Z">
                                  <w:rPr>
                                    <w:rFonts w:ascii="Palatino Linotype" w:hAnsi="Palatino Linotype"/>
                                    <w:noProof/>
                                  </w:rPr>
                                </w:rPrChange>
                              </w:rPr>
                              <w:pPrChange w:id="16" w:author="root" w:date="2016-09-02T11:24:00Z">
                                <w:pPr>
                                  <w:spacing w:line="360" w:lineRule="auto"/>
                                  <w:ind w:firstLine="340"/>
                                  <w:jc w:val="both"/>
                                </w:pPr>
                              </w:pPrChange>
                            </w:pPr>
                            <w:ins w:id="17" w:author="root" w:date="2016-09-02T11:24:00Z">
                              <w:r w:rsidRPr="005B322A">
                                <w:rPr>
                                  <w:sz w:val="20"/>
                                  <w:szCs w:val="20"/>
                                  <w:rPrChange w:id="18" w:author="root" w:date="2016-09-02T11:33:00Z">
                                    <w:rPr/>
                                  </w:rPrChange>
                                </w:rPr>
                                <w:t xml:space="preserve">Figura </w:t>
                              </w:r>
                              <w:r w:rsidRPr="005B322A">
                                <w:rPr>
                                  <w:sz w:val="20"/>
                                  <w:szCs w:val="20"/>
                                  <w:rPrChange w:id="19" w:author="root" w:date="2016-09-02T11:33:00Z">
                                    <w:rPr/>
                                  </w:rPrChange>
                                </w:rPr>
                                <w:fldChar w:fldCharType="begin"/>
                              </w:r>
                              <w:r w:rsidRPr="005B322A">
                                <w:rPr>
                                  <w:sz w:val="20"/>
                                  <w:szCs w:val="20"/>
                                  <w:rPrChange w:id="20" w:author="root" w:date="2016-09-02T11:33:00Z">
                                    <w:rPr/>
                                  </w:rPrChange>
                                </w:rPr>
                                <w:instrText xml:space="preserve"> SEQ Figura \* ARABIC </w:instrText>
                              </w:r>
                            </w:ins>
                            <w:r w:rsidRPr="005B322A">
                              <w:rPr>
                                <w:sz w:val="20"/>
                                <w:szCs w:val="20"/>
                                <w:rPrChange w:id="21" w:author="root" w:date="2016-09-02T11:33:00Z">
                                  <w:rPr/>
                                </w:rPrChange>
                              </w:rPr>
                              <w:fldChar w:fldCharType="separate"/>
                            </w:r>
                            <w:ins w:id="22" w:author="root" w:date="2016-09-02T13:57:00Z">
                              <w:r w:rsidR="007201F6">
                                <w:rPr>
                                  <w:noProof/>
                                  <w:sz w:val="20"/>
                                  <w:szCs w:val="20"/>
                                </w:rPr>
                                <w:t>1</w:t>
                              </w:r>
                            </w:ins>
                            <w:ins w:id="23" w:author="root" w:date="2016-09-02T11:24:00Z">
                              <w:r w:rsidRPr="005B322A">
                                <w:rPr>
                                  <w:sz w:val="20"/>
                                  <w:szCs w:val="20"/>
                                  <w:rPrChange w:id="24" w:author="root" w:date="2016-09-02T11:33:00Z">
                                    <w:rPr/>
                                  </w:rPrChange>
                                </w:rPr>
                                <w:fldChar w:fldCharType="end"/>
                              </w:r>
                              <w:r w:rsidRPr="005B322A">
                                <w:rPr>
                                  <w:sz w:val="20"/>
                                  <w:szCs w:val="20"/>
                                  <w:rPrChange w:id="25" w:author="root" w:date="2016-09-02T11:33:00Z">
                                    <w:rPr/>
                                  </w:rPrChange>
                                </w:rPr>
                                <w:t xml:space="preserve"> - Juego de Pokémon Go</w:t>
                              </w:r>
                              <w:r w:rsidRPr="005B322A">
                                <w:rPr>
                                  <w:sz w:val="20"/>
                                  <w:szCs w:val="20"/>
                                  <w:rPrChange w:id="26" w:author="root" w:date="2016-09-02T11:33:00Z">
                                    <w:rPr/>
                                  </w:rPrChange>
                                </w:rPr>
                                <w:br/>
                                <w:t xml:space="preserve">Fuente: </w:t>
                              </w:r>
                            </w:ins>
                            <w:ins w:id="27" w:author="root" w:date="2016-09-02T11:25:00Z">
                              <w:r w:rsidRPr="005B322A">
                                <w:rPr>
                                  <w:sz w:val="20"/>
                                  <w:szCs w:val="20"/>
                                  <w:rPrChange w:id="28" w:author="root" w:date="2016-09-02T11:33:00Z">
                                    <w:rPr/>
                                  </w:rPrChange>
                                </w:rPr>
                                <w:t>Niantic Labs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28" type="#_x0000_t202" style="position:absolute;left:0;text-align:left;margin-left:-.3pt;margin-top:386.4pt;width:42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" stroked="f">
                <v:textbox style="mso-fit-shape-to-text:t" inset="0,0,0,0">
                  <w:txbxContent>
                    <w:p w14:paraId="0DEB3AD5" w14:textId="6FAAEB2E" w:rsidR="00954ADE" w:rsidRPr="005B322A" w:rsidRDefault="00954ADE" w:rsidP="00954ADE">
                      <w:pPr>
                        <w:pStyle w:val="Epgrafe"/>
                        <w:jc w:val="center"/>
                        <w:rPr>
                          <w:sz w:val="20"/>
                          <w:szCs w:val="20"/>
                          <w:rPrChange w:id="29" w:author="root" w:date="2016-09-02T11:33:00Z">
                            <w:rPr>
                              <w:rFonts w:ascii="Palatino Linotype" w:hAnsi="Palatino Linotype"/>
                              <w:noProof/>
                            </w:rPr>
                          </w:rPrChange>
                        </w:rPr>
                        <w:pPrChange w:id="30" w:author="root" w:date="2016-09-02T11:24:00Z">
                          <w:pPr>
                            <w:spacing w:line="360" w:lineRule="auto"/>
                            <w:ind w:firstLine="340"/>
                            <w:jc w:val="both"/>
                          </w:pPr>
                        </w:pPrChange>
                      </w:pPr>
                      <w:ins w:id="31" w:author="root" w:date="2016-09-02T11:24:00Z">
                        <w:r w:rsidRPr="005B322A">
                          <w:rPr>
                            <w:sz w:val="20"/>
                            <w:szCs w:val="20"/>
                            <w:rPrChange w:id="32" w:author="root" w:date="2016-09-02T11:33:00Z">
                              <w:rPr/>
                            </w:rPrChange>
                          </w:rPr>
                          <w:t xml:space="preserve">Figura </w:t>
                        </w:r>
                        <w:r w:rsidRPr="005B322A">
                          <w:rPr>
                            <w:sz w:val="20"/>
                            <w:szCs w:val="20"/>
                            <w:rPrChange w:id="33" w:author="root" w:date="2016-09-02T11:33:00Z">
                              <w:rPr/>
                            </w:rPrChange>
                          </w:rPr>
                          <w:fldChar w:fldCharType="begin"/>
                        </w:r>
                        <w:r w:rsidRPr="005B322A">
                          <w:rPr>
                            <w:sz w:val="20"/>
                            <w:szCs w:val="20"/>
                            <w:rPrChange w:id="34" w:author="root" w:date="2016-09-02T11:33:00Z">
                              <w:rPr/>
                            </w:rPrChange>
                          </w:rPr>
                          <w:instrText xml:space="preserve"> SEQ Figura \* ARABIC </w:instrText>
                        </w:r>
                      </w:ins>
                      <w:r w:rsidRPr="005B322A">
                        <w:rPr>
                          <w:sz w:val="20"/>
                          <w:szCs w:val="20"/>
                          <w:rPrChange w:id="35" w:author="root" w:date="2016-09-02T11:33:00Z">
                            <w:rPr/>
                          </w:rPrChange>
                        </w:rPr>
                        <w:fldChar w:fldCharType="separate"/>
                      </w:r>
                      <w:ins w:id="36" w:author="root" w:date="2016-09-02T13:57:00Z">
                        <w:r w:rsidR="007201F6">
                          <w:rPr>
                            <w:noProof/>
                            <w:sz w:val="20"/>
                            <w:szCs w:val="20"/>
                          </w:rPr>
                          <w:t>1</w:t>
                        </w:r>
                      </w:ins>
                      <w:ins w:id="37" w:author="root" w:date="2016-09-02T11:24:00Z">
                        <w:r w:rsidRPr="005B322A">
                          <w:rPr>
                            <w:sz w:val="20"/>
                            <w:szCs w:val="20"/>
                            <w:rPrChange w:id="38" w:author="root" w:date="2016-09-02T11:33:00Z">
                              <w:rPr/>
                            </w:rPrChange>
                          </w:rPr>
                          <w:fldChar w:fldCharType="end"/>
                        </w:r>
                        <w:r w:rsidRPr="005B322A">
                          <w:rPr>
                            <w:sz w:val="20"/>
                            <w:szCs w:val="20"/>
                            <w:rPrChange w:id="39" w:author="root" w:date="2016-09-02T11:33:00Z">
                              <w:rPr/>
                            </w:rPrChange>
                          </w:rPr>
                          <w:t xml:space="preserve"> - Juego de Pokémon Go</w:t>
                        </w:r>
                        <w:r w:rsidRPr="005B322A">
                          <w:rPr>
                            <w:sz w:val="20"/>
                            <w:szCs w:val="20"/>
                            <w:rPrChange w:id="40" w:author="root" w:date="2016-09-02T11:33:00Z">
                              <w:rPr/>
                            </w:rPrChange>
                          </w:rPr>
                          <w:br/>
                          <w:t xml:space="preserve">Fuente: </w:t>
                        </w:r>
                      </w:ins>
                      <w:ins w:id="41" w:author="root" w:date="2016-09-02T11:25:00Z">
                        <w:r w:rsidRPr="005B322A">
                          <w:rPr>
                            <w:sz w:val="20"/>
                            <w:szCs w:val="20"/>
                            <w:rPrChange w:id="42" w:author="root" w:date="2016-09-02T11:33:00Z">
                              <w:rPr/>
                            </w:rPrChange>
                          </w:rPr>
                          <w:t>Niantic Labs</w:t>
                        </w:r>
                      </w:ins>
                    </w:p>
                  </w:txbxContent>
                </v:textbox>
                <w10:wrap type="tight"/>
              </v:shape>
            </w:pict>
          </mc:Fallback>
        </mc:AlternateContent>
      </w:r>
      <w:r>
        <w:rPr>
          <w:rFonts w:ascii="Palatino Linotype" w:hAnsi="Palatino Linotype"/>
          <w:noProof/>
          <w:lang w:eastAsia="es-ES"/>
        </w:rPr>
        <w:drawing>
          <wp:anchor distT="0" distB="0" distL="114300" distR="114300" simplePos="0" relativeHeight="251714560" behindDoc="1" locked="0" layoutInCell="1" allowOverlap="1" wp14:anchorId="34ACE53D" wp14:editId="2BA6AA28">
            <wp:simplePos x="0" y="0"/>
            <wp:positionH relativeFrom="column">
              <wp:posOffset>-3810</wp:posOffset>
            </wp:positionH>
            <wp:positionV relativeFrom="paragraph">
              <wp:posOffset>1821180</wp:posOffset>
            </wp:positionV>
            <wp:extent cx="5448300" cy="3028950"/>
            <wp:effectExtent l="0" t="0" r="0" b="0"/>
            <wp:wrapTight wrapText="bothSides">
              <wp:wrapPolygon edited="0">
                <wp:start x="0" y="0"/>
                <wp:lineTo x="0" y="21464"/>
                <wp:lineTo x="21524" y="21464"/>
                <wp:lineTo x="21524" y="0"/>
                <wp:lineTo x="0" y="0"/>
              </wp:wrapPolygon>
            </wp:wrapTight>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kemonGo.jpg"/>
                    <pic:cNvPicPr/>
                  </pic:nvPicPr>
                  <pic:blipFill>
                    <a:blip r:embed="rId26">
                      <a:extLst>
                        <a:ext uri="{28A0092B-C50C-407E-A947-70E740481C1C}">
                          <a14:useLocalDpi xmlns:a14="http://schemas.microsoft.com/office/drawing/2010/main" val="0"/>
                        </a:ext>
                      </a:extLst>
                    </a:blip>
                    <a:stretch>
                      <a:fillRect/>
                    </a:stretch>
                  </pic:blipFill>
                  <pic:spPr>
                    <a:xfrm>
                      <a:off x="0" y="0"/>
                      <a:ext cx="5448300" cy="3028950"/>
                    </a:xfrm>
                    <a:prstGeom prst="rect">
                      <a:avLst/>
                    </a:prstGeom>
                  </pic:spPr>
                </pic:pic>
              </a:graphicData>
            </a:graphic>
            <wp14:sizeRelH relativeFrom="page">
              <wp14:pctWidth>0</wp14:pctWidth>
            </wp14:sizeRelH>
            <wp14:sizeRelV relativeFrom="page">
              <wp14:pctHeight>0</wp14:pctHeight>
            </wp14:sizeRelV>
          </wp:anchor>
        </w:drawing>
      </w:r>
      <w:r w:rsidR="00624128">
        <w:rPr>
          <w:rFonts w:ascii="Palatino Linotype" w:hAnsi="Palatino Linotype"/>
        </w:rPr>
        <w:t>Hoy en día el uso de RA en videojuegos está creciendo rápidamente y cada vez más a menudo vemos nuevos juegos que hacen uso de esta tecnología. La RA no simplemente añade nuevas funcionalidades a los juegos de siempre si no que permite cambiar la manera en la que los usuarios juega</w:t>
      </w:r>
      <w:r w:rsidR="003D0619">
        <w:rPr>
          <w:rFonts w:ascii="Palatino Linotype" w:hAnsi="Palatino Linotype"/>
        </w:rPr>
        <w:t>n</w:t>
      </w:r>
      <w:r w:rsidR="00624128">
        <w:rPr>
          <w:rFonts w:ascii="Palatino Linotype" w:hAnsi="Palatino Linotype"/>
        </w:rPr>
        <w:t>. Prueba de ello es el nuevo Pokémon GO que está haciendo que millones de usuarios salgan a la calle a jugar a un videojuego estableciendo un antes y un después en la historia de los videojuegos.</w:t>
      </w:r>
    </w:p>
    <w:p w14:paraId="2F19D592" w14:textId="77777777" w:rsidR="00624128" w:rsidRPr="00624128" w:rsidRDefault="00624128" w:rsidP="00624128">
      <w:pPr>
        <w:spacing w:line="360" w:lineRule="auto"/>
        <w:ind w:firstLine="340"/>
        <w:jc w:val="both"/>
        <w:rPr>
          <w:rFonts w:ascii="Palatino Linotype" w:hAnsi="Palatino Linotype"/>
        </w:rPr>
      </w:pPr>
      <w:r>
        <w:rPr>
          <w:rFonts w:ascii="Palatino Linotype" w:hAnsi="Palatino Linotype"/>
        </w:rPr>
        <w:t xml:space="preserve">La mayoría de los juegos que emplean RA la utilizan para añadir ciertos elementos que el usuario debe encontrar, disparar o capturar, pero el usuario nunca tiene el control de dichos elementos por lo que este proyecto resulta ser una innovación en ese </w:t>
      </w:r>
      <w:r>
        <w:rPr>
          <w:rFonts w:ascii="Palatino Linotype" w:hAnsi="Palatino Linotype"/>
        </w:rPr>
        <w:lastRenderedPageBreak/>
        <w:t>sentido en cuanto al uso de la RA en los videojuegos, permitiéndonos tomar el control del personaje en RA y moverlo libremente por el mundo, en este caso, el mundo real.</w:t>
      </w:r>
    </w:p>
    <w:p w14:paraId="0D2308B3" w14:textId="77777777" w:rsidR="00C100F5" w:rsidRDefault="00C100F5" w:rsidP="00636D38">
      <w:pPr>
        <w:pStyle w:val="Ttulo2"/>
      </w:pPr>
      <w:bookmarkStart w:id="43" w:name="_Toc459454705"/>
      <w:r>
        <w:t>Modelado y animación</w:t>
      </w:r>
      <w:bookmarkEnd w:id="43"/>
    </w:p>
    <w:p w14:paraId="055F9FED" w14:textId="26593827" w:rsidR="003D0619" w:rsidRDefault="00F82721" w:rsidP="00333B5B">
      <w:pPr>
        <w:spacing w:line="360" w:lineRule="auto"/>
        <w:ind w:firstLine="340"/>
        <w:jc w:val="both"/>
        <w:rPr>
          <w:rFonts w:ascii="Palatino Linotype" w:hAnsi="Palatino Linotype"/>
        </w:rPr>
      </w:pPr>
      <w:r>
        <w:rPr>
          <w:noProof/>
        </w:rPr>
        <mc:AlternateContent>
          <mc:Choice Requires="wps">
            <w:drawing>
              <wp:anchor distT="0" distB="0" distL="114300" distR="114300" simplePos="0" relativeHeight="251719680" behindDoc="0" locked="0" layoutInCell="1" allowOverlap="1" wp14:anchorId="47CBFA6C" wp14:editId="7752DB4C">
                <wp:simplePos x="0" y="0"/>
                <wp:positionH relativeFrom="column">
                  <wp:posOffset>-13335</wp:posOffset>
                </wp:positionH>
                <wp:positionV relativeFrom="paragraph">
                  <wp:posOffset>4292600</wp:posOffset>
                </wp:positionV>
                <wp:extent cx="5448300" cy="635"/>
                <wp:effectExtent l="0" t="0" r="0" b="0"/>
                <wp:wrapTight wrapText="bothSides">
                  <wp:wrapPolygon edited="0">
                    <wp:start x="0" y="0"/>
                    <wp:lineTo x="0" y="21600"/>
                    <wp:lineTo x="21600" y="21600"/>
                    <wp:lineTo x="21600" y="0"/>
                  </wp:wrapPolygon>
                </wp:wrapTight>
                <wp:docPr id="46" name="46 Cuadro de texto"/>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14:paraId="66341F14" w14:textId="1664C9C6" w:rsidR="00F82721" w:rsidRPr="005B322A" w:rsidRDefault="00F82721" w:rsidP="00F82721">
                            <w:pPr>
                              <w:pStyle w:val="Epgrafe"/>
                              <w:jc w:val="center"/>
                              <w:rPr>
                                <w:noProof/>
                                <w:sz w:val="20"/>
                                <w:szCs w:val="20"/>
                                <w:rPrChange w:id="44" w:author="root" w:date="2016-09-02T11:33:00Z">
                                  <w:rPr>
                                    <w:rFonts w:ascii="Palatino Linotype" w:hAnsi="Palatino Linotype"/>
                                    <w:noProof/>
                                  </w:rPr>
                                </w:rPrChange>
                              </w:rPr>
                              <w:pPrChange w:id="45" w:author="root" w:date="2016-09-02T11:33:00Z">
                                <w:pPr>
                                  <w:spacing w:line="360" w:lineRule="auto"/>
                                  <w:ind w:firstLine="340"/>
                                  <w:jc w:val="both"/>
                                </w:pPr>
                              </w:pPrChange>
                            </w:pPr>
                            <w:ins w:id="46" w:author="root" w:date="2016-09-02T11:33:00Z">
                              <w:r w:rsidRPr="005B322A">
                                <w:rPr>
                                  <w:sz w:val="20"/>
                                  <w:szCs w:val="20"/>
                                  <w:rPrChange w:id="47" w:author="root" w:date="2016-09-02T11:33:00Z">
                                    <w:rPr/>
                                  </w:rPrChange>
                                </w:rPr>
                                <w:t xml:space="preserve">Figura </w:t>
                              </w:r>
                              <w:r w:rsidRPr="005B322A">
                                <w:rPr>
                                  <w:sz w:val="20"/>
                                  <w:szCs w:val="20"/>
                                  <w:rPrChange w:id="48" w:author="root" w:date="2016-09-02T11:33:00Z">
                                    <w:rPr/>
                                  </w:rPrChange>
                                </w:rPr>
                                <w:fldChar w:fldCharType="begin"/>
                              </w:r>
                              <w:r w:rsidRPr="005B322A">
                                <w:rPr>
                                  <w:sz w:val="20"/>
                                  <w:szCs w:val="20"/>
                                  <w:rPrChange w:id="49" w:author="root" w:date="2016-09-02T11:33:00Z">
                                    <w:rPr/>
                                  </w:rPrChange>
                                </w:rPr>
                                <w:instrText xml:space="preserve"> SEQ Figura \* ARABIC </w:instrText>
                              </w:r>
                            </w:ins>
                            <w:r w:rsidRPr="005B322A">
                              <w:rPr>
                                <w:sz w:val="20"/>
                                <w:szCs w:val="20"/>
                                <w:rPrChange w:id="50" w:author="root" w:date="2016-09-02T11:33:00Z">
                                  <w:rPr/>
                                </w:rPrChange>
                              </w:rPr>
                              <w:fldChar w:fldCharType="separate"/>
                            </w:r>
                            <w:ins w:id="51" w:author="root" w:date="2016-09-02T13:57:00Z">
                              <w:r w:rsidR="007201F6">
                                <w:rPr>
                                  <w:noProof/>
                                  <w:sz w:val="20"/>
                                  <w:szCs w:val="20"/>
                                </w:rPr>
                                <w:t>2</w:t>
                              </w:r>
                            </w:ins>
                            <w:ins w:id="52" w:author="root" w:date="2016-09-02T11:33:00Z">
                              <w:r w:rsidRPr="005B322A">
                                <w:rPr>
                                  <w:sz w:val="20"/>
                                  <w:szCs w:val="20"/>
                                  <w:rPrChange w:id="53" w:author="root" w:date="2016-09-02T11:33:00Z">
                                    <w:rPr/>
                                  </w:rPrChange>
                                </w:rPr>
                                <w:fldChar w:fldCharType="end"/>
                              </w:r>
                              <w:r w:rsidRPr="005B322A">
                                <w:rPr>
                                  <w:sz w:val="20"/>
                                  <w:szCs w:val="20"/>
                                  <w:rPrChange w:id="54" w:author="root" w:date="2016-09-02T11:33:00Z">
                                    <w:rPr/>
                                  </w:rPrChange>
                                </w:rPr>
                                <w:t xml:space="preserve"> - Evolución de</w:t>
                              </w:r>
                              <w:r w:rsidRPr="005B322A">
                                <w:rPr>
                                  <w:noProof/>
                                  <w:sz w:val="20"/>
                                  <w:szCs w:val="20"/>
                                  <w:rPrChange w:id="55" w:author="root" w:date="2016-09-02T11:33:00Z">
                                    <w:rPr>
                                      <w:noProof/>
                                    </w:rPr>
                                  </w:rPrChange>
                                </w:rPr>
                                <w:t xml:space="preserve"> los videojuegos.</w:t>
                              </w:r>
                              <w:r w:rsidRPr="005B322A">
                                <w:rPr>
                                  <w:noProof/>
                                  <w:sz w:val="20"/>
                                  <w:szCs w:val="20"/>
                                  <w:rPrChange w:id="56" w:author="root" w:date="2016-09-02T11:33:00Z">
                                    <w:rPr>
                                      <w:noProof/>
                                    </w:rPr>
                                  </w:rPrChange>
                                </w:rPr>
                                <w:br/>
                                <w:t>Fuente: Taringa.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29" type="#_x0000_t202" style="position:absolute;left:0;text-align:left;margin-left:-1.05pt;margin-top:338pt;width:42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" stroked="f">
                <v:textbox style="mso-fit-shape-to-text:t" inset="0,0,0,0">
                  <w:txbxContent>
                    <w:p w14:paraId="66341F14" w14:textId="1664C9C6" w:rsidR="00F82721" w:rsidRPr="005B322A" w:rsidRDefault="00F82721" w:rsidP="00F82721">
                      <w:pPr>
                        <w:pStyle w:val="Epgrafe"/>
                        <w:jc w:val="center"/>
                        <w:rPr>
                          <w:noProof/>
                          <w:sz w:val="20"/>
                          <w:szCs w:val="20"/>
                          <w:rPrChange w:id="57" w:author="root" w:date="2016-09-02T11:33:00Z">
                            <w:rPr>
                              <w:rFonts w:ascii="Palatino Linotype" w:hAnsi="Palatino Linotype"/>
                              <w:noProof/>
                            </w:rPr>
                          </w:rPrChange>
                        </w:rPr>
                        <w:pPrChange w:id="58" w:author="root" w:date="2016-09-02T11:33:00Z">
                          <w:pPr>
                            <w:spacing w:line="360" w:lineRule="auto"/>
                            <w:ind w:firstLine="340"/>
                            <w:jc w:val="both"/>
                          </w:pPr>
                        </w:pPrChange>
                      </w:pPr>
                      <w:ins w:id="59" w:author="root" w:date="2016-09-02T11:33:00Z">
                        <w:r w:rsidRPr="005B322A">
                          <w:rPr>
                            <w:sz w:val="20"/>
                            <w:szCs w:val="20"/>
                            <w:rPrChange w:id="60" w:author="root" w:date="2016-09-02T11:33:00Z">
                              <w:rPr/>
                            </w:rPrChange>
                          </w:rPr>
                          <w:t xml:space="preserve">Figura </w:t>
                        </w:r>
                        <w:r w:rsidRPr="005B322A">
                          <w:rPr>
                            <w:sz w:val="20"/>
                            <w:szCs w:val="20"/>
                            <w:rPrChange w:id="61" w:author="root" w:date="2016-09-02T11:33:00Z">
                              <w:rPr/>
                            </w:rPrChange>
                          </w:rPr>
                          <w:fldChar w:fldCharType="begin"/>
                        </w:r>
                        <w:r w:rsidRPr="005B322A">
                          <w:rPr>
                            <w:sz w:val="20"/>
                            <w:szCs w:val="20"/>
                            <w:rPrChange w:id="62" w:author="root" w:date="2016-09-02T11:33:00Z">
                              <w:rPr/>
                            </w:rPrChange>
                          </w:rPr>
                          <w:instrText xml:space="preserve"> SEQ Figura \* ARABIC </w:instrText>
                        </w:r>
                      </w:ins>
                      <w:r w:rsidRPr="005B322A">
                        <w:rPr>
                          <w:sz w:val="20"/>
                          <w:szCs w:val="20"/>
                          <w:rPrChange w:id="63" w:author="root" w:date="2016-09-02T11:33:00Z">
                            <w:rPr/>
                          </w:rPrChange>
                        </w:rPr>
                        <w:fldChar w:fldCharType="separate"/>
                      </w:r>
                      <w:ins w:id="64" w:author="root" w:date="2016-09-02T13:57:00Z">
                        <w:r w:rsidR="007201F6">
                          <w:rPr>
                            <w:noProof/>
                            <w:sz w:val="20"/>
                            <w:szCs w:val="20"/>
                          </w:rPr>
                          <w:t>2</w:t>
                        </w:r>
                      </w:ins>
                      <w:ins w:id="65" w:author="root" w:date="2016-09-02T11:33:00Z">
                        <w:r w:rsidRPr="005B322A">
                          <w:rPr>
                            <w:sz w:val="20"/>
                            <w:szCs w:val="20"/>
                            <w:rPrChange w:id="66" w:author="root" w:date="2016-09-02T11:33:00Z">
                              <w:rPr/>
                            </w:rPrChange>
                          </w:rPr>
                          <w:fldChar w:fldCharType="end"/>
                        </w:r>
                        <w:r w:rsidRPr="005B322A">
                          <w:rPr>
                            <w:sz w:val="20"/>
                            <w:szCs w:val="20"/>
                            <w:rPrChange w:id="67" w:author="root" w:date="2016-09-02T11:33:00Z">
                              <w:rPr/>
                            </w:rPrChange>
                          </w:rPr>
                          <w:t xml:space="preserve"> - Evolución de</w:t>
                        </w:r>
                        <w:r w:rsidRPr="005B322A">
                          <w:rPr>
                            <w:noProof/>
                            <w:sz w:val="20"/>
                            <w:szCs w:val="20"/>
                            <w:rPrChange w:id="68" w:author="root" w:date="2016-09-02T11:33:00Z">
                              <w:rPr>
                                <w:noProof/>
                              </w:rPr>
                            </w:rPrChange>
                          </w:rPr>
                          <w:t xml:space="preserve"> los videojuegos.</w:t>
                        </w:r>
                        <w:r w:rsidRPr="005B322A">
                          <w:rPr>
                            <w:noProof/>
                            <w:sz w:val="20"/>
                            <w:szCs w:val="20"/>
                            <w:rPrChange w:id="69" w:author="root" w:date="2016-09-02T11:33:00Z">
                              <w:rPr>
                                <w:noProof/>
                              </w:rPr>
                            </w:rPrChange>
                          </w:rPr>
                          <w:br/>
                          <w:t>Fuente: Taringa.</w:t>
                        </w:r>
                      </w:ins>
                    </w:p>
                  </w:txbxContent>
                </v:textbox>
                <w10:wrap type="tight"/>
              </v:shape>
            </w:pict>
          </mc:Fallback>
        </mc:AlternateContent>
      </w:r>
      <w:r w:rsidR="00954ADE">
        <w:rPr>
          <w:rFonts w:ascii="Palatino Linotype" w:hAnsi="Palatino Linotype"/>
          <w:noProof/>
          <w:lang w:eastAsia="es-ES"/>
        </w:rPr>
        <w:drawing>
          <wp:anchor distT="0" distB="0" distL="114300" distR="114300" simplePos="0" relativeHeight="251717632" behindDoc="1" locked="0" layoutInCell="1" allowOverlap="1" wp14:anchorId="4109E2BD" wp14:editId="44A72BC0">
            <wp:simplePos x="0" y="0"/>
            <wp:positionH relativeFrom="column">
              <wp:posOffset>-13335</wp:posOffset>
            </wp:positionH>
            <wp:positionV relativeFrom="paragraph">
              <wp:posOffset>1539875</wp:posOffset>
            </wp:positionV>
            <wp:extent cx="5448300" cy="2695575"/>
            <wp:effectExtent l="0" t="0" r="0" b="9525"/>
            <wp:wrapTight wrapText="bothSides">
              <wp:wrapPolygon edited="0">
                <wp:start x="0" y="0"/>
                <wp:lineTo x="0" y="21524"/>
                <wp:lineTo x="21524" y="21524"/>
                <wp:lineTo x="21524" y="0"/>
                <wp:lineTo x="0" y="0"/>
              </wp:wrapPolygon>
            </wp:wrapTight>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es-Ahora7.PNG"/>
                    <pic:cNvPicPr/>
                  </pic:nvPicPr>
                  <pic:blipFill>
                    <a:blip r:embed="rId27">
                      <a:extLst>
                        <a:ext uri="{28A0092B-C50C-407E-A947-70E740481C1C}">
                          <a14:useLocalDpi xmlns:a14="http://schemas.microsoft.com/office/drawing/2010/main" val="0"/>
                        </a:ext>
                      </a:extLst>
                    </a:blip>
                    <a:stretch>
                      <a:fillRect/>
                    </a:stretch>
                  </pic:blipFill>
                  <pic:spPr>
                    <a:xfrm>
                      <a:off x="0" y="0"/>
                      <a:ext cx="5448300" cy="2695575"/>
                    </a:xfrm>
                    <a:prstGeom prst="rect">
                      <a:avLst/>
                    </a:prstGeom>
                  </pic:spPr>
                </pic:pic>
              </a:graphicData>
            </a:graphic>
            <wp14:sizeRelH relativeFrom="page">
              <wp14:pctWidth>0</wp14:pctWidth>
            </wp14:sizeRelH>
            <wp14:sizeRelV relativeFrom="page">
              <wp14:pctHeight>0</wp14:pctHeight>
            </wp14:sizeRelV>
          </wp:anchor>
        </w:drawing>
      </w:r>
      <w:r w:rsidR="00333B5B">
        <w:rPr>
          <w:rFonts w:ascii="Palatino Linotype" w:hAnsi="Palatino Linotype"/>
        </w:rPr>
        <w:t xml:space="preserve">El mundo del modelado y la animación por computadora </w:t>
      </w:r>
      <w:r w:rsidR="003D0619">
        <w:rPr>
          <w:rFonts w:ascii="Palatino Linotype" w:hAnsi="Palatino Linotype"/>
        </w:rPr>
        <w:t xml:space="preserve">ha </w:t>
      </w:r>
      <w:r w:rsidR="00333B5B">
        <w:rPr>
          <w:rFonts w:ascii="Palatino Linotype" w:hAnsi="Palatino Linotype"/>
        </w:rPr>
        <w:t>cambiado drásticamente en la última década con nuevos métodos y tecnologías que permiten realizar cada vez trabajos más reales en cuanto a gráficos y físicas. Los videojuegos han evolucionado de simples píxeles pintados en pantalla a enormes entornos virtuales modelados completamente por ordenador.</w:t>
      </w:r>
    </w:p>
    <w:p w14:paraId="13D308F4" w14:textId="31FE7F63" w:rsidR="00954ADE" w:rsidRDefault="00954ADE" w:rsidP="00333B5B">
      <w:pPr>
        <w:spacing w:line="360" w:lineRule="auto"/>
        <w:ind w:firstLine="340"/>
        <w:jc w:val="both"/>
        <w:rPr>
          <w:rFonts w:ascii="Palatino Linotype" w:hAnsi="Palatino Linotype"/>
        </w:rPr>
      </w:pPr>
    </w:p>
    <w:p w14:paraId="7D6FA985" w14:textId="127B2D4B" w:rsidR="006E1B70" w:rsidRPr="00333B5B" w:rsidRDefault="006E1B70" w:rsidP="00333B5B">
      <w:pPr>
        <w:spacing w:line="360" w:lineRule="auto"/>
        <w:ind w:firstLine="340"/>
        <w:jc w:val="both"/>
        <w:rPr>
          <w:rFonts w:ascii="Palatino Linotype" w:hAnsi="Palatino Linotype"/>
        </w:rPr>
      </w:pPr>
      <w:r>
        <w:rPr>
          <w:rFonts w:ascii="Palatino Linotype" w:hAnsi="Palatino Linotype"/>
        </w:rPr>
        <w:t xml:space="preserve">Son varias las herramientas y programas que nos permiten modelar en 3D. Las más populares por el momento son 3Ds Max, </w:t>
      </w:r>
      <w:proofErr w:type="gramStart"/>
      <w:r>
        <w:rPr>
          <w:rFonts w:ascii="Palatino Linotype" w:hAnsi="Palatino Linotype"/>
        </w:rPr>
        <w:t>Maya</w:t>
      </w:r>
      <w:proofErr w:type="gramEnd"/>
      <w:r>
        <w:rPr>
          <w:rFonts w:ascii="Palatino Linotype" w:hAnsi="Palatino Linotype"/>
        </w:rPr>
        <w:t xml:space="preserve"> y Blender.</w:t>
      </w:r>
      <w:r w:rsidR="003D0619">
        <w:rPr>
          <w:rFonts w:ascii="Palatino Linotype" w:hAnsi="Palatino Linotype"/>
        </w:rPr>
        <w:t xml:space="preserve"> </w:t>
      </w:r>
      <w:r>
        <w:rPr>
          <w:rFonts w:ascii="Palatino Linotype" w:hAnsi="Palatino Linotype"/>
        </w:rPr>
        <w:t>L</w:t>
      </w:r>
      <w:r w:rsidR="003D0619">
        <w:rPr>
          <w:rFonts w:ascii="Palatino Linotype" w:hAnsi="Palatino Linotype"/>
        </w:rPr>
        <w:t>a</w:t>
      </w:r>
      <w:r>
        <w:rPr>
          <w:rFonts w:ascii="Palatino Linotype" w:hAnsi="Palatino Linotype"/>
        </w:rPr>
        <w:t xml:space="preserve"> elección de un software 3D u otro depende de cada usuario y de a lo que esté acostumbrado ya que aunque se puede llegar a un mismo resultado con los tres, cada software cambia el estilo de trabajo, las herramientas y el modo de emplearlas. Este proyecto ha sido desarrollado con Blender ya que no solo es del que más conocimientos se disponían sino que además la licencia de Blender es gratuita para uso comercial además de ser de código abierto lo que permite a la comunidad desarrollar sus propias herramientas y plugins.</w:t>
      </w:r>
    </w:p>
    <w:p w14:paraId="3FC75B16" w14:textId="77777777" w:rsidR="0075317A" w:rsidRDefault="00C100F5" w:rsidP="00636D38">
      <w:pPr>
        <w:pStyle w:val="Ttulo2"/>
      </w:pPr>
      <w:bookmarkStart w:id="70" w:name="_Toc459454706"/>
      <w:r>
        <w:lastRenderedPageBreak/>
        <w:t>Arduino</w:t>
      </w:r>
      <w:bookmarkEnd w:id="70"/>
    </w:p>
    <w:p w14:paraId="5DFE39ED" w14:textId="6BAC4C7C" w:rsidR="00886C1A" w:rsidRDefault="00886C1A" w:rsidP="00636D38">
      <w:pPr>
        <w:spacing w:line="360" w:lineRule="auto"/>
        <w:ind w:firstLine="340"/>
        <w:jc w:val="both"/>
        <w:rPr>
          <w:rFonts w:ascii="Palatino Linotype" w:hAnsi="Palatino Linotype"/>
        </w:rPr>
      </w:pPr>
      <w:r>
        <w:rPr>
          <w:rFonts w:ascii="Palatino Linotype" w:hAnsi="Palatino Linotype"/>
        </w:rPr>
        <w:t xml:space="preserve">Arduino es una  plataforma electrónica open source basada en </w:t>
      </w:r>
      <w:proofErr w:type="spellStart"/>
      <w:r>
        <w:rPr>
          <w:rFonts w:ascii="Palatino Linotype" w:hAnsi="Palatino Linotype"/>
        </w:rPr>
        <w:t>easy</w:t>
      </w:r>
      <w:proofErr w:type="spellEnd"/>
      <w:r>
        <w:rPr>
          <w:rFonts w:ascii="Palatino Linotype" w:hAnsi="Palatino Linotype"/>
        </w:rPr>
        <w:t xml:space="preserve">-to-use que permite la realización de prototipos </w:t>
      </w:r>
      <w:r w:rsidR="00CD5DF1">
        <w:rPr>
          <w:rFonts w:ascii="Palatino Linotype" w:hAnsi="Palatino Linotype"/>
        </w:rPr>
        <w:t xml:space="preserve">y proyectos electrónicos </w:t>
      </w:r>
      <w:r>
        <w:rPr>
          <w:rFonts w:ascii="Palatino Linotype" w:hAnsi="Palatino Linotype"/>
        </w:rPr>
        <w:t xml:space="preserve">a un bajo coste. Al ser open source cualquiera puede </w:t>
      </w:r>
      <w:r w:rsidR="00CD5DF1">
        <w:rPr>
          <w:rFonts w:ascii="Palatino Linotype" w:hAnsi="Palatino Linotype"/>
        </w:rPr>
        <w:t>consultar su diseño y modificarlo o crear sus propias versiones de arduino orientadas a su proyecto.</w:t>
      </w:r>
      <w:r w:rsidR="00416F21">
        <w:rPr>
          <w:rFonts w:ascii="Palatino Linotype" w:hAnsi="Palatino Linotype"/>
        </w:rPr>
        <w:t xml:space="preserve"> </w:t>
      </w:r>
    </w:p>
    <w:p w14:paraId="7D011841" w14:textId="77777777" w:rsidR="00CD5DF1" w:rsidRDefault="00CD5DF1" w:rsidP="00636D38">
      <w:pPr>
        <w:spacing w:line="360" w:lineRule="auto"/>
        <w:ind w:firstLine="340"/>
        <w:jc w:val="both"/>
        <w:rPr>
          <w:rFonts w:ascii="Palatino Linotype" w:hAnsi="Palatino Linotype"/>
        </w:rPr>
      </w:pPr>
      <w:r>
        <w:rPr>
          <w:rFonts w:ascii="Palatino Linotype" w:hAnsi="Palatino Linotype"/>
        </w:rPr>
        <w:t xml:space="preserve">El lenguaje de programación de arduino es muy parecido a </w:t>
      </w:r>
      <w:proofErr w:type="spellStart"/>
      <w:r>
        <w:rPr>
          <w:rFonts w:ascii="Palatino Linotype" w:hAnsi="Palatino Linotype"/>
        </w:rPr>
        <w:t>processing</w:t>
      </w:r>
      <w:proofErr w:type="spellEnd"/>
      <w:r>
        <w:rPr>
          <w:rFonts w:ascii="Palatino Linotype" w:hAnsi="Palatino Linotype"/>
        </w:rPr>
        <w:t xml:space="preserve"> y está basado en C++. Tanto el lenguaje de programación como el IDE de arduino se idearon para poder poner en marcha proyectos de la manera más fácilmente posible, sin gastar mucho tiempo en aprendizaje.</w:t>
      </w:r>
    </w:p>
    <w:p w14:paraId="2E0C69AE" w14:textId="77777777" w:rsidR="00CD5DF1" w:rsidRDefault="00CD5DF1" w:rsidP="00636D38">
      <w:pPr>
        <w:spacing w:line="360" w:lineRule="auto"/>
        <w:ind w:firstLine="340"/>
        <w:jc w:val="both"/>
        <w:rPr>
          <w:rFonts w:ascii="Palatino Linotype" w:hAnsi="Palatino Linotype"/>
        </w:rPr>
      </w:pPr>
      <w:r>
        <w:rPr>
          <w:rFonts w:ascii="Palatino Linotype" w:hAnsi="Palatino Linotype"/>
        </w:rPr>
        <w:t>Hay varios modelos de arduino para elegir según la envergadura del proyecto a realizar</w:t>
      </w:r>
      <w:r w:rsidR="00874A95">
        <w:rPr>
          <w:rFonts w:ascii="Palatino Linotype" w:hAnsi="Palatino Linotype"/>
        </w:rPr>
        <w:t xml:space="preserve">. Entre los distintos modelos varía el tamaño, el precio, la capacidad de procesamiento y los posibles componentes que pueda incorporar desde un principio la placa. </w:t>
      </w:r>
      <w:r w:rsidR="009D2C1E">
        <w:rPr>
          <w:rFonts w:ascii="Palatino Linotype" w:hAnsi="Palatino Linotype"/>
        </w:rPr>
        <w:t xml:space="preserve">Así por ejemplo podemos encontrarnos con el Arduino UNO, el más común de todos y con un tamaño medio, con 14 pines digitales y 6 analógicos ideal para iniciarse en arduino y para cualquier proyecto medio que se tenga en mente. El Arduino MICRO es una versión a pequeña escala que nos permite realizar proyectos donde se requiere un tamaño menor y dispone de </w:t>
      </w:r>
      <w:r w:rsidR="00A24A4F">
        <w:rPr>
          <w:rFonts w:ascii="Palatino Linotype" w:hAnsi="Palatino Linotype"/>
        </w:rPr>
        <w:t>20 pines digitales de los cuales 12 pueden ser usados como analógicos, en contra posición debido a su tamaño es necesario soldar los cables a los pines o usar una protoboard, además de que carece de entrada para la alimentación. En el otro extremo tenemos Arduino MEGA 2560, diseñado para proyectos más complejos ya que dispone de 54 pines digitales y 16 analógicos, además de una mayor capacidad de procesamiento, es el recomendado para crear robots o impresoras 3D.</w:t>
      </w:r>
    </w:p>
    <w:p w14:paraId="2D3EF9A0" w14:textId="4BFF1680" w:rsidR="00A24A4F" w:rsidRDefault="00416F21" w:rsidP="00636D38">
      <w:pPr>
        <w:spacing w:line="360" w:lineRule="auto"/>
        <w:ind w:firstLine="340"/>
        <w:jc w:val="both"/>
        <w:rPr>
          <w:rFonts w:ascii="Palatino Linotype" w:hAnsi="Palatino Linotype"/>
        </w:rPr>
      </w:pPr>
      <w:r>
        <w:rPr>
          <w:rFonts w:ascii="Palatino Linotype" w:hAnsi="Palatino Linotype"/>
        </w:rPr>
        <w:t xml:space="preserve">Para sacarle el máximo partido a arduino disponemos de una serie de módulos y sensores que amplifican las posibilidades. Entre los más comunes están el módulo WiFi o de bluetooth que nos permiten tener conexión inalámbrica con nuestro arduino. Respecto a los sensores hay un sinfín de posibilidades y los más comunes son los de proximidad o movimiento, de temperatura, de humedad, de luminosidad y muchos más sensores oficiales, además de los que cada uno desarrolle gracias a </w:t>
      </w:r>
      <w:proofErr w:type="gramStart"/>
      <w:r w:rsidR="00BC2B62">
        <w:rPr>
          <w:rFonts w:ascii="Palatino Linotype" w:hAnsi="Palatino Linotype"/>
        </w:rPr>
        <w:t>la filosofía</w:t>
      </w:r>
      <w:proofErr w:type="gramEnd"/>
      <w:r w:rsidR="00BC2B62">
        <w:rPr>
          <w:rFonts w:ascii="Palatino Linotype" w:hAnsi="Palatino Linotype"/>
        </w:rPr>
        <w:t xml:space="preserve"> </w:t>
      </w:r>
      <w:r>
        <w:rPr>
          <w:rFonts w:ascii="Palatino Linotype" w:hAnsi="Palatino Linotype"/>
        </w:rPr>
        <w:t>open source de arduino.</w:t>
      </w:r>
    </w:p>
    <w:p w14:paraId="63FB388E" w14:textId="1A997B56" w:rsidR="005624A7" w:rsidRDefault="006F5B33" w:rsidP="00636D38">
      <w:pPr>
        <w:spacing w:line="360" w:lineRule="auto"/>
        <w:ind w:firstLine="340"/>
        <w:jc w:val="both"/>
        <w:rPr>
          <w:ins w:id="71" w:author="Mireia Sempere" w:date="2016-08-31T19:50:00Z"/>
          <w:rFonts w:ascii="Palatino Linotype" w:hAnsi="Palatino Linotype"/>
        </w:rPr>
      </w:pPr>
      <w:ins w:id="72" w:author="root" w:date="2016-09-02T11:47:00Z">
        <w:r>
          <w:rPr>
            <w:noProof/>
          </w:rPr>
          <w:lastRenderedPageBreak/>
          <mc:AlternateContent>
            <mc:Choice Requires="wps">
              <w:drawing>
                <wp:anchor distT="0" distB="0" distL="114300" distR="114300" simplePos="0" relativeHeight="251722752" behindDoc="0" locked="0" layoutInCell="1" allowOverlap="1" wp14:anchorId="0D1D47D2" wp14:editId="3758F1E5">
                  <wp:simplePos x="0" y="0"/>
                  <wp:positionH relativeFrom="column">
                    <wp:posOffset>-60960</wp:posOffset>
                  </wp:positionH>
                  <wp:positionV relativeFrom="paragraph">
                    <wp:posOffset>6176645</wp:posOffset>
                  </wp:positionV>
                  <wp:extent cx="5400040" cy="635"/>
                  <wp:effectExtent l="0" t="0" r="0" b="0"/>
                  <wp:wrapTight wrapText="bothSides">
                    <wp:wrapPolygon edited="0">
                      <wp:start x="0" y="0"/>
                      <wp:lineTo x="0" y="21600"/>
                      <wp:lineTo x="21600" y="21600"/>
                      <wp:lineTo x="21600" y="0"/>
                    </wp:wrapPolygon>
                  </wp:wrapTight>
                  <wp:docPr id="48" name="48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26F4B0D3" w14:textId="18730C2B" w:rsidR="006F5B33" w:rsidRPr="006F5B33" w:rsidRDefault="006F5B33" w:rsidP="006F5B33">
                              <w:pPr>
                                <w:pStyle w:val="Epgrafe"/>
                                <w:jc w:val="center"/>
                                <w:rPr>
                                  <w:noProof/>
                                  <w:sz w:val="20"/>
                                  <w:szCs w:val="20"/>
                                  <w:rPrChange w:id="73" w:author="root" w:date="2016-09-02T11:47:00Z">
                                    <w:rPr>
                                      <w:rFonts w:ascii="Palatino Linotype" w:hAnsi="Palatino Linotype"/>
                                      <w:noProof/>
                                    </w:rPr>
                                  </w:rPrChange>
                                </w:rPr>
                                <w:pPrChange w:id="74" w:author="root" w:date="2016-09-02T11:47:00Z">
                                  <w:pPr>
                                    <w:spacing w:line="360" w:lineRule="auto"/>
                                    <w:ind w:firstLine="340"/>
                                    <w:jc w:val="both"/>
                                  </w:pPr>
                                </w:pPrChange>
                              </w:pPr>
                              <w:ins w:id="75" w:author="root" w:date="2016-09-02T11:47:00Z">
                                <w:r w:rsidRPr="006F5B33">
                                  <w:rPr>
                                    <w:sz w:val="20"/>
                                    <w:szCs w:val="20"/>
                                    <w:rPrChange w:id="76" w:author="root" w:date="2016-09-02T11:47:00Z">
                                      <w:rPr/>
                                    </w:rPrChange>
                                  </w:rPr>
                                  <w:t xml:space="preserve">Figura </w:t>
                                </w:r>
                                <w:r w:rsidRPr="006F5B33">
                                  <w:rPr>
                                    <w:sz w:val="20"/>
                                    <w:szCs w:val="20"/>
                                    <w:rPrChange w:id="77" w:author="root" w:date="2016-09-02T11:47:00Z">
                                      <w:rPr/>
                                    </w:rPrChange>
                                  </w:rPr>
                                  <w:fldChar w:fldCharType="begin"/>
                                </w:r>
                                <w:r w:rsidRPr="006F5B33">
                                  <w:rPr>
                                    <w:sz w:val="20"/>
                                    <w:szCs w:val="20"/>
                                    <w:rPrChange w:id="78" w:author="root" w:date="2016-09-02T11:47:00Z">
                                      <w:rPr/>
                                    </w:rPrChange>
                                  </w:rPr>
                                  <w:instrText xml:space="preserve"> SEQ Figura \* ARABIC </w:instrText>
                                </w:r>
                              </w:ins>
                              <w:r w:rsidRPr="006F5B33">
                                <w:rPr>
                                  <w:sz w:val="20"/>
                                  <w:szCs w:val="20"/>
                                  <w:rPrChange w:id="79" w:author="root" w:date="2016-09-02T11:47:00Z">
                                    <w:rPr/>
                                  </w:rPrChange>
                                </w:rPr>
                                <w:fldChar w:fldCharType="separate"/>
                              </w:r>
                              <w:ins w:id="80" w:author="root" w:date="2016-09-02T13:57:00Z">
                                <w:r w:rsidR="007201F6">
                                  <w:rPr>
                                    <w:noProof/>
                                    <w:sz w:val="20"/>
                                    <w:szCs w:val="20"/>
                                  </w:rPr>
                                  <w:t>3</w:t>
                                </w:r>
                              </w:ins>
                              <w:ins w:id="81" w:author="root" w:date="2016-09-02T11:47:00Z">
                                <w:r w:rsidRPr="006F5B33">
                                  <w:rPr>
                                    <w:sz w:val="20"/>
                                    <w:szCs w:val="20"/>
                                    <w:rPrChange w:id="82" w:author="root" w:date="2016-09-02T11:47:00Z">
                                      <w:rPr/>
                                    </w:rPrChange>
                                  </w:rPr>
                                  <w:fldChar w:fldCharType="end"/>
                                </w:r>
                                <w:r w:rsidRPr="006F5B33">
                                  <w:rPr>
                                    <w:sz w:val="20"/>
                                    <w:szCs w:val="20"/>
                                    <w:rPrChange w:id="83" w:author="root" w:date="2016-09-02T11:47:00Z">
                                      <w:rPr/>
                                    </w:rPrChange>
                                  </w:rPr>
                                  <w:t xml:space="preserve"> - Arduino UNO</w:t>
                                </w:r>
                                <w:r>
                                  <w:rPr>
                                    <w:sz w:val="20"/>
                                    <w:szCs w:val="20"/>
                                  </w:rPr>
                                  <w:br/>
                                  <w:t xml:space="preserve">Fuente: </w:t>
                                </w:r>
                                <w:r w:rsidRPr="006F5B33">
                                  <w:rPr>
                                    <w:sz w:val="20"/>
                                    <w:szCs w:val="20"/>
                                  </w:rPr>
                                  <w:t>http://www.electronicaestudio.com/</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30" type="#_x0000_t202" style="position:absolute;left:0;text-align:left;margin-left:-4.8pt;margin-top:486.35pt;width:425.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" stroked="f">
                  <v:textbox style="mso-fit-shape-to-text:t" inset="0,0,0,0">
                    <w:txbxContent>
                      <w:p w14:paraId="26F4B0D3" w14:textId="18730C2B" w:rsidR="006F5B33" w:rsidRPr="006F5B33" w:rsidRDefault="006F5B33" w:rsidP="006F5B33">
                        <w:pPr>
                          <w:pStyle w:val="Epgrafe"/>
                          <w:jc w:val="center"/>
                          <w:rPr>
                            <w:noProof/>
                            <w:sz w:val="20"/>
                            <w:szCs w:val="20"/>
                            <w:rPrChange w:id="84" w:author="root" w:date="2016-09-02T11:47:00Z">
                              <w:rPr>
                                <w:rFonts w:ascii="Palatino Linotype" w:hAnsi="Palatino Linotype"/>
                                <w:noProof/>
                              </w:rPr>
                            </w:rPrChange>
                          </w:rPr>
                          <w:pPrChange w:id="85" w:author="root" w:date="2016-09-02T11:47:00Z">
                            <w:pPr>
                              <w:spacing w:line="360" w:lineRule="auto"/>
                              <w:ind w:firstLine="340"/>
                              <w:jc w:val="both"/>
                            </w:pPr>
                          </w:pPrChange>
                        </w:pPr>
                        <w:ins w:id="86" w:author="root" w:date="2016-09-02T11:47:00Z">
                          <w:r w:rsidRPr="006F5B33">
                            <w:rPr>
                              <w:sz w:val="20"/>
                              <w:szCs w:val="20"/>
                              <w:rPrChange w:id="87" w:author="root" w:date="2016-09-02T11:47:00Z">
                                <w:rPr/>
                              </w:rPrChange>
                            </w:rPr>
                            <w:t xml:space="preserve">Figura </w:t>
                          </w:r>
                          <w:r w:rsidRPr="006F5B33">
                            <w:rPr>
                              <w:sz w:val="20"/>
                              <w:szCs w:val="20"/>
                              <w:rPrChange w:id="88" w:author="root" w:date="2016-09-02T11:47:00Z">
                                <w:rPr/>
                              </w:rPrChange>
                            </w:rPr>
                            <w:fldChar w:fldCharType="begin"/>
                          </w:r>
                          <w:r w:rsidRPr="006F5B33">
                            <w:rPr>
                              <w:sz w:val="20"/>
                              <w:szCs w:val="20"/>
                              <w:rPrChange w:id="89" w:author="root" w:date="2016-09-02T11:47:00Z">
                                <w:rPr/>
                              </w:rPrChange>
                            </w:rPr>
                            <w:instrText xml:space="preserve"> SEQ Figura \* ARABIC </w:instrText>
                          </w:r>
                        </w:ins>
                        <w:r w:rsidRPr="006F5B33">
                          <w:rPr>
                            <w:sz w:val="20"/>
                            <w:szCs w:val="20"/>
                            <w:rPrChange w:id="90" w:author="root" w:date="2016-09-02T11:47:00Z">
                              <w:rPr/>
                            </w:rPrChange>
                          </w:rPr>
                          <w:fldChar w:fldCharType="separate"/>
                        </w:r>
                        <w:ins w:id="91" w:author="root" w:date="2016-09-02T13:57:00Z">
                          <w:r w:rsidR="007201F6">
                            <w:rPr>
                              <w:noProof/>
                              <w:sz w:val="20"/>
                              <w:szCs w:val="20"/>
                            </w:rPr>
                            <w:t>3</w:t>
                          </w:r>
                        </w:ins>
                        <w:ins w:id="92" w:author="root" w:date="2016-09-02T11:47:00Z">
                          <w:r w:rsidRPr="006F5B33">
                            <w:rPr>
                              <w:sz w:val="20"/>
                              <w:szCs w:val="20"/>
                              <w:rPrChange w:id="93" w:author="root" w:date="2016-09-02T11:47:00Z">
                                <w:rPr/>
                              </w:rPrChange>
                            </w:rPr>
                            <w:fldChar w:fldCharType="end"/>
                          </w:r>
                          <w:r w:rsidRPr="006F5B33">
                            <w:rPr>
                              <w:sz w:val="20"/>
                              <w:szCs w:val="20"/>
                              <w:rPrChange w:id="94" w:author="root" w:date="2016-09-02T11:47:00Z">
                                <w:rPr/>
                              </w:rPrChange>
                            </w:rPr>
                            <w:t xml:space="preserve"> - Arduino UNO</w:t>
                          </w:r>
                          <w:r>
                            <w:rPr>
                              <w:sz w:val="20"/>
                              <w:szCs w:val="20"/>
                            </w:rPr>
                            <w:br/>
                            <w:t xml:space="preserve">Fuente: </w:t>
                          </w:r>
                          <w:r w:rsidRPr="006F5B33">
                            <w:rPr>
                              <w:sz w:val="20"/>
                              <w:szCs w:val="20"/>
                            </w:rPr>
                            <w:t>http://www.electronicaestudio.com/</w:t>
                          </w:r>
                        </w:ins>
                      </w:p>
                    </w:txbxContent>
                  </v:textbox>
                  <w10:wrap type="tight"/>
                </v:shape>
              </w:pict>
            </mc:Fallback>
          </mc:AlternateContent>
        </w:r>
      </w:ins>
      <w:ins w:id="95" w:author="root" w:date="2016-09-02T11:46:00Z">
        <w:r w:rsidR="005B322A">
          <w:rPr>
            <w:rFonts w:ascii="Palatino Linotype" w:hAnsi="Palatino Linotype"/>
            <w:noProof/>
            <w:lang w:eastAsia="es-ES"/>
          </w:rPr>
          <w:drawing>
            <wp:anchor distT="0" distB="0" distL="114300" distR="114300" simplePos="0" relativeHeight="251720704" behindDoc="1" locked="0" layoutInCell="1" allowOverlap="1" wp14:anchorId="6934525A" wp14:editId="7452B4E1">
              <wp:simplePos x="0" y="0"/>
              <wp:positionH relativeFrom="column">
                <wp:posOffset>-60960</wp:posOffset>
              </wp:positionH>
              <wp:positionV relativeFrom="paragraph">
                <wp:posOffset>2387600</wp:posOffset>
              </wp:positionV>
              <wp:extent cx="5400040" cy="3731895"/>
              <wp:effectExtent l="0" t="0" r="0" b="1905"/>
              <wp:wrapTight wrapText="bothSides">
                <wp:wrapPolygon edited="0">
                  <wp:start x="0" y="0"/>
                  <wp:lineTo x="0" y="21501"/>
                  <wp:lineTo x="21488" y="21501"/>
                  <wp:lineTo x="21488" y="0"/>
                  <wp:lineTo x="0" y="0"/>
                </wp:wrapPolygon>
              </wp:wrapTight>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UnoR3Front.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3731895"/>
                      </a:xfrm>
                      <a:prstGeom prst="rect">
                        <a:avLst/>
                      </a:prstGeom>
                    </pic:spPr>
                  </pic:pic>
                </a:graphicData>
              </a:graphic>
              <wp14:sizeRelH relativeFrom="page">
                <wp14:pctWidth>0</wp14:pctWidth>
              </wp14:sizeRelH>
              <wp14:sizeRelV relativeFrom="page">
                <wp14:pctHeight>0</wp14:pctHeight>
              </wp14:sizeRelV>
            </wp:anchor>
          </w:drawing>
        </w:r>
      </w:ins>
      <w:r w:rsidR="005624A7">
        <w:rPr>
          <w:rFonts w:ascii="Palatino Linotype" w:hAnsi="Palatino Linotype"/>
        </w:rPr>
        <w:t xml:space="preserve">En este proyecto en concreto se ha usado la placa Arduino </w:t>
      </w:r>
      <w:del w:id="96" w:author="root" w:date="2016-09-02T11:41:00Z">
        <w:r w:rsidR="005624A7" w:rsidDel="005B322A">
          <w:rPr>
            <w:rFonts w:ascii="Palatino Linotype" w:hAnsi="Palatino Linotype"/>
          </w:rPr>
          <w:delText>Uno</w:delText>
        </w:r>
      </w:del>
      <w:ins w:id="97" w:author="Mireia Sempere" w:date="2016-08-31T19:48:00Z">
        <w:del w:id="98" w:author="root" w:date="2016-09-02T11:41:00Z">
          <w:r w:rsidR="00EA5A30" w:rsidDel="005B322A">
            <w:rPr>
              <w:rFonts w:ascii="Palatino Linotype" w:hAnsi="Palatino Linotype"/>
            </w:rPr>
            <w:delText xml:space="preserve"> </w:delText>
          </w:r>
        </w:del>
      </w:ins>
      <w:ins w:id="99" w:author="root" w:date="2016-09-02T11:41:00Z">
        <w:r w:rsidR="005B322A">
          <w:rPr>
            <w:rFonts w:ascii="Palatino Linotype" w:hAnsi="Palatino Linotype"/>
          </w:rPr>
          <w:t>U</w:t>
        </w:r>
        <w:r w:rsidR="005B322A">
          <w:rPr>
            <w:rFonts w:ascii="Palatino Linotype" w:hAnsi="Palatino Linotype"/>
          </w:rPr>
          <w:t>NO</w:t>
        </w:r>
        <w:r w:rsidR="005B322A">
          <w:rPr>
            <w:rFonts w:ascii="Palatino Linotype" w:hAnsi="Palatino Linotype"/>
          </w:rPr>
          <w:t xml:space="preserve"> </w:t>
        </w:r>
      </w:ins>
      <w:r w:rsidR="005624A7">
        <w:rPr>
          <w:rFonts w:ascii="Palatino Linotype" w:hAnsi="Palatino Linotype"/>
        </w:rPr>
        <w:t xml:space="preserve">por su facilidad de montaje y potencia adecuada, no teniendo necesidad de usar una placa más potente. Respecto a los sensores se ha optado por el sensor de distancia basado en ultrasonidos HC-SR04 ya que </w:t>
      </w:r>
      <w:r w:rsidR="00E51F50">
        <w:rPr>
          <w:rFonts w:ascii="Palatino Linotype" w:hAnsi="Palatino Linotype"/>
        </w:rPr>
        <w:t xml:space="preserve">es el más común para este propósito. Respecto al módulo encargado de controlar los motores se ha elegido </w:t>
      </w:r>
      <w:r w:rsidR="00E51F50" w:rsidRPr="00E51F50">
        <w:rPr>
          <w:rFonts w:ascii="Palatino Linotype" w:hAnsi="Palatino Linotype"/>
        </w:rPr>
        <w:t>el controlador L298N frente al L9110S ya que este último utiliza la misma fue</w:t>
      </w:r>
      <w:r w:rsidR="00E51F50">
        <w:rPr>
          <w:rFonts w:ascii="Palatino Linotype" w:hAnsi="Palatino Linotype"/>
        </w:rPr>
        <w:t xml:space="preserve">nte para alimentación y control mientras que el </w:t>
      </w:r>
      <w:r w:rsidR="00E51F50" w:rsidRPr="00E51F50">
        <w:rPr>
          <w:rFonts w:ascii="Palatino Linotype" w:hAnsi="Palatino Linotype"/>
        </w:rPr>
        <w:t>L298N</w:t>
      </w:r>
      <w:r w:rsidR="00E51F50">
        <w:rPr>
          <w:rFonts w:ascii="Palatino Linotype" w:hAnsi="Palatino Linotype"/>
        </w:rPr>
        <w:t xml:space="preserve"> puede hacer uso de una fuente de alimentación externa para darle más potencia a los motores.</w:t>
      </w:r>
    </w:p>
    <w:p w14:paraId="1A04A09F" w14:textId="05FDABF8" w:rsidR="00EA5A30" w:rsidRDefault="00EA5A30" w:rsidP="00636D38">
      <w:pPr>
        <w:spacing w:line="360" w:lineRule="auto"/>
        <w:ind w:firstLine="340"/>
        <w:jc w:val="both"/>
        <w:rPr>
          <w:rFonts w:ascii="Palatino Linotype" w:hAnsi="Palatino Linotype"/>
        </w:rPr>
      </w:pPr>
    </w:p>
    <w:p w14:paraId="37B579BA" w14:textId="77777777" w:rsidR="00C100F5" w:rsidRDefault="00C100F5" w:rsidP="00636D38">
      <w:pPr>
        <w:pStyle w:val="Ttulo2"/>
      </w:pPr>
      <w:bookmarkStart w:id="100" w:name="_Toc459454707"/>
      <w:r>
        <w:t>Raspberry Pi</w:t>
      </w:r>
      <w:bookmarkEnd w:id="100"/>
    </w:p>
    <w:p w14:paraId="480B9BC1" w14:textId="77777777" w:rsidR="00636D38" w:rsidRDefault="00636D38" w:rsidP="00636D38">
      <w:pPr>
        <w:spacing w:line="360" w:lineRule="auto"/>
        <w:ind w:firstLine="340"/>
        <w:jc w:val="both"/>
        <w:rPr>
          <w:rFonts w:ascii="Palatino Linotype" w:hAnsi="Palatino Linotype"/>
        </w:rPr>
      </w:pPr>
      <w:r w:rsidRPr="00636D38">
        <w:rPr>
          <w:rFonts w:ascii="Palatino Linotype" w:hAnsi="Palatino Linotype"/>
        </w:rPr>
        <w:t xml:space="preserve">El proyecto de </w:t>
      </w:r>
      <w:r>
        <w:rPr>
          <w:rFonts w:ascii="Palatino Linotype" w:hAnsi="Palatino Linotype"/>
        </w:rPr>
        <w:t xml:space="preserve">Raspberry Pi nació con la idea de poder hacer llegar un ordenador económico y funcional a todos los lugares del mundo, en especial para su empleo en educación. De esta manera podríamos decir que Raspberry Pi es un mini ordenador al que solo le hace falta instalarle un </w:t>
      </w:r>
      <w:r w:rsidR="003E0BAE">
        <w:rPr>
          <w:rFonts w:ascii="Palatino Linotype" w:hAnsi="Palatino Linotype"/>
        </w:rPr>
        <w:t xml:space="preserve">sistema operativo y conectarle </w:t>
      </w:r>
      <w:r>
        <w:rPr>
          <w:rFonts w:ascii="Palatino Linotype" w:hAnsi="Palatino Linotype"/>
        </w:rPr>
        <w:t xml:space="preserve">un teclado y un ratón. Según el modelo podemos encontrar que lleva puertos USB, una salida HDMI para la </w:t>
      </w:r>
      <w:r>
        <w:rPr>
          <w:rFonts w:ascii="Palatino Linotype" w:hAnsi="Palatino Linotype"/>
        </w:rPr>
        <w:lastRenderedPageBreak/>
        <w:t>pantalla, una entrada para alimentación y según el modelo una entrada de Ethernet o antena de WiFi.</w:t>
      </w:r>
    </w:p>
    <w:p w14:paraId="00630406" w14:textId="77777777" w:rsidR="00636D38" w:rsidRDefault="00636D38" w:rsidP="00636D38">
      <w:pPr>
        <w:spacing w:line="360" w:lineRule="auto"/>
        <w:ind w:firstLine="340"/>
        <w:jc w:val="both"/>
        <w:rPr>
          <w:rFonts w:ascii="Palatino Linotype" w:hAnsi="Palatino Linotype"/>
        </w:rPr>
      </w:pPr>
      <w:r>
        <w:rPr>
          <w:rFonts w:ascii="Palatino Linotype" w:hAnsi="Palatino Linotype"/>
        </w:rPr>
        <w:t>Aunque no se ha extendido demasiado en el ámbito de la educación, la Raspberry se ha hecho muy popular en cuanto a proyectos tecnológicos se refiere y ha conseguido que un usuario cualquiera pueda llevar a cabo proyectos de domótica o servidores multimedia</w:t>
      </w:r>
      <w:r w:rsidR="00132F99">
        <w:rPr>
          <w:rFonts w:ascii="Palatino Linotype" w:hAnsi="Palatino Linotype"/>
        </w:rPr>
        <w:t xml:space="preserve"> con un coste muy bajo, ya que permite tener las capacidades y el procesamiento de un ordenador por el precio de alrededor de 50€. Es muy usual ver proyectos en los que la Raspberry (como servidor) y el Arduino (como actuador) se complementan, por ello se ha popularizado el término Raspduino para denominar estos trabajos.</w:t>
      </w:r>
    </w:p>
    <w:p w14:paraId="719E038A" w14:textId="77777777" w:rsidR="00132F99" w:rsidRDefault="00132F99" w:rsidP="00636D38">
      <w:pPr>
        <w:spacing w:line="360" w:lineRule="auto"/>
        <w:ind w:firstLine="340"/>
        <w:jc w:val="both"/>
        <w:rPr>
          <w:rFonts w:ascii="Palatino Linotype" w:hAnsi="Palatino Linotype"/>
        </w:rPr>
      </w:pPr>
      <w:r>
        <w:rPr>
          <w:rFonts w:ascii="Palatino Linotype" w:hAnsi="Palatino Linotype"/>
        </w:rPr>
        <w:t>Al igual que pasaba con arduino, la Raspberry dispone de diferentes modelos a elegir según nuestras necesidades. Podemos encontrar modelos más caros con más capacidad de procesamientos, 4 puertos USB e incluso antena WiFi hasta modelos más sencillos con solo un puerto USB y sin conexión Ethernet.</w:t>
      </w:r>
    </w:p>
    <w:p w14:paraId="55FAA92A" w14:textId="77777777" w:rsidR="00851887" w:rsidRDefault="001F4E24" w:rsidP="00636D38">
      <w:pPr>
        <w:spacing w:line="360" w:lineRule="auto"/>
        <w:ind w:firstLine="340"/>
        <w:jc w:val="both"/>
        <w:rPr>
          <w:ins w:id="101" w:author="root" w:date="2016-09-02T11:53:00Z"/>
          <w:rFonts w:ascii="Palatino Linotype" w:hAnsi="Palatino Linotype"/>
        </w:rPr>
      </w:pPr>
      <w:r>
        <w:rPr>
          <w:rFonts w:ascii="Palatino Linotype" w:hAnsi="Palatino Linotype"/>
        </w:rPr>
        <w:t xml:space="preserve">En este caso se ha elegido el modelo </w:t>
      </w:r>
      <w:r w:rsidRPr="001F4E24">
        <w:rPr>
          <w:rFonts w:ascii="Palatino Linotype" w:hAnsi="Palatino Linotype"/>
        </w:rPr>
        <w:t xml:space="preserve">Raspberry </w:t>
      </w:r>
      <w:r>
        <w:rPr>
          <w:rFonts w:ascii="Palatino Linotype" w:hAnsi="Palatino Linotype"/>
        </w:rPr>
        <w:t xml:space="preserve">Pi </w:t>
      </w:r>
      <w:r w:rsidRPr="001F4E24">
        <w:rPr>
          <w:rFonts w:ascii="Palatino Linotype" w:hAnsi="Palatino Linotype"/>
        </w:rPr>
        <w:t>3 B</w:t>
      </w:r>
      <w:r>
        <w:rPr>
          <w:rFonts w:ascii="Palatino Linotype" w:hAnsi="Palatino Linotype"/>
        </w:rPr>
        <w:t xml:space="preserve"> ya que cuenta con WiFi incluido por lo que no es necesario comprar un módulo a parte y su precio es solo 5€ más cara que el modelo anterior. Además este modelo es el más potente del mercado. En cuanto a la cámara seleccionada se ha optado </w:t>
      </w:r>
      <w:r w:rsidR="0015256B">
        <w:rPr>
          <w:rFonts w:ascii="Palatino Linotype" w:hAnsi="Palatino Linotype"/>
        </w:rPr>
        <w:t xml:space="preserve">por la oficial de Raspberry Pi, la Raspberry Pi Camera V2. Hay dos modelos posibles a seleccionar, la </w:t>
      </w:r>
      <w:proofErr w:type="spellStart"/>
      <w:r w:rsidR="0015256B">
        <w:rPr>
          <w:rFonts w:ascii="Palatino Linotype" w:hAnsi="Palatino Linotype"/>
        </w:rPr>
        <w:t>NoIR</w:t>
      </w:r>
      <w:proofErr w:type="spellEnd"/>
      <w:r w:rsidR="0015256B">
        <w:rPr>
          <w:rFonts w:ascii="Palatino Linotype" w:hAnsi="Palatino Linotype"/>
        </w:rPr>
        <w:t xml:space="preserve"> con visión infrarroja y la IR. Para el proyecto </w:t>
      </w:r>
      <w:r w:rsidR="0015256B" w:rsidRPr="0015256B">
        <w:rPr>
          <w:rFonts w:ascii="Palatino Linotype" w:hAnsi="Palatino Linotype"/>
        </w:rPr>
        <w:t xml:space="preserve">se descarta la </w:t>
      </w:r>
      <w:proofErr w:type="spellStart"/>
      <w:r w:rsidR="0015256B" w:rsidRPr="0015256B">
        <w:rPr>
          <w:rFonts w:ascii="Palatino Linotype" w:hAnsi="Palatino Linotype"/>
        </w:rPr>
        <w:t>NoIR</w:t>
      </w:r>
      <w:proofErr w:type="spellEnd"/>
      <w:r w:rsidR="0015256B" w:rsidRPr="0015256B">
        <w:rPr>
          <w:rFonts w:ascii="Palatino Linotype" w:hAnsi="Palatino Linotype"/>
        </w:rPr>
        <w:t xml:space="preserve"> ya q</w:t>
      </w:r>
      <w:r w:rsidR="0015256B">
        <w:rPr>
          <w:rFonts w:ascii="Palatino Linotype" w:hAnsi="Palatino Linotype"/>
        </w:rPr>
        <w:t>ue no es necesario visión infrarr</w:t>
      </w:r>
      <w:r w:rsidR="0015256B" w:rsidRPr="0015256B">
        <w:rPr>
          <w:rFonts w:ascii="Palatino Linotype" w:hAnsi="Palatino Linotype"/>
        </w:rPr>
        <w:t>oja y los colores de la IR son más reales.</w:t>
      </w:r>
      <w:r w:rsidR="0015256B">
        <w:rPr>
          <w:rFonts w:ascii="Palatino Linotype" w:hAnsi="Palatino Linotype"/>
        </w:rPr>
        <w:t xml:space="preserve"> </w:t>
      </w:r>
    </w:p>
    <w:p w14:paraId="2AB67C01" w14:textId="41A72A9C" w:rsidR="00EC4D03" w:rsidRDefault="00EC4D03" w:rsidP="00636D38">
      <w:pPr>
        <w:spacing w:line="360" w:lineRule="auto"/>
        <w:ind w:firstLine="340"/>
        <w:jc w:val="both"/>
        <w:rPr>
          <w:rFonts w:ascii="Palatino Linotype" w:hAnsi="Palatino Linotype"/>
        </w:rPr>
      </w:pPr>
      <w:ins w:id="102" w:author="root" w:date="2016-09-02T11:54:00Z">
        <w:r>
          <w:rPr>
            <w:noProof/>
          </w:rPr>
          <w:lastRenderedPageBreak/>
          <mc:AlternateContent>
            <mc:Choice Requires="wps">
              <w:drawing>
                <wp:anchor distT="0" distB="0" distL="114300" distR="114300" simplePos="0" relativeHeight="251725824" behindDoc="0" locked="0" layoutInCell="1" allowOverlap="1" wp14:anchorId="451A6941" wp14:editId="2144C080">
                  <wp:simplePos x="0" y="0"/>
                  <wp:positionH relativeFrom="column">
                    <wp:posOffset>24765</wp:posOffset>
                  </wp:positionH>
                  <wp:positionV relativeFrom="paragraph">
                    <wp:posOffset>4166870</wp:posOffset>
                  </wp:positionV>
                  <wp:extent cx="5400040" cy="635"/>
                  <wp:effectExtent l="0" t="0" r="0" b="0"/>
                  <wp:wrapTight wrapText="bothSides">
                    <wp:wrapPolygon edited="0">
                      <wp:start x="0" y="0"/>
                      <wp:lineTo x="0" y="21600"/>
                      <wp:lineTo x="21600" y="21600"/>
                      <wp:lineTo x="21600" y="0"/>
                    </wp:wrapPolygon>
                  </wp:wrapTight>
                  <wp:docPr id="50" name="50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6E398FD0" w14:textId="2550DCEA" w:rsidR="00EC4D03" w:rsidRPr="00EC4D03" w:rsidRDefault="00EC4D03" w:rsidP="00EC4D03">
                              <w:pPr>
                                <w:pStyle w:val="Epgrafe"/>
                                <w:jc w:val="center"/>
                                <w:rPr>
                                  <w:noProof/>
                                  <w:sz w:val="20"/>
                                  <w:szCs w:val="20"/>
                                  <w:rPrChange w:id="103" w:author="root" w:date="2016-09-02T11:54:00Z">
                                    <w:rPr>
                                      <w:rFonts w:ascii="Palatino Linotype" w:hAnsi="Palatino Linotype"/>
                                      <w:noProof/>
                                    </w:rPr>
                                  </w:rPrChange>
                                </w:rPr>
                                <w:pPrChange w:id="104" w:author="root" w:date="2016-09-02T11:54:00Z">
                                  <w:pPr>
                                    <w:spacing w:line="360" w:lineRule="auto"/>
                                    <w:ind w:firstLine="340"/>
                                    <w:jc w:val="both"/>
                                  </w:pPr>
                                </w:pPrChange>
                              </w:pPr>
                              <w:ins w:id="105" w:author="root" w:date="2016-09-02T11:54:00Z">
                                <w:r w:rsidRPr="00EC4D03">
                                  <w:rPr>
                                    <w:sz w:val="20"/>
                                    <w:szCs w:val="20"/>
                                    <w:rPrChange w:id="106" w:author="root" w:date="2016-09-02T11:54:00Z">
                                      <w:rPr/>
                                    </w:rPrChange>
                                  </w:rPr>
                                  <w:t xml:space="preserve">Figura </w:t>
                                </w:r>
                                <w:r w:rsidRPr="00EC4D03">
                                  <w:rPr>
                                    <w:sz w:val="20"/>
                                    <w:szCs w:val="20"/>
                                    <w:rPrChange w:id="107" w:author="root" w:date="2016-09-02T11:54:00Z">
                                      <w:rPr/>
                                    </w:rPrChange>
                                  </w:rPr>
                                  <w:fldChar w:fldCharType="begin"/>
                                </w:r>
                                <w:r w:rsidRPr="00EC4D03">
                                  <w:rPr>
                                    <w:sz w:val="20"/>
                                    <w:szCs w:val="20"/>
                                    <w:rPrChange w:id="108" w:author="root" w:date="2016-09-02T11:54:00Z">
                                      <w:rPr/>
                                    </w:rPrChange>
                                  </w:rPr>
                                  <w:instrText xml:space="preserve"> SEQ Figura \* ARABIC </w:instrText>
                                </w:r>
                              </w:ins>
                              <w:r w:rsidRPr="00EC4D03">
                                <w:rPr>
                                  <w:sz w:val="20"/>
                                  <w:szCs w:val="20"/>
                                  <w:rPrChange w:id="109" w:author="root" w:date="2016-09-02T11:54:00Z">
                                    <w:rPr/>
                                  </w:rPrChange>
                                </w:rPr>
                                <w:fldChar w:fldCharType="separate"/>
                              </w:r>
                              <w:ins w:id="110" w:author="root" w:date="2016-09-02T13:57:00Z">
                                <w:r w:rsidR="007201F6">
                                  <w:rPr>
                                    <w:noProof/>
                                    <w:sz w:val="20"/>
                                    <w:szCs w:val="20"/>
                                  </w:rPr>
                                  <w:t>4</w:t>
                                </w:r>
                              </w:ins>
                              <w:ins w:id="111" w:author="root" w:date="2016-09-02T11:54:00Z">
                                <w:r w:rsidRPr="00EC4D03">
                                  <w:rPr>
                                    <w:sz w:val="20"/>
                                    <w:szCs w:val="20"/>
                                    <w:rPrChange w:id="112" w:author="root" w:date="2016-09-02T11:54:00Z">
                                      <w:rPr/>
                                    </w:rPrChange>
                                  </w:rPr>
                                  <w:fldChar w:fldCharType="end"/>
                                </w:r>
                                <w:r w:rsidRPr="00EC4D03">
                                  <w:rPr>
                                    <w:sz w:val="20"/>
                                    <w:szCs w:val="20"/>
                                    <w:rPrChange w:id="113" w:author="root" w:date="2016-09-02T11:54:00Z">
                                      <w:rPr/>
                                    </w:rPrChange>
                                  </w:rPr>
                                  <w:t xml:space="preserve"> - Raspberry Pi 3 </w:t>
                                </w:r>
                                <w:proofErr w:type="spellStart"/>
                                <w:r w:rsidRPr="00EC4D03">
                                  <w:rPr>
                                    <w:sz w:val="20"/>
                                    <w:szCs w:val="20"/>
                                    <w:rPrChange w:id="114" w:author="root" w:date="2016-09-02T11:54:00Z">
                                      <w:rPr/>
                                    </w:rPrChange>
                                  </w:rPr>
                                  <w:t>Model</w:t>
                                </w:r>
                                <w:proofErr w:type="spellEnd"/>
                                <w:r w:rsidRPr="00EC4D03">
                                  <w:rPr>
                                    <w:sz w:val="20"/>
                                    <w:szCs w:val="20"/>
                                    <w:rPrChange w:id="115" w:author="root" w:date="2016-09-02T11:54:00Z">
                                      <w:rPr/>
                                    </w:rPrChange>
                                  </w:rPr>
                                  <w:t xml:space="preserve"> B</w:t>
                                </w:r>
                                <w:r>
                                  <w:rPr>
                                    <w:sz w:val="20"/>
                                    <w:szCs w:val="20"/>
                                  </w:rPr>
                                  <w:br/>
                                </w:r>
                              </w:ins>
                              <w:ins w:id="116" w:author="root" w:date="2016-09-02T11:55:00Z">
                                <w:r>
                                  <w:rPr>
                                    <w:sz w:val="20"/>
                                    <w:szCs w:val="20"/>
                                  </w:rPr>
                                  <w:t xml:space="preserve">Fuente: </w:t>
                                </w:r>
                                <w:r w:rsidRPr="00EC4D03">
                                  <w:rPr>
                                    <w:sz w:val="20"/>
                                    <w:szCs w:val="20"/>
                                  </w:rPr>
                                  <w:t>www.modmypi.com</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31" type="#_x0000_t202" style="position:absolute;left:0;text-align:left;margin-left:1.95pt;margin-top:328.1pt;width:4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" stroked="f">
                  <v:textbox style="mso-fit-shape-to-text:t" inset="0,0,0,0">
                    <w:txbxContent>
                      <w:p w14:paraId="6E398FD0" w14:textId="2550DCEA" w:rsidR="00EC4D03" w:rsidRPr="00EC4D03" w:rsidRDefault="00EC4D03" w:rsidP="00EC4D03">
                        <w:pPr>
                          <w:pStyle w:val="Epgrafe"/>
                          <w:jc w:val="center"/>
                          <w:rPr>
                            <w:noProof/>
                            <w:sz w:val="20"/>
                            <w:szCs w:val="20"/>
                            <w:rPrChange w:id="117" w:author="root" w:date="2016-09-02T11:54:00Z">
                              <w:rPr>
                                <w:rFonts w:ascii="Palatino Linotype" w:hAnsi="Palatino Linotype"/>
                                <w:noProof/>
                              </w:rPr>
                            </w:rPrChange>
                          </w:rPr>
                          <w:pPrChange w:id="118" w:author="root" w:date="2016-09-02T11:54:00Z">
                            <w:pPr>
                              <w:spacing w:line="360" w:lineRule="auto"/>
                              <w:ind w:firstLine="340"/>
                              <w:jc w:val="both"/>
                            </w:pPr>
                          </w:pPrChange>
                        </w:pPr>
                        <w:ins w:id="119" w:author="root" w:date="2016-09-02T11:54:00Z">
                          <w:r w:rsidRPr="00EC4D03">
                            <w:rPr>
                              <w:sz w:val="20"/>
                              <w:szCs w:val="20"/>
                              <w:rPrChange w:id="120" w:author="root" w:date="2016-09-02T11:54:00Z">
                                <w:rPr/>
                              </w:rPrChange>
                            </w:rPr>
                            <w:t xml:space="preserve">Figura </w:t>
                          </w:r>
                          <w:r w:rsidRPr="00EC4D03">
                            <w:rPr>
                              <w:sz w:val="20"/>
                              <w:szCs w:val="20"/>
                              <w:rPrChange w:id="121" w:author="root" w:date="2016-09-02T11:54:00Z">
                                <w:rPr/>
                              </w:rPrChange>
                            </w:rPr>
                            <w:fldChar w:fldCharType="begin"/>
                          </w:r>
                          <w:r w:rsidRPr="00EC4D03">
                            <w:rPr>
                              <w:sz w:val="20"/>
                              <w:szCs w:val="20"/>
                              <w:rPrChange w:id="122" w:author="root" w:date="2016-09-02T11:54:00Z">
                                <w:rPr/>
                              </w:rPrChange>
                            </w:rPr>
                            <w:instrText xml:space="preserve"> SEQ Figura \* ARABIC </w:instrText>
                          </w:r>
                        </w:ins>
                        <w:r w:rsidRPr="00EC4D03">
                          <w:rPr>
                            <w:sz w:val="20"/>
                            <w:szCs w:val="20"/>
                            <w:rPrChange w:id="123" w:author="root" w:date="2016-09-02T11:54:00Z">
                              <w:rPr/>
                            </w:rPrChange>
                          </w:rPr>
                          <w:fldChar w:fldCharType="separate"/>
                        </w:r>
                        <w:ins w:id="124" w:author="root" w:date="2016-09-02T13:57:00Z">
                          <w:r w:rsidR="007201F6">
                            <w:rPr>
                              <w:noProof/>
                              <w:sz w:val="20"/>
                              <w:szCs w:val="20"/>
                            </w:rPr>
                            <w:t>4</w:t>
                          </w:r>
                        </w:ins>
                        <w:ins w:id="125" w:author="root" w:date="2016-09-02T11:54:00Z">
                          <w:r w:rsidRPr="00EC4D03">
                            <w:rPr>
                              <w:sz w:val="20"/>
                              <w:szCs w:val="20"/>
                              <w:rPrChange w:id="126" w:author="root" w:date="2016-09-02T11:54:00Z">
                                <w:rPr/>
                              </w:rPrChange>
                            </w:rPr>
                            <w:fldChar w:fldCharType="end"/>
                          </w:r>
                          <w:r w:rsidRPr="00EC4D03">
                            <w:rPr>
                              <w:sz w:val="20"/>
                              <w:szCs w:val="20"/>
                              <w:rPrChange w:id="127" w:author="root" w:date="2016-09-02T11:54:00Z">
                                <w:rPr/>
                              </w:rPrChange>
                            </w:rPr>
                            <w:t xml:space="preserve"> - Raspberry Pi 3 </w:t>
                          </w:r>
                          <w:proofErr w:type="spellStart"/>
                          <w:r w:rsidRPr="00EC4D03">
                            <w:rPr>
                              <w:sz w:val="20"/>
                              <w:szCs w:val="20"/>
                              <w:rPrChange w:id="128" w:author="root" w:date="2016-09-02T11:54:00Z">
                                <w:rPr/>
                              </w:rPrChange>
                            </w:rPr>
                            <w:t>Model</w:t>
                          </w:r>
                          <w:proofErr w:type="spellEnd"/>
                          <w:r w:rsidRPr="00EC4D03">
                            <w:rPr>
                              <w:sz w:val="20"/>
                              <w:szCs w:val="20"/>
                              <w:rPrChange w:id="129" w:author="root" w:date="2016-09-02T11:54:00Z">
                                <w:rPr/>
                              </w:rPrChange>
                            </w:rPr>
                            <w:t xml:space="preserve"> B</w:t>
                          </w:r>
                          <w:r>
                            <w:rPr>
                              <w:sz w:val="20"/>
                              <w:szCs w:val="20"/>
                            </w:rPr>
                            <w:br/>
                          </w:r>
                        </w:ins>
                        <w:ins w:id="130" w:author="root" w:date="2016-09-02T11:55:00Z">
                          <w:r>
                            <w:rPr>
                              <w:sz w:val="20"/>
                              <w:szCs w:val="20"/>
                            </w:rPr>
                            <w:t xml:space="preserve">Fuente: </w:t>
                          </w:r>
                          <w:r w:rsidRPr="00EC4D03">
                            <w:rPr>
                              <w:sz w:val="20"/>
                              <w:szCs w:val="20"/>
                            </w:rPr>
                            <w:t>www.modmypi.com</w:t>
                          </w:r>
                        </w:ins>
                      </w:p>
                    </w:txbxContent>
                  </v:textbox>
                  <w10:wrap type="tight"/>
                </v:shape>
              </w:pict>
            </mc:Fallback>
          </mc:AlternateContent>
        </w:r>
      </w:ins>
      <w:ins w:id="131" w:author="root" w:date="2016-09-02T11:53:00Z">
        <w:r>
          <w:rPr>
            <w:rFonts w:ascii="Palatino Linotype" w:hAnsi="Palatino Linotype"/>
            <w:noProof/>
            <w:lang w:eastAsia="es-ES"/>
          </w:rPr>
          <w:drawing>
            <wp:anchor distT="0" distB="0" distL="114300" distR="114300" simplePos="0" relativeHeight="251723776" behindDoc="1" locked="0" layoutInCell="1" allowOverlap="1" wp14:anchorId="4310213A" wp14:editId="1E83954B">
              <wp:simplePos x="0" y="0"/>
              <wp:positionH relativeFrom="column">
                <wp:posOffset>24765</wp:posOffset>
              </wp:positionH>
              <wp:positionV relativeFrom="paragraph">
                <wp:posOffset>-1270</wp:posOffset>
              </wp:positionV>
              <wp:extent cx="5400040" cy="4110990"/>
              <wp:effectExtent l="0" t="0" r="0" b="3810"/>
              <wp:wrapTight wrapText="bothSides">
                <wp:wrapPolygon edited="0">
                  <wp:start x="0" y="0"/>
                  <wp:lineTo x="0" y="21520"/>
                  <wp:lineTo x="21488" y="21520"/>
                  <wp:lineTo x="21488" y="0"/>
                  <wp:lineTo x="0" y="0"/>
                </wp:wrapPolygon>
              </wp:wrapTight>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4110990"/>
                      </a:xfrm>
                      <a:prstGeom prst="rect">
                        <a:avLst/>
                      </a:prstGeom>
                    </pic:spPr>
                  </pic:pic>
                </a:graphicData>
              </a:graphic>
              <wp14:sizeRelH relativeFrom="page">
                <wp14:pctWidth>0</wp14:pctWidth>
              </wp14:sizeRelH>
              <wp14:sizeRelV relativeFrom="page">
                <wp14:pctHeight>0</wp14:pctHeight>
              </wp14:sizeRelV>
            </wp:anchor>
          </w:drawing>
        </w:r>
      </w:ins>
    </w:p>
    <w:p w14:paraId="0C388501" w14:textId="77777777" w:rsidR="00C100F5" w:rsidRDefault="00C100F5" w:rsidP="00636D38">
      <w:pPr>
        <w:pStyle w:val="Ttulo3"/>
      </w:pPr>
      <w:bookmarkStart w:id="132" w:name="_Toc459454708"/>
      <w:r>
        <w:t>Raspbian como SO</w:t>
      </w:r>
      <w:bookmarkEnd w:id="132"/>
    </w:p>
    <w:p w14:paraId="6F533B8C" w14:textId="77777777" w:rsidR="00851887" w:rsidRDefault="00851887" w:rsidP="00851887">
      <w:pPr>
        <w:spacing w:line="360" w:lineRule="auto"/>
        <w:ind w:firstLine="340"/>
        <w:jc w:val="both"/>
        <w:rPr>
          <w:rFonts w:ascii="Palatino Linotype" w:hAnsi="Palatino Linotype"/>
        </w:rPr>
      </w:pPr>
      <w:r>
        <w:rPr>
          <w:rFonts w:ascii="Palatino Linotype" w:hAnsi="Palatino Linotype"/>
        </w:rPr>
        <w:t>La Raspberry Pi viene sin ningún sistema operativo instalado por lo que deberemos quemar la imagen del sistema operativo que deseemos tener en una tarjeta de memoria y conectarla a la Raspberry Pi para empezar.</w:t>
      </w:r>
    </w:p>
    <w:p w14:paraId="67204EF0" w14:textId="77777777" w:rsidR="00851887" w:rsidRDefault="00851887" w:rsidP="00851887">
      <w:pPr>
        <w:spacing w:line="360" w:lineRule="auto"/>
        <w:ind w:firstLine="340"/>
        <w:jc w:val="both"/>
        <w:rPr>
          <w:rFonts w:ascii="Palatino Linotype" w:hAnsi="Palatino Linotype"/>
        </w:rPr>
      </w:pPr>
      <w:r>
        <w:rPr>
          <w:rFonts w:ascii="Palatino Linotype" w:hAnsi="Palatino Linotype"/>
        </w:rPr>
        <w:t xml:space="preserve">Se pueden elegir varios sistemas operativos para la Raspberry y se pueden descargar desde la web oficial de Raspberry en el apartado descargas. </w:t>
      </w:r>
      <w:hyperlink r:id="rId30" w:history="1">
        <w:r w:rsidRPr="00A37037">
          <w:rPr>
            <w:rStyle w:val="Hipervnculo"/>
            <w:rFonts w:ascii="Palatino Linotype" w:hAnsi="Palatino Linotype"/>
          </w:rPr>
          <w:t>https://www.raspberrypi.org/downloads/</w:t>
        </w:r>
      </w:hyperlink>
      <w:r>
        <w:rPr>
          <w:rFonts w:ascii="Palatino Linotype" w:hAnsi="Palatino Linotype"/>
        </w:rPr>
        <w:t>. Entre las posibilidades tenemos Ubuntu, sistemas operativos de terceros e incluso una versión de Windows 10 para internet de las cosas. No obstante el sistema operativo recomendado y más famoso es Raspbian.</w:t>
      </w:r>
    </w:p>
    <w:p w14:paraId="5D812860" w14:textId="77777777" w:rsidR="00851887" w:rsidRPr="00851887" w:rsidRDefault="00851887" w:rsidP="00851887">
      <w:pPr>
        <w:spacing w:line="360" w:lineRule="auto"/>
        <w:ind w:firstLine="340"/>
        <w:jc w:val="both"/>
        <w:rPr>
          <w:rFonts w:ascii="Palatino Linotype" w:hAnsi="Palatino Linotype"/>
        </w:rPr>
      </w:pPr>
      <w:r>
        <w:rPr>
          <w:rFonts w:ascii="Palatino Linotype" w:hAnsi="Palatino Linotype"/>
        </w:rPr>
        <w:t xml:space="preserve">Raspbian es el sistema operativo oficial de la Raspberry. Basado en Debian viene con software matemático </w:t>
      </w:r>
      <w:r w:rsidR="003E0BAE">
        <w:rPr>
          <w:rFonts w:ascii="Palatino Linotype" w:hAnsi="Palatino Linotype"/>
        </w:rPr>
        <w:t xml:space="preserve">y su licencia para ser usado de manera no comercial. Además Raspbian dispone de una opción para principiantes llamada NOOBS. NOOBS es un </w:t>
      </w:r>
      <w:r w:rsidR="003E0BAE">
        <w:rPr>
          <w:rFonts w:ascii="Palatino Linotype" w:hAnsi="Palatino Linotype"/>
        </w:rPr>
        <w:lastRenderedPageBreak/>
        <w:t>instalador de sistemas operativos que contiene Raspbian entre otros sistemas operativos y permite al usuario elegir entre uno y otro fácilmente.</w:t>
      </w:r>
    </w:p>
    <w:p w14:paraId="3EF6C6E3" w14:textId="77777777" w:rsidR="00C100F5" w:rsidRDefault="00240F31" w:rsidP="00636D38">
      <w:pPr>
        <w:pStyle w:val="Ttulo3"/>
      </w:pPr>
      <w:bookmarkStart w:id="133" w:name="_Toc459454709"/>
      <w:r>
        <w:t>Servidores web para Raspberry P</w:t>
      </w:r>
      <w:r w:rsidR="00C100F5">
        <w:t>i</w:t>
      </w:r>
      <w:bookmarkEnd w:id="133"/>
    </w:p>
    <w:p w14:paraId="1C38CE68" w14:textId="1A497CC8" w:rsidR="00240F31" w:rsidRDefault="00240F31" w:rsidP="00240F31">
      <w:pPr>
        <w:spacing w:line="360" w:lineRule="auto"/>
        <w:ind w:firstLine="340"/>
        <w:jc w:val="both"/>
        <w:rPr>
          <w:rFonts w:ascii="Palatino Linotype" w:hAnsi="Palatino Linotype"/>
        </w:rPr>
      </w:pPr>
      <w:r w:rsidRPr="00240F31">
        <w:rPr>
          <w:rFonts w:ascii="Palatino Linotype" w:hAnsi="Palatino Linotype"/>
        </w:rPr>
        <w:t>Si se</w:t>
      </w:r>
      <w:r>
        <w:rPr>
          <w:rFonts w:ascii="Palatino Linotype" w:hAnsi="Palatino Linotype"/>
        </w:rPr>
        <w:t xml:space="preserve"> quiere utilizar la Raspberry Pi como servidor web deberemos elegir primero qu</w:t>
      </w:r>
      <w:r w:rsidR="00EA5A30">
        <w:rPr>
          <w:rFonts w:ascii="Palatino Linotype" w:hAnsi="Palatino Linotype"/>
        </w:rPr>
        <w:t>é</w:t>
      </w:r>
      <w:r>
        <w:rPr>
          <w:rFonts w:ascii="Palatino Linotype" w:hAnsi="Palatino Linotype"/>
        </w:rPr>
        <w:t xml:space="preserve"> servidor es el que más nos interesa. A la hora de elegir hemos de tener en cuenta que al estar basado en Debian, podremos instalar cualquiera de los servidores que se pueden usar en Linux pero que la Raspberry Pi no tiene la misma capacidad de procesamiento que un ordenador potente, por lo tanto la velocidad y lo ligero que sea el servidor deberán anteponerse a la potencia del mismo.</w:t>
      </w:r>
    </w:p>
    <w:p w14:paraId="4A531A63" w14:textId="69FD1A56" w:rsidR="00DC234E" w:rsidRPr="001F0E05" w:rsidRDefault="00240F31" w:rsidP="001F0E05">
      <w:pPr>
        <w:spacing w:line="360" w:lineRule="auto"/>
        <w:ind w:firstLine="340"/>
        <w:jc w:val="both"/>
        <w:rPr>
          <w:rFonts w:ascii="Palatino Linotype" w:hAnsi="Palatino Linotype"/>
        </w:rPr>
      </w:pPr>
      <w:r>
        <w:rPr>
          <w:rFonts w:ascii="Palatino Linotype" w:hAnsi="Palatino Linotype"/>
        </w:rPr>
        <w:t xml:space="preserve">Nginx parece una buena elección ya que aunque es algo menos potente que Apache es más ligero y más rápido, ideal para este proyecto en cuestión. </w:t>
      </w:r>
      <w:proofErr w:type="spellStart"/>
      <w:r w:rsidR="001F0E05">
        <w:rPr>
          <w:rFonts w:ascii="Palatino Linotype" w:hAnsi="Palatino Linotype"/>
        </w:rPr>
        <w:t>Lighttpd</w:t>
      </w:r>
      <w:proofErr w:type="spellEnd"/>
      <w:r w:rsidR="001F0E05">
        <w:rPr>
          <w:rFonts w:ascii="Palatino Linotype" w:hAnsi="Palatino Linotype"/>
        </w:rPr>
        <w:t xml:space="preserve"> también puede ser una alternativa y en ciertas pruebas</w:t>
      </w:r>
      <w:ins w:id="134" w:author="root" w:date="2016-09-02T11:57:00Z">
        <w:r w:rsidR="00634096">
          <w:rPr>
            <w:rStyle w:val="Refdenotaalpie"/>
            <w:rFonts w:ascii="Palatino Linotype" w:hAnsi="Palatino Linotype"/>
          </w:rPr>
          <w:footnoteReference w:id="1"/>
        </w:r>
      </w:ins>
      <w:ins w:id="136" w:author="root" w:date="2016-09-02T11:56:00Z">
        <w:r w:rsidR="00EC4D03">
          <w:rPr>
            <w:rFonts w:ascii="Palatino Linotype" w:hAnsi="Palatino Linotype"/>
          </w:rPr>
          <w:t xml:space="preserve"> </w:t>
        </w:r>
      </w:ins>
      <w:del w:id="137" w:author="root" w:date="2016-09-02T11:56:00Z">
        <w:r w:rsidR="001F0E05" w:rsidDel="00EC4D03">
          <w:rPr>
            <w:rFonts w:ascii="Palatino Linotype" w:hAnsi="Palatino Linotype"/>
          </w:rPr>
          <w:delText xml:space="preserve"> ( </w:delText>
        </w:r>
        <w:r w:rsidR="001F0E05" w:rsidDel="00EC4D03">
          <w:rPr>
            <w:rFonts w:ascii="Palatino Linotype" w:hAnsi="Palatino Linotype"/>
          </w:rPr>
          <w:fldChar w:fldCharType="begin"/>
        </w:r>
        <w:r w:rsidR="001F0E05" w:rsidDel="00EC4D03">
          <w:rPr>
            <w:rFonts w:ascii="Palatino Linotype" w:hAnsi="Palatino Linotype"/>
          </w:rPr>
          <w:delInstrText xml:space="preserve"> HYPERLINK "</w:delInstrText>
        </w:r>
        <w:r w:rsidR="001F0E05" w:rsidRPr="001F0E05" w:rsidDel="00EC4D03">
          <w:rPr>
            <w:rFonts w:ascii="Palatino Linotype" w:hAnsi="Palatino Linotype"/>
          </w:rPr>
          <w:delInstrText>https://www.jeremymorgan.com/blog/programming/raspberry-pi-web-server-comparison/</w:delInstrText>
        </w:r>
        <w:r w:rsidR="001F0E05" w:rsidDel="00EC4D03">
          <w:rPr>
            <w:rFonts w:ascii="Palatino Linotype" w:hAnsi="Palatino Linotype"/>
          </w:rPr>
          <w:delInstrText xml:space="preserve">" </w:delInstrText>
        </w:r>
        <w:r w:rsidR="001F0E05" w:rsidDel="00EC4D03">
          <w:rPr>
            <w:rFonts w:ascii="Palatino Linotype" w:hAnsi="Palatino Linotype"/>
          </w:rPr>
          <w:fldChar w:fldCharType="separate"/>
        </w:r>
        <w:r w:rsidR="001F0E05" w:rsidRPr="00556F0F" w:rsidDel="00EC4D03">
          <w:rPr>
            <w:rStyle w:val="Hipervnculo"/>
            <w:rFonts w:ascii="Palatino Linotype" w:hAnsi="Palatino Linotype"/>
          </w:rPr>
          <w:delText>https://www.jeremymorgan.com/blog/programming/raspberry-pi-web-server-comparison/</w:delText>
        </w:r>
        <w:r w:rsidR="001F0E05" w:rsidDel="00EC4D03">
          <w:rPr>
            <w:rFonts w:ascii="Palatino Linotype" w:hAnsi="Palatino Linotype"/>
          </w:rPr>
          <w:fldChar w:fldCharType="end"/>
        </w:r>
        <w:r w:rsidR="001F0E05" w:rsidDel="00EC4D03">
          <w:rPr>
            <w:rFonts w:ascii="Palatino Linotype" w:hAnsi="Palatino Linotype"/>
          </w:rPr>
          <w:delText xml:space="preserve"> ) </w:delText>
        </w:r>
      </w:del>
      <w:r w:rsidR="001F0E05">
        <w:rPr>
          <w:rFonts w:ascii="Palatino Linotype" w:hAnsi="Palatino Linotype"/>
        </w:rPr>
        <w:t>incluso supera en velocidad a Nginx, pero en general es menos estable.</w:t>
      </w:r>
    </w:p>
    <w:p w14:paraId="7128210D" w14:textId="77777777" w:rsidR="00DC234E" w:rsidRDefault="00DC234E">
      <w:r>
        <w:br w:type="page"/>
      </w:r>
    </w:p>
    <w:p w14:paraId="2B88EECD" w14:textId="77777777" w:rsidR="00DC234E" w:rsidRDefault="00DC234E" w:rsidP="00DC234E">
      <w:pPr>
        <w:pStyle w:val="Ttulo1"/>
      </w:pPr>
      <w:bookmarkStart w:id="138" w:name="_Toc459454710"/>
      <w:r>
        <w:lastRenderedPageBreak/>
        <w:t>Objetivos</w:t>
      </w:r>
      <w:bookmarkEnd w:id="138"/>
    </w:p>
    <w:p w14:paraId="3F3E0AB6" w14:textId="2FDAB13A" w:rsidR="009E5181" w:rsidRDefault="009E5181" w:rsidP="009E5181">
      <w:pPr>
        <w:spacing w:line="360" w:lineRule="auto"/>
        <w:ind w:firstLine="340"/>
        <w:jc w:val="both"/>
        <w:rPr>
          <w:rFonts w:ascii="Palatino Linotype" w:hAnsi="Palatino Linotype"/>
        </w:rPr>
      </w:pPr>
      <w:r>
        <w:rPr>
          <w:rFonts w:ascii="Palatino Linotype" w:hAnsi="Palatino Linotype"/>
        </w:rPr>
        <w:t>El objetivo principal del proyecto sería la creación de un videojuego en realidad aumentada. El videojuego se caracterizará por dirigir a nuestro personaje en 3ª persona y donde el mundo de juego es en este caso el mundo real.</w:t>
      </w:r>
      <w:ins w:id="139" w:author="root" w:date="2016-09-02T11:58:00Z">
        <w:r w:rsidR="00634096">
          <w:rPr>
            <w:rFonts w:ascii="Palatino Linotype" w:hAnsi="Palatino Linotype"/>
          </w:rPr>
          <w:t xml:space="preserve"> Esto es posible gracias a la elaboraci</w:t>
        </w:r>
      </w:ins>
      <w:ins w:id="140" w:author="root" w:date="2016-09-02T12:01:00Z">
        <w:r w:rsidR="00634096">
          <w:rPr>
            <w:rFonts w:ascii="Palatino Linotype" w:hAnsi="Palatino Linotype"/>
          </w:rPr>
          <w:t>ón de un robot que ser</w:t>
        </w:r>
      </w:ins>
      <w:ins w:id="141" w:author="root" w:date="2016-09-02T12:02:00Z">
        <w:r w:rsidR="00634096">
          <w:rPr>
            <w:rFonts w:ascii="Palatino Linotype" w:hAnsi="Palatino Linotype"/>
          </w:rPr>
          <w:t>á lo que realmente controle el usuario, pero con la sensación de estar controlando un modelo 3D.</w:t>
        </w:r>
      </w:ins>
    </w:p>
    <w:p w14:paraId="4A2DB298" w14:textId="6B64FD3E" w:rsidR="009E5181" w:rsidRPr="009E5181" w:rsidRDefault="009E5181" w:rsidP="009E5181">
      <w:pPr>
        <w:spacing w:line="360" w:lineRule="auto"/>
        <w:ind w:firstLine="340"/>
        <w:jc w:val="both"/>
        <w:rPr>
          <w:rFonts w:ascii="Palatino Linotype" w:hAnsi="Palatino Linotype"/>
        </w:rPr>
      </w:pPr>
      <w:r>
        <w:rPr>
          <w:rFonts w:ascii="Palatino Linotype" w:hAnsi="Palatino Linotype"/>
        </w:rPr>
        <w:t>Para conseguirlo se tienen que desarrollar y cumplir di</w:t>
      </w:r>
      <w:r w:rsidR="006731C1">
        <w:rPr>
          <w:rFonts w:ascii="Palatino Linotype" w:hAnsi="Palatino Linotype"/>
        </w:rPr>
        <w:t xml:space="preserve">ferentes objetivos bien diferenciados por separado </w:t>
      </w:r>
      <w:r>
        <w:rPr>
          <w:rFonts w:ascii="Palatino Linotype" w:hAnsi="Palatino Linotype"/>
        </w:rPr>
        <w:t>y después unirlos e integrarlos en un proyecto conjunto donde cada una de las partes se comunique entre sí de manera fluida. Por lo tanto vamos a ver qu</w:t>
      </w:r>
      <w:r w:rsidR="004174CC">
        <w:rPr>
          <w:rFonts w:ascii="Palatino Linotype" w:hAnsi="Palatino Linotype"/>
        </w:rPr>
        <w:t>é</w:t>
      </w:r>
      <w:r>
        <w:rPr>
          <w:rFonts w:ascii="Palatino Linotype" w:hAnsi="Palatino Linotype"/>
        </w:rPr>
        <w:t xml:space="preserve"> se intentará conseguir con cada parte del proyecto para que el resultado final sea </w:t>
      </w:r>
      <w:r w:rsidR="006731C1">
        <w:rPr>
          <w:rFonts w:ascii="Palatino Linotype" w:hAnsi="Palatino Linotype"/>
        </w:rPr>
        <w:t>el esperado.</w:t>
      </w:r>
    </w:p>
    <w:p w14:paraId="56296030" w14:textId="77777777" w:rsidR="00DC234E" w:rsidRDefault="00DC234E" w:rsidP="00DC234E">
      <w:pPr>
        <w:pStyle w:val="Ttulo2"/>
      </w:pPr>
      <w:bookmarkStart w:id="142" w:name="_Toc459454711"/>
      <w:r>
        <w:t>Desarrollo del personaje</w:t>
      </w:r>
      <w:bookmarkEnd w:id="142"/>
    </w:p>
    <w:p w14:paraId="0C5BEBA8" w14:textId="77777777" w:rsidR="006731C1" w:rsidRDefault="006731C1" w:rsidP="006731C1">
      <w:pPr>
        <w:spacing w:line="360" w:lineRule="auto"/>
        <w:ind w:firstLine="340"/>
        <w:jc w:val="both"/>
        <w:rPr>
          <w:rFonts w:ascii="Palatino Linotype" w:hAnsi="Palatino Linotype"/>
        </w:rPr>
      </w:pPr>
      <w:r>
        <w:rPr>
          <w:rFonts w:ascii="Palatino Linotype" w:hAnsi="Palatino Linotype"/>
        </w:rPr>
        <w:t>Como en cualquier videojuego, el desarrollo y modelado de los personajes es fundamental en la finalización del mismo. En esta parte se intentará dar forma y vida a nuestro personaje principal teniendo en cuenta ciertas características para que su integración sea lo más sencilla posible.</w:t>
      </w:r>
    </w:p>
    <w:p w14:paraId="3D6C33D2" w14:textId="77777777" w:rsidR="002B2EA3" w:rsidRDefault="006731C1" w:rsidP="006731C1">
      <w:pPr>
        <w:pStyle w:val="Prrafodelista"/>
        <w:numPr>
          <w:ilvl w:val="0"/>
          <w:numId w:val="5"/>
        </w:numPr>
        <w:spacing w:line="360" w:lineRule="auto"/>
        <w:jc w:val="both"/>
        <w:rPr>
          <w:rFonts w:ascii="Palatino Linotype" w:hAnsi="Palatino Linotype"/>
        </w:rPr>
      </w:pPr>
      <w:r w:rsidRPr="006731C1">
        <w:rPr>
          <w:rFonts w:ascii="Palatino Linotype" w:hAnsi="Palatino Linotype"/>
          <w:b/>
        </w:rPr>
        <w:t>Número de polígonos no excesivos</w:t>
      </w:r>
      <w:r w:rsidR="002B2EA3">
        <w:rPr>
          <w:rFonts w:ascii="Palatino Linotype" w:hAnsi="Palatino Linotype"/>
          <w:b/>
        </w:rPr>
        <w:t>:</w:t>
      </w:r>
      <w:r>
        <w:rPr>
          <w:rFonts w:ascii="Palatino Linotype" w:hAnsi="Palatino Linotype"/>
        </w:rPr>
        <w:t xml:space="preserve"> Ya que nuestro personaje se moverá en tiempo real en nuestro navegador web no se podrá abusar del número de polígonos usados para su creación, ya que esto provocaría un trabajo extra del ordenador pudiendo ocasionar ralentizaciones en la animación y movimiento del personaje que </w:t>
      </w:r>
      <w:r w:rsidR="002B2EA3">
        <w:rPr>
          <w:rFonts w:ascii="Palatino Linotype" w:hAnsi="Palatino Linotype"/>
        </w:rPr>
        <w:t>harían de su control algo tedioso.</w:t>
      </w:r>
    </w:p>
    <w:p w14:paraId="7B0CC412" w14:textId="77777777" w:rsidR="002B2EA3" w:rsidRDefault="002B2EA3" w:rsidP="006731C1">
      <w:pPr>
        <w:pStyle w:val="Prrafodelista"/>
        <w:numPr>
          <w:ilvl w:val="0"/>
          <w:numId w:val="5"/>
        </w:numPr>
        <w:spacing w:line="360" w:lineRule="auto"/>
        <w:jc w:val="both"/>
        <w:rPr>
          <w:rFonts w:ascii="Palatino Linotype" w:hAnsi="Palatino Linotype"/>
        </w:rPr>
      </w:pPr>
      <w:r>
        <w:rPr>
          <w:rFonts w:ascii="Palatino Linotype" w:hAnsi="Palatino Linotype"/>
          <w:b/>
        </w:rPr>
        <w:t>Modelado orgánico:</w:t>
      </w:r>
      <w:r>
        <w:rPr>
          <w:rFonts w:ascii="Palatino Linotype" w:hAnsi="Palatino Linotype"/>
        </w:rPr>
        <w:t xml:space="preserve"> Como sabemos que el personaje será posteriormente animado deberemos tener cierto cuidado a la hora de </w:t>
      </w:r>
      <w:r w:rsidR="0050344A">
        <w:rPr>
          <w:rFonts w:ascii="Palatino Linotype" w:hAnsi="Palatino Linotype"/>
        </w:rPr>
        <w:t>modelar</w:t>
      </w:r>
      <w:r>
        <w:rPr>
          <w:rFonts w:ascii="Palatino Linotype" w:hAnsi="Palatino Linotype"/>
        </w:rPr>
        <w:t xml:space="preserve"> extremidades y articulaciones</w:t>
      </w:r>
      <w:r w:rsidR="0050344A">
        <w:rPr>
          <w:rFonts w:ascii="Palatino Linotype" w:hAnsi="Palatino Linotype"/>
        </w:rPr>
        <w:t xml:space="preserve"> ya que serán las que tendrán que aguantar el movimiento de la malla. Para esto hay que poner especial atención en que los vértices estén bien ordenados en estas zonas y darles suficiente densidad de vértices para permitir deformar esta parte de la malla sin afectar a otras zonas. La ropa también tendrá que ajustarse a la malla del personaje para que en el momento de animarlo el cuerpo no traspase la ropa.</w:t>
      </w:r>
    </w:p>
    <w:p w14:paraId="33CADD00" w14:textId="74D5B7E2" w:rsidR="006731C1" w:rsidRPr="002B2EA3" w:rsidRDefault="006731C1" w:rsidP="006731C1">
      <w:pPr>
        <w:pStyle w:val="Prrafodelista"/>
        <w:numPr>
          <w:ilvl w:val="0"/>
          <w:numId w:val="5"/>
        </w:numPr>
        <w:spacing w:line="360" w:lineRule="auto"/>
        <w:jc w:val="both"/>
        <w:rPr>
          <w:rFonts w:ascii="Palatino Linotype" w:hAnsi="Palatino Linotype"/>
        </w:rPr>
      </w:pPr>
      <w:r>
        <w:rPr>
          <w:rFonts w:ascii="Palatino Linotype" w:hAnsi="Palatino Linotype"/>
        </w:rPr>
        <w:lastRenderedPageBreak/>
        <w:t xml:space="preserve"> </w:t>
      </w:r>
      <w:r w:rsidR="002B2EA3">
        <w:rPr>
          <w:rFonts w:ascii="Palatino Linotype" w:hAnsi="Palatino Linotype"/>
          <w:b/>
        </w:rPr>
        <w:t>Fácil texturizado:</w:t>
      </w:r>
      <w:r w:rsidR="0050344A">
        <w:rPr>
          <w:rFonts w:ascii="Palatino Linotype" w:hAnsi="Palatino Linotype"/>
          <w:b/>
        </w:rPr>
        <w:t xml:space="preserve"> </w:t>
      </w:r>
      <w:r w:rsidR="0050344A">
        <w:rPr>
          <w:rFonts w:ascii="Palatino Linotype" w:hAnsi="Palatino Linotype"/>
        </w:rPr>
        <w:t xml:space="preserve">Sabemos que va a haber un trabajo de texturizado y para facilitarlo habrá que seguir diferentes pautas a la hora de modelar. Se intentará mantener una organización de vértices adecuada para que al hacer el </w:t>
      </w:r>
      <w:commentRangeStart w:id="143"/>
      <w:r w:rsidR="0050344A" w:rsidRPr="00A54BE7">
        <w:rPr>
          <w:rFonts w:ascii="Palatino Linotype" w:hAnsi="Palatino Linotype"/>
          <w:i/>
          <w:rPrChange w:id="144" w:author="root" w:date="2016-09-02T12:10:00Z">
            <w:rPr>
              <w:rFonts w:ascii="Palatino Linotype" w:hAnsi="Palatino Linotype"/>
            </w:rPr>
          </w:rPrChange>
        </w:rPr>
        <w:t>unwrap</w:t>
      </w:r>
      <w:commentRangeEnd w:id="143"/>
      <w:r w:rsidR="00A54BE7" w:rsidRPr="00A54BE7">
        <w:rPr>
          <w:rStyle w:val="Refdecomentario"/>
          <w:rFonts w:ascii="Palatino Linotype" w:hAnsi="Palatino Linotype"/>
          <w:i/>
          <w:sz w:val="22"/>
          <w:szCs w:val="22"/>
          <w:rPrChange w:id="145" w:author="root" w:date="2016-09-02T12:10:00Z">
            <w:rPr>
              <w:rStyle w:val="Refdecomentario"/>
            </w:rPr>
          </w:rPrChange>
        </w:rPr>
        <w:commentReference w:id="143"/>
      </w:r>
      <w:ins w:id="146" w:author="root" w:date="2016-09-02T12:04:00Z">
        <w:r w:rsidR="00634096">
          <w:rPr>
            <w:rStyle w:val="Refdenotaalpie"/>
            <w:rFonts w:ascii="Palatino Linotype" w:hAnsi="Palatino Linotype"/>
          </w:rPr>
          <w:footnoteReference w:id="2"/>
        </w:r>
      </w:ins>
      <w:r w:rsidR="004174CC">
        <w:rPr>
          <w:rFonts w:ascii="Palatino Linotype" w:hAnsi="Palatino Linotype"/>
        </w:rPr>
        <w:t xml:space="preserve"> </w:t>
      </w:r>
      <w:r w:rsidR="0050344A">
        <w:rPr>
          <w:rFonts w:ascii="Palatino Linotype" w:hAnsi="Palatino Linotype"/>
        </w:rPr>
        <w:t xml:space="preserve">de la malla nos salgan estructuras bien diferenciadas. Para esto habrá que evitar el añadir vértices aleatorios que puedan romper el </w:t>
      </w:r>
      <w:r w:rsidR="0050344A" w:rsidRPr="00676560">
        <w:rPr>
          <w:rFonts w:ascii="Palatino Linotype" w:hAnsi="Palatino Linotype"/>
          <w:i/>
        </w:rPr>
        <w:t>loop</w:t>
      </w:r>
      <w:r w:rsidR="0050344A">
        <w:rPr>
          <w:rFonts w:ascii="Palatino Linotype" w:hAnsi="Palatino Linotype"/>
        </w:rPr>
        <w:t xml:space="preserve"> de vértices en la malla y puedan dar lugar a caras irregulares.</w:t>
      </w:r>
    </w:p>
    <w:p w14:paraId="088D2996" w14:textId="77777777" w:rsidR="002B2EA3" w:rsidRPr="006731C1" w:rsidRDefault="002B2EA3" w:rsidP="006731C1">
      <w:pPr>
        <w:pStyle w:val="Prrafodelista"/>
        <w:numPr>
          <w:ilvl w:val="0"/>
          <w:numId w:val="5"/>
        </w:numPr>
        <w:spacing w:line="360" w:lineRule="auto"/>
        <w:jc w:val="both"/>
        <w:rPr>
          <w:rFonts w:ascii="Palatino Linotype" w:hAnsi="Palatino Linotype"/>
        </w:rPr>
      </w:pPr>
      <w:r>
        <w:rPr>
          <w:rFonts w:ascii="Palatino Linotype" w:hAnsi="Palatino Linotype"/>
          <w:b/>
        </w:rPr>
        <w:t>Animaciones simples:</w:t>
      </w:r>
      <w:r w:rsidR="0050344A">
        <w:rPr>
          <w:rFonts w:ascii="Palatino Linotype" w:hAnsi="Palatino Linotype"/>
          <w:b/>
        </w:rPr>
        <w:t xml:space="preserve"> </w:t>
      </w:r>
      <w:r w:rsidR="0050344A">
        <w:rPr>
          <w:rFonts w:ascii="Palatino Linotype" w:hAnsi="Palatino Linotype"/>
        </w:rPr>
        <w:t xml:space="preserve">Hay que tener en cuenta que al final el personaje se integrará en el videojuego completo y que el usuario podrá controlarlo haciendo que salte, corra o se pare en cualquier momento. Para esto las animaciones tienen que ser simples y estar sincronizadas para evitar cortes entre ellas y facilitar la transición de una a otra de la manera más limpia posible. Para ello al crear las animaciones </w:t>
      </w:r>
      <w:r w:rsidR="00D6575A">
        <w:rPr>
          <w:rFonts w:ascii="Palatino Linotype" w:hAnsi="Palatino Linotype"/>
        </w:rPr>
        <w:t xml:space="preserve">todas deberán empezar y acabar con el personaje en la misma posición, además de animar en </w:t>
      </w:r>
      <w:r w:rsidR="00D6575A" w:rsidRPr="00676560">
        <w:rPr>
          <w:rFonts w:ascii="Palatino Linotype" w:hAnsi="Palatino Linotype"/>
          <w:i/>
        </w:rPr>
        <w:t>loop</w:t>
      </w:r>
      <w:r w:rsidR="00D6575A">
        <w:rPr>
          <w:rFonts w:ascii="Palatino Linotype" w:hAnsi="Palatino Linotype"/>
        </w:rPr>
        <w:t xml:space="preserve"> haciendo que el principio de una animación coincida con su final para que se pueda correr el tiempo que el usuario quiera sin ver cortes ni saltos en la animación cada dos pasos.</w:t>
      </w:r>
    </w:p>
    <w:p w14:paraId="2A811824" w14:textId="77777777" w:rsidR="00DC234E" w:rsidRDefault="00DC234E" w:rsidP="00DC234E">
      <w:pPr>
        <w:pStyle w:val="Ttulo2"/>
      </w:pPr>
      <w:bookmarkStart w:id="150" w:name="_Toc459454712"/>
      <w:r>
        <w:t>Desarrollo de la aplicación web</w:t>
      </w:r>
      <w:bookmarkEnd w:id="150"/>
    </w:p>
    <w:p w14:paraId="3587DCD8" w14:textId="77777777" w:rsidR="00D6575A" w:rsidRDefault="00D6575A" w:rsidP="00D6575A">
      <w:pPr>
        <w:spacing w:line="360" w:lineRule="auto"/>
        <w:ind w:firstLine="340"/>
        <w:jc w:val="both"/>
        <w:rPr>
          <w:rFonts w:ascii="Palatino Linotype" w:hAnsi="Palatino Linotype"/>
        </w:rPr>
      </w:pPr>
      <w:r>
        <w:rPr>
          <w:rFonts w:ascii="Palatino Linotype" w:hAnsi="Palatino Linotype"/>
        </w:rPr>
        <w:t>La aplicación web es otra de las partes que se deberá implementar y además con especial cuidado ya que será la que junte cada una de las otras partes. Los objetivos en su desarrollo deberán estar enfocados a favorecer tanto al usuario como al proyecto que hay detrás.</w:t>
      </w:r>
    </w:p>
    <w:p w14:paraId="3830140D" w14:textId="77777777" w:rsidR="00D6575A" w:rsidRDefault="00D6575A" w:rsidP="00D6575A">
      <w:pPr>
        <w:pStyle w:val="Prrafodelista"/>
        <w:numPr>
          <w:ilvl w:val="0"/>
          <w:numId w:val="6"/>
        </w:numPr>
        <w:spacing w:line="360" w:lineRule="auto"/>
        <w:jc w:val="both"/>
        <w:rPr>
          <w:rFonts w:ascii="Palatino Linotype" w:hAnsi="Palatino Linotype"/>
          <w:b/>
        </w:rPr>
      </w:pPr>
      <w:r w:rsidRPr="00D6575A">
        <w:rPr>
          <w:rFonts w:ascii="Palatino Linotype" w:hAnsi="Palatino Linotype"/>
          <w:b/>
        </w:rPr>
        <w:t>Usabilidad:</w:t>
      </w:r>
      <w:r w:rsidR="009F1654">
        <w:rPr>
          <w:rFonts w:ascii="Palatino Linotype" w:hAnsi="Palatino Linotype"/>
          <w:b/>
        </w:rPr>
        <w:t xml:space="preserve"> </w:t>
      </w:r>
      <w:r w:rsidR="009F1654">
        <w:rPr>
          <w:rFonts w:ascii="Palatino Linotype" w:hAnsi="Palatino Linotype"/>
        </w:rPr>
        <w:t>Se deberá tener en cuenta la usabilidad en todo momento. En cualquier videojuego hay que facilitar el control del personaje al usuario haciendo que la pantalla sea adecuada y los controles intuitivos.</w:t>
      </w:r>
    </w:p>
    <w:p w14:paraId="277DF870" w14:textId="77777777" w:rsidR="00D6575A" w:rsidRDefault="00D6575A" w:rsidP="00D6575A">
      <w:pPr>
        <w:pStyle w:val="Prrafodelista"/>
        <w:numPr>
          <w:ilvl w:val="0"/>
          <w:numId w:val="6"/>
        </w:numPr>
        <w:spacing w:line="360" w:lineRule="auto"/>
        <w:jc w:val="both"/>
        <w:rPr>
          <w:rFonts w:ascii="Palatino Linotype" w:hAnsi="Palatino Linotype"/>
          <w:b/>
        </w:rPr>
      </w:pPr>
      <w:r>
        <w:rPr>
          <w:rFonts w:ascii="Palatino Linotype" w:hAnsi="Palatino Linotype"/>
          <w:b/>
        </w:rPr>
        <w:t xml:space="preserve">Aplicación móvil y </w:t>
      </w:r>
      <w:r w:rsidRPr="00A54BE7">
        <w:rPr>
          <w:rFonts w:ascii="Palatino Linotype" w:hAnsi="Palatino Linotype"/>
          <w:b/>
          <w:i/>
        </w:rPr>
        <w:t>responsive</w:t>
      </w:r>
      <w:r>
        <w:rPr>
          <w:rFonts w:ascii="Palatino Linotype" w:hAnsi="Palatino Linotype"/>
          <w:b/>
        </w:rPr>
        <w:t>:</w:t>
      </w:r>
      <w:r w:rsidR="009F1654">
        <w:rPr>
          <w:rFonts w:ascii="Palatino Linotype" w:hAnsi="Palatino Linotype"/>
          <w:b/>
        </w:rPr>
        <w:t xml:space="preserve"> </w:t>
      </w:r>
      <w:r w:rsidR="009F1654">
        <w:rPr>
          <w:rFonts w:ascii="Palatino Linotype" w:hAnsi="Palatino Linotype"/>
        </w:rPr>
        <w:t xml:space="preserve">Se pretende que el videojuego se adapte a todo tipo de pantallas para favorecer su uso en cualquier dispositivo sin penalización al usuario por cortes de pantalla en pantallas pequeñas o demasiadas zonas vacías en pantallas grandes. Además también se pretende ajustar la aplicación para su uso móvil, para ello se tendrán que usar </w:t>
      </w:r>
      <w:r w:rsidR="009F1654">
        <w:rPr>
          <w:rFonts w:ascii="Palatino Linotype" w:hAnsi="Palatino Linotype"/>
        </w:rPr>
        <w:lastRenderedPageBreak/>
        <w:t>controles alternativos al teclado que consistirán en botones táctiles sobre la pantalla. Se deberá evitar que dichos controles tapen el mundo al usuario y le permitan jugar de manera cómoda e intuitiva.</w:t>
      </w:r>
    </w:p>
    <w:p w14:paraId="26B09FA1" w14:textId="5A6BCE49" w:rsidR="00D6575A" w:rsidRDefault="00D6575A" w:rsidP="00D6575A">
      <w:pPr>
        <w:pStyle w:val="Prrafodelista"/>
        <w:numPr>
          <w:ilvl w:val="0"/>
          <w:numId w:val="6"/>
        </w:numPr>
        <w:spacing w:line="360" w:lineRule="auto"/>
        <w:jc w:val="both"/>
        <w:rPr>
          <w:rFonts w:ascii="Palatino Linotype" w:hAnsi="Palatino Linotype"/>
          <w:b/>
        </w:rPr>
      </w:pPr>
      <w:r>
        <w:rPr>
          <w:rFonts w:ascii="Palatino Linotype" w:hAnsi="Palatino Linotype"/>
          <w:b/>
        </w:rPr>
        <w:t>Aplicación ligera:</w:t>
      </w:r>
      <w:r w:rsidR="009F1654">
        <w:rPr>
          <w:rFonts w:ascii="Palatino Linotype" w:hAnsi="Palatino Linotype"/>
          <w:b/>
        </w:rPr>
        <w:t xml:space="preserve"> </w:t>
      </w:r>
      <w:r w:rsidR="009F1654">
        <w:rPr>
          <w:rFonts w:ascii="Palatino Linotype" w:hAnsi="Palatino Linotype"/>
        </w:rPr>
        <w:t xml:space="preserve">Se intentará crear una aplicación lo más ligera posible para que cualquier dispositivo pueda controlar el juego de manera fluida sin penalización por </w:t>
      </w:r>
      <w:r w:rsidR="00B23CF2">
        <w:rPr>
          <w:rFonts w:ascii="Palatino Linotype" w:hAnsi="Palatino Linotype"/>
        </w:rPr>
        <w:t>descargas grandes del servidor o por velocidad de procesamiento de imágenes. Para ello habrá que limitar las descargas y el uso de recurso</w:t>
      </w:r>
      <w:r w:rsidR="00E32732">
        <w:rPr>
          <w:rFonts w:ascii="Palatino Linotype" w:hAnsi="Palatino Linotype"/>
        </w:rPr>
        <w:t>s</w:t>
      </w:r>
      <w:r w:rsidR="00B23CF2">
        <w:rPr>
          <w:rFonts w:ascii="Palatino Linotype" w:hAnsi="Palatino Linotype"/>
        </w:rPr>
        <w:t xml:space="preserve"> lo máximo posible e intentar que cada llamada al servidor sea útil y necesaria.</w:t>
      </w:r>
      <w:r w:rsidR="005319B6">
        <w:rPr>
          <w:rFonts w:ascii="Palatino Linotype" w:hAnsi="Palatino Linotype"/>
        </w:rPr>
        <w:t xml:space="preserve"> También será necesario ajustar la recarga del video conseguido de la cámara para tener un video fluido y en tiempo real pero sin excesivas peticiones al servidor.</w:t>
      </w:r>
    </w:p>
    <w:p w14:paraId="60E8AD24" w14:textId="77777777" w:rsidR="00D6575A" w:rsidRDefault="009F1654" w:rsidP="00D6575A">
      <w:pPr>
        <w:pStyle w:val="Prrafodelista"/>
        <w:numPr>
          <w:ilvl w:val="0"/>
          <w:numId w:val="6"/>
        </w:numPr>
        <w:spacing w:line="360" w:lineRule="auto"/>
        <w:jc w:val="both"/>
        <w:rPr>
          <w:rFonts w:ascii="Palatino Linotype" w:hAnsi="Palatino Linotype"/>
          <w:b/>
        </w:rPr>
      </w:pPr>
      <w:r>
        <w:rPr>
          <w:rFonts w:ascii="Palatino Linotype" w:hAnsi="Palatino Linotype"/>
          <w:b/>
        </w:rPr>
        <w:t>Comunicación ágil con las demás partes del proyecto:</w:t>
      </w:r>
      <w:r w:rsidR="00B23CF2">
        <w:rPr>
          <w:rFonts w:ascii="Palatino Linotype" w:hAnsi="Palatino Linotype"/>
          <w:b/>
        </w:rPr>
        <w:t xml:space="preserve"> </w:t>
      </w:r>
      <w:r w:rsidR="00B23CF2">
        <w:rPr>
          <w:rFonts w:ascii="Palatino Linotype" w:hAnsi="Palatino Linotype"/>
        </w:rPr>
        <w:t xml:space="preserve">La aplicación web deberá controlar el robot mediante llamadas al servidor y deberá gestionar  la recepción de datos para el correcto funcionamiento de todas las partes de manera sincronizada. Para ello se deberá implementar una API ligera y rápida que permita mandar ordenes al servidor de manera asíncrona para no perjudicar el resto de la ejecución y que deberá controlar llamadas repetitivas e innecesarias para </w:t>
      </w:r>
      <w:r w:rsidR="00B23CF2" w:rsidRPr="00A54BE7">
        <w:rPr>
          <w:rFonts w:ascii="Palatino Linotype" w:hAnsi="Palatino Linotype"/>
          <w:strike/>
        </w:rPr>
        <w:t>para</w:t>
      </w:r>
      <w:r w:rsidR="00B23CF2">
        <w:rPr>
          <w:rFonts w:ascii="Palatino Linotype" w:hAnsi="Palatino Linotype"/>
        </w:rPr>
        <w:t xml:space="preserve"> evitar saturar el servidor.</w:t>
      </w:r>
    </w:p>
    <w:p w14:paraId="59472D1F" w14:textId="77777777" w:rsidR="009F1654" w:rsidRPr="00D6575A" w:rsidRDefault="009F1654" w:rsidP="00D6575A">
      <w:pPr>
        <w:pStyle w:val="Prrafodelista"/>
        <w:numPr>
          <w:ilvl w:val="0"/>
          <w:numId w:val="6"/>
        </w:numPr>
        <w:spacing w:line="360" w:lineRule="auto"/>
        <w:jc w:val="both"/>
        <w:rPr>
          <w:rFonts w:ascii="Palatino Linotype" w:hAnsi="Palatino Linotype"/>
          <w:b/>
        </w:rPr>
      </w:pPr>
      <w:r>
        <w:rPr>
          <w:rFonts w:ascii="Palatino Linotype" w:hAnsi="Palatino Linotype"/>
          <w:b/>
        </w:rPr>
        <w:t xml:space="preserve">Control de acceso: </w:t>
      </w:r>
      <w:r w:rsidR="00146C16">
        <w:rPr>
          <w:rFonts w:ascii="Palatino Linotype" w:hAnsi="Palatino Linotype"/>
        </w:rPr>
        <w:t>El servidor deberá controlar el acceso y darle los mandos del robot solo a un usuario a la vez ya que sería inmanejable de manera correcta por de usuarios al mismo tiempo enviando ordenes contrarias.</w:t>
      </w:r>
    </w:p>
    <w:p w14:paraId="1A9ADF72" w14:textId="77777777" w:rsidR="00DC234E" w:rsidRDefault="00DC234E" w:rsidP="00DC234E">
      <w:pPr>
        <w:pStyle w:val="Ttulo2"/>
      </w:pPr>
      <w:bookmarkStart w:id="151" w:name="_Toc459454713"/>
      <w:r>
        <w:t>Desarrollo del robot</w:t>
      </w:r>
      <w:bookmarkEnd w:id="151"/>
    </w:p>
    <w:p w14:paraId="427AE272" w14:textId="77777777" w:rsidR="00146C16" w:rsidRDefault="00EB233C" w:rsidP="00EB233C">
      <w:pPr>
        <w:spacing w:line="360" w:lineRule="auto"/>
        <w:ind w:firstLine="340"/>
        <w:jc w:val="both"/>
        <w:rPr>
          <w:rFonts w:ascii="Palatino Linotype" w:hAnsi="Palatino Linotype"/>
        </w:rPr>
      </w:pPr>
      <w:r>
        <w:rPr>
          <w:rFonts w:ascii="Palatino Linotype" w:hAnsi="Palatino Linotype"/>
        </w:rPr>
        <w:t xml:space="preserve">El robot será la parte que permita al usuario manejar su personaje por el mundo real. Para su implementación se deberán cumplir unos objetivos que aseguren su funcionamiento y fiabilidad </w:t>
      </w:r>
      <w:r w:rsidR="00C403A2">
        <w:rPr>
          <w:rFonts w:ascii="Palatino Linotype" w:hAnsi="Palatino Linotype"/>
        </w:rPr>
        <w:t>durante el juego. El robot deberá ser capaz de procesar la información entrante y ejecutarla en un tiempo de respuesta adecuado.</w:t>
      </w:r>
    </w:p>
    <w:p w14:paraId="7F4DF492" w14:textId="45FC527C" w:rsidR="00C403A2" w:rsidRDefault="00C403A2" w:rsidP="00C403A2">
      <w:pPr>
        <w:pStyle w:val="Prrafodelista"/>
        <w:numPr>
          <w:ilvl w:val="0"/>
          <w:numId w:val="7"/>
        </w:numPr>
        <w:spacing w:line="360" w:lineRule="auto"/>
        <w:jc w:val="both"/>
        <w:rPr>
          <w:rFonts w:ascii="Palatino Linotype" w:hAnsi="Palatino Linotype"/>
          <w:b/>
        </w:rPr>
      </w:pPr>
      <w:r>
        <w:rPr>
          <w:rFonts w:ascii="Palatino Linotype" w:hAnsi="Palatino Linotype"/>
          <w:b/>
        </w:rPr>
        <w:t>Velocidad óptima para el juego:</w:t>
      </w:r>
      <w:r w:rsidR="004A5C54">
        <w:rPr>
          <w:rFonts w:ascii="Palatino Linotype" w:hAnsi="Palatino Linotype"/>
          <w:b/>
        </w:rPr>
        <w:t xml:space="preserve"> </w:t>
      </w:r>
      <w:r w:rsidR="004A5C54">
        <w:rPr>
          <w:rFonts w:ascii="Palatino Linotype" w:hAnsi="Palatino Linotype"/>
        </w:rPr>
        <w:t>El robot tendrá que ser capaz de moverse a una velocidad adecuada para el manejo del personaje en realidad aumentada. Si esta velocidad es muy lenta su manejo será tedioso y es posible que los motores no sean capa</w:t>
      </w:r>
      <w:r w:rsidR="00677049">
        <w:rPr>
          <w:rFonts w:ascii="Palatino Linotype" w:hAnsi="Palatino Linotype"/>
        </w:rPr>
        <w:t>ces</w:t>
      </w:r>
      <w:r w:rsidR="004A5C54">
        <w:rPr>
          <w:rFonts w:ascii="Palatino Linotype" w:hAnsi="Palatino Linotype"/>
        </w:rPr>
        <w:t xml:space="preserve"> de mover el robot a una velocidad </w:t>
      </w:r>
      <w:r w:rsidR="004A5C54">
        <w:rPr>
          <w:rFonts w:ascii="Palatino Linotype" w:hAnsi="Palatino Linotype"/>
        </w:rPr>
        <w:lastRenderedPageBreak/>
        <w:t>tan baja debido a su peso. De igual manera si la velocidad es muy alta no dará tiempo de reacción al usuario además de que el video se verá distorsionado por el movimiento rápido de la cámara.</w:t>
      </w:r>
    </w:p>
    <w:p w14:paraId="6CAC77FA" w14:textId="77777777" w:rsidR="00C403A2" w:rsidRDefault="00C403A2" w:rsidP="00C403A2">
      <w:pPr>
        <w:pStyle w:val="Prrafodelista"/>
        <w:numPr>
          <w:ilvl w:val="0"/>
          <w:numId w:val="7"/>
        </w:numPr>
        <w:spacing w:line="360" w:lineRule="auto"/>
        <w:jc w:val="both"/>
        <w:rPr>
          <w:rFonts w:ascii="Palatino Linotype" w:hAnsi="Palatino Linotype"/>
          <w:b/>
        </w:rPr>
      </w:pPr>
      <w:r>
        <w:rPr>
          <w:rFonts w:ascii="Palatino Linotype" w:hAnsi="Palatino Linotype"/>
          <w:b/>
        </w:rPr>
        <w:t>Disposición de todos los componentes:</w:t>
      </w:r>
      <w:r w:rsidR="004A5C54">
        <w:rPr>
          <w:rFonts w:ascii="Palatino Linotype" w:hAnsi="Palatino Linotype"/>
          <w:b/>
        </w:rPr>
        <w:t xml:space="preserve"> </w:t>
      </w:r>
      <w:r w:rsidR="004A5C54">
        <w:rPr>
          <w:rFonts w:ascii="Palatino Linotype" w:hAnsi="Palatino Linotype"/>
        </w:rPr>
        <w:t>Los componentes se tendrán que colocar de manera ordenada no solo para ofrecer una buena impresión visual y no caótica de cables y componentes, sino también para distribuir el peso de forma adecuada y teniendo en cuenta de poner cerca los componentes que tienen que estar conectados entre sí para evitar cables demasiado largos. La distribución del peso es importante ya que cualquier descompensación podría hacer que el robot se ladeara hacia los lados impidiendo su control en línea recta.</w:t>
      </w:r>
    </w:p>
    <w:p w14:paraId="2F83A43D" w14:textId="77777777" w:rsidR="00C403A2" w:rsidRPr="00C403A2" w:rsidRDefault="00C403A2" w:rsidP="00C403A2">
      <w:pPr>
        <w:pStyle w:val="Prrafodelista"/>
        <w:numPr>
          <w:ilvl w:val="0"/>
          <w:numId w:val="7"/>
        </w:numPr>
        <w:spacing w:line="360" w:lineRule="auto"/>
        <w:jc w:val="both"/>
        <w:rPr>
          <w:rFonts w:ascii="Palatino Linotype" w:hAnsi="Palatino Linotype"/>
          <w:b/>
        </w:rPr>
      </w:pPr>
      <w:r>
        <w:rPr>
          <w:rFonts w:ascii="Palatino Linotype" w:hAnsi="Palatino Linotype"/>
          <w:b/>
        </w:rPr>
        <w:t>Capacidad de “ver”:</w:t>
      </w:r>
      <w:r w:rsidR="004A5C54">
        <w:rPr>
          <w:rFonts w:ascii="Palatino Linotype" w:hAnsi="Palatino Linotype"/>
          <w:b/>
        </w:rPr>
        <w:t xml:space="preserve"> </w:t>
      </w:r>
      <w:r w:rsidR="004A5C54">
        <w:rPr>
          <w:rFonts w:ascii="Palatino Linotype" w:hAnsi="Palatino Linotype"/>
        </w:rPr>
        <w:t>El robot dispondrá de un sensor de distancias además de la cámara para ser capaz de frenar ante una pared y no dejar al jugador seguir avanzando hacia la misma dando la sensación de que al frenar la pared quede justo en frente del personaje. Además también tiene que ser capaz de gestionar la captura de imágenes y su envío al servidor de manera fluida sin saturar ni el servidor ni el procesador de la Raspberry Pi.</w:t>
      </w:r>
    </w:p>
    <w:p w14:paraId="684079B8" w14:textId="77777777" w:rsidR="00DC234E" w:rsidRDefault="00DC234E" w:rsidP="00DC234E">
      <w:pPr>
        <w:pStyle w:val="Ttulo2"/>
      </w:pPr>
      <w:bookmarkStart w:id="152" w:name="_Toc459454714"/>
      <w:r>
        <w:t>Realidad aumentada</w:t>
      </w:r>
      <w:bookmarkEnd w:id="152"/>
    </w:p>
    <w:p w14:paraId="0C8A8594" w14:textId="77777777" w:rsidR="00DC234E" w:rsidRDefault="00340A04" w:rsidP="005B1B27">
      <w:pPr>
        <w:spacing w:line="360" w:lineRule="auto"/>
        <w:ind w:firstLine="340"/>
        <w:jc w:val="both"/>
        <w:rPr>
          <w:rFonts w:ascii="Palatino Linotype" w:hAnsi="Palatino Linotype"/>
        </w:rPr>
      </w:pPr>
      <w:r>
        <w:rPr>
          <w:rFonts w:ascii="Palatino Linotype" w:hAnsi="Palatino Linotype"/>
        </w:rPr>
        <w:t>Para dar sensación de inmersión al usuario, la realidad aumentada deberá seguir unas pautas en su desarrollo e implementación. Estos objetivos están enfocados a la correcta visualización de la realidad aumentada.</w:t>
      </w:r>
    </w:p>
    <w:p w14:paraId="39332A4D" w14:textId="7BF542C6" w:rsidR="00340A04" w:rsidRPr="00340A04" w:rsidRDefault="00340A04" w:rsidP="00340A04">
      <w:pPr>
        <w:pStyle w:val="Prrafodelista"/>
        <w:numPr>
          <w:ilvl w:val="0"/>
          <w:numId w:val="8"/>
        </w:numPr>
        <w:spacing w:line="360" w:lineRule="auto"/>
        <w:jc w:val="both"/>
        <w:rPr>
          <w:rFonts w:ascii="Palatino Linotype" w:hAnsi="Palatino Linotype"/>
          <w:b/>
        </w:rPr>
      </w:pPr>
      <w:r w:rsidRPr="00340A04">
        <w:rPr>
          <w:rFonts w:ascii="Palatino Linotype" w:hAnsi="Palatino Linotype"/>
          <w:b/>
        </w:rPr>
        <w:t>Correcta disposición en el escenario:</w:t>
      </w:r>
      <w:r>
        <w:rPr>
          <w:rFonts w:ascii="Palatino Linotype" w:hAnsi="Palatino Linotype"/>
          <w:b/>
        </w:rPr>
        <w:t xml:space="preserve"> </w:t>
      </w:r>
      <w:r>
        <w:rPr>
          <w:rFonts w:ascii="Palatino Linotype" w:hAnsi="Palatino Linotype"/>
        </w:rPr>
        <w:t>Ante un escenario cambiante a deseo del usuario es difícil controlar cada situación y la disposición de los elementos virtuales en el mundo real. Estos elementos deberán colocarse de tal manera que no traspasen paredes o estén inaccesibles. Para ello habrá que usar la posición del personaje que si estará controlada en el entorno gracias al robot y sus sensores. También sería posible usar algoritmos de detección de esquina</w:t>
      </w:r>
      <w:r w:rsidR="00677049">
        <w:rPr>
          <w:rFonts w:ascii="Palatino Linotype" w:hAnsi="Palatino Linotype"/>
        </w:rPr>
        <w:t>s</w:t>
      </w:r>
      <w:r>
        <w:rPr>
          <w:rFonts w:ascii="Palatino Linotype" w:hAnsi="Palatino Linotype"/>
        </w:rPr>
        <w:t xml:space="preserve"> para procesar las imágenes y poder diferenciar suelo y paredes. Esto permitiría saber la anchura de un pasillo para limitar el </w:t>
      </w:r>
      <w:r>
        <w:rPr>
          <w:rFonts w:ascii="Palatino Linotype" w:hAnsi="Palatino Linotype"/>
        </w:rPr>
        <w:lastRenderedPageBreak/>
        <w:t>rango de movimiento del personaje como de otros elementos de realidad aumentada al espacio disponible en la realidad.</w:t>
      </w:r>
    </w:p>
    <w:p w14:paraId="7AEA93E7" w14:textId="77777777" w:rsidR="00340A04" w:rsidRPr="0039648B" w:rsidRDefault="00340A04" w:rsidP="00340A04">
      <w:pPr>
        <w:pStyle w:val="Prrafodelista"/>
        <w:numPr>
          <w:ilvl w:val="0"/>
          <w:numId w:val="8"/>
        </w:numPr>
        <w:spacing w:line="360" w:lineRule="auto"/>
        <w:jc w:val="both"/>
        <w:rPr>
          <w:rFonts w:ascii="Palatino Linotype" w:hAnsi="Palatino Linotype"/>
          <w:b/>
        </w:rPr>
      </w:pPr>
      <w:r w:rsidRPr="00340A04">
        <w:rPr>
          <w:rFonts w:ascii="Palatino Linotype" w:hAnsi="Palatino Linotype"/>
          <w:b/>
        </w:rPr>
        <w:t>Sensación de realidad</w:t>
      </w:r>
      <w:r>
        <w:rPr>
          <w:rFonts w:ascii="Palatino Linotype" w:hAnsi="Palatino Linotype"/>
          <w:b/>
        </w:rPr>
        <w:t xml:space="preserve">: </w:t>
      </w:r>
      <w:r>
        <w:rPr>
          <w:rFonts w:ascii="Palatino Linotype" w:hAnsi="Palatino Linotype"/>
        </w:rPr>
        <w:t>Para dar una mejor sensación de realidad los elementos virtuales tendrán que comportarse como si estuviesen en un entorno real. Para ello la generación de sombras en el suelo que nos ay</w:t>
      </w:r>
      <w:r w:rsidR="00CA5D5E">
        <w:rPr>
          <w:rFonts w:ascii="Palatino Linotype" w:hAnsi="Palatino Linotype"/>
        </w:rPr>
        <w:t xml:space="preserve">ude a posicionarlos visualmente respecto al suelo puede ayudar a dar sensación de realidad. De igual manera habrá que tener en cuenta el uso de la cámara, la visión humana y el movimiento del personaje. De esta manera si el personaje se encuentra en un lateral de la cámara y está desplazándose en línea recta hacía delante, no deberá aparecer completamente de espaldas sino orientado hacia el punto de fuga creado por la perspectiva cónica </w:t>
      </w:r>
      <w:r w:rsidR="004028A8">
        <w:rPr>
          <w:noProof/>
          <w:lang w:eastAsia="es-ES"/>
        </w:rPr>
        <mc:AlternateContent>
          <mc:Choice Requires="wps">
            <w:drawing>
              <wp:anchor distT="0" distB="0" distL="114300" distR="114300" simplePos="0" relativeHeight="251666432" behindDoc="0" locked="0" layoutInCell="1" allowOverlap="1" wp14:anchorId="2D51160B" wp14:editId="1AC767BC">
                <wp:simplePos x="0" y="0"/>
                <wp:positionH relativeFrom="column">
                  <wp:posOffset>201930</wp:posOffset>
                </wp:positionH>
                <wp:positionV relativeFrom="paragraph">
                  <wp:posOffset>6388100</wp:posOffset>
                </wp:positionV>
                <wp:extent cx="5787390" cy="546100"/>
                <wp:effectExtent l="0" t="0" r="0" b="0"/>
                <wp:wrapSquare wrapText="bothSides"/>
                <wp:docPr id="1" name="1 Cuadro de texto"/>
                <wp:cNvGraphicFramePr/>
                <a:graphic xmlns:a="http://schemas.openxmlformats.org/drawingml/2006/main">
                  <a:graphicData uri="http://schemas.microsoft.com/office/word/2010/wordprocessingShape">
                    <wps:wsp>
                      <wps:cNvSpPr txBox="1"/>
                      <wps:spPr>
                        <a:xfrm>
                          <a:off x="0" y="0"/>
                          <a:ext cx="5787390" cy="546100"/>
                        </a:xfrm>
                        <a:prstGeom prst="rect">
                          <a:avLst/>
                        </a:prstGeom>
                        <a:solidFill>
                          <a:prstClr val="white"/>
                        </a:solidFill>
                        <a:ln>
                          <a:noFill/>
                        </a:ln>
                        <a:effectLst/>
                      </wps:spPr>
                      <wps:txbx>
                        <w:txbxContent>
                          <w:p w14:paraId="40486A6B" w14:textId="6C3C1DDA" w:rsidR="00B87757" w:rsidRPr="004028A8" w:rsidRDefault="00B87757" w:rsidP="004028A8">
                            <w:pPr>
                              <w:pStyle w:val="Epgrafe"/>
                              <w:jc w:val="center"/>
                              <w:rPr>
                                <w:b/>
                                <w:sz w:val="20"/>
                                <w:szCs w:val="20"/>
                              </w:rPr>
                            </w:pPr>
                            <w:bookmarkStart w:id="153" w:name="_Toc459454767"/>
                            <w:bookmarkStart w:id="154" w:name="_Toc459454872"/>
                            <w:r w:rsidRPr="004028A8">
                              <w:rPr>
                                <w:sz w:val="20"/>
                                <w:szCs w:val="20"/>
                              </w:rPr>
                              <w:t xml:space="preserve">Figura </w:t>
                            </w:r>
                            <w:r w:rsidRPr="004028A8">
                              <w:rPr>
                                <w:sz w:val="20"/>
                                <w:szCs w:val="20"/>
                              </w:rPr>
                              <w:fldChar w:fldCharType="begin"/>
                            </w:r>
                            <w:r w:rsidRPr="004028A8">
                              <w:rPr>
                                <w:sz w:val="20"/>
                                <w:szCs w:val="20"/>
                              </w:rPr>
                              <w:instrText xml:space="preserve"> SEQ Figura \* ARABIC </w:instrText>
                            </w:r>
                            <w:r w:rsidRPr="004028A8">
                              <w:rPr>
                                <w:sz w:val="20"/>
                                <w:szCs w:val="20"/>
                              </w:rPr>
                              <w:fldChar w:fldCharType="separate"/>
                            </w:r>
                            <w:r w:rsidR="007201F6">
                              <w:rPr>
                                <w:noProof/>
                                <w:sz w:val="20"/>
                                <w:szCs w:val="20"/>
                              </w:rPr>
                              <w:t>5</w:t>
                            </w:r>
                            <w:r w:rsidRPr="004028A8">
                              <w:rPr>
                                <w:sz w:val="20"/>
                                <w:szCs w:val="20"/>
                              </w:rPr>
                              <w:fldChar w:fldCharType="end"/>
                            </w:r>
                            <w:r w:rsidRPr="004028A8">
                              <w:rPr>
                                <w:sz w:val="20"/>
                                <w:szCs w:val="20"/>
                              </w:rPr>
                              <w:t xml:space="preserve"> - Perspectiva cónica en un pasillo</w:t>
                            </w:r>
                            <w:r>
                              <w:rPr>
                                <w:sz w:val="20"/>
                                <w:szCs w:val="20"/>
                              </w:rPr>
                              <w:t>.</w:t>
                            </w:r>
                            <w:r>
                              <w:rPr>
                                <w:sz w:val="20"/>
                                <w:szCs w:val="20"/>
                              </w:rPr>
                              <w:br/>
                              <w:t>Fuente: Propia.</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 Cuadro de texto" o:spid="_x0000_s1032" type="#_x0000_t202" style="position:absolute;left:0;text-align:left;margin-left:15.9pt;margin-top:503pt;width:455.7pt;height:4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" stroked="f">
                <v:textbox style="mso-fit-shape-to-text:t" inset="0,0,0,0">
                  <w:txbxContent>
                    <w:p w14:paraId="40486A6B" w14:textId="6C3C1DDA" w:rsidR="00B87757" w:rsidRPr="004028A8" w:rsidRDefault="00B87757" w:rsidP="004028A8">
                      <w:pPr>
                        <w:pStyle w:val="Epgrafe"/>
                        <w:jc w:val="center"/>
                        <w:rPr>
                          <w:b/>
                          <w:sz w:val="20"/>
                          <w:szCs w:val="20"/>
                        </w:rPr>
                      </w:pPr>
                      <w:bookmarkStart w:id="155" w:name="_Toc459454767"/>
                      <w:bookmarkStart w:id="156" w:name="_Toc459454872"/>
                      <w:r w:rsidRPr="004028A8">
                        <w:rPr>
                          <w:sz w:val="20"/>
                          <w:szCs w:val="20"/>
                        </w:rPr>
                        <w:t xml:space="preserve">Figura </w:t>
                      </w:r>
                      <w:r w:rsidRPr="004028A8">
                        <w:rPr>
                          <w:sz w:val="20"/>
                          <w:szCs w:val="20"/>
                        </w:rPr>
                        <w:fldChar w:fldCharType="begin"/>
                      </w:r>
                      <w:r w:rsidRPr="004028A8">
                        <w:rPr>
                          <w:sz w:val="20"/>
                          <w:szCs w:val="20"/>
                        </w:rPr>
                        <w:instrText xml:space="preserve"> SEQ Figura \* ARABIC </w:instrText>
                      </w:r>
                      <w:r w:rsidRPr="004028A8">
                        <w:rPr>
                          <w:sz w:val="20"/>
                          <w:szCs w:val="20"/>
                        </w:rPr>
                        <w:fldChar w:fldCharType="separate"/>
                      </w:r>
                      <w:r w:rsidR="007201F6">
                        <w:rPr>
                          <w:noProof/>
                          <w:sz w:val="20"/>
                          <w:szCs w:val="20"/>
                        </w:rPr>
                        <w:t>5</w:t>
                      </w:r>
                      <w:r w:rsidRPr="004028A8">
                        <w:rPr>
                          <w:sz w:val="20"/>
                          <w:szCs w:val="20"/>
                        </w:rPr>
                        <w:fldChar w:fldCharType="end"/>
                      </w:r>
                      <w:r w:rsidRPr="004028A8">
                        <w:rPr>
                          <w:sz w:val="20"/>
                          <w:szCs w:val="20"/>
                        </w:rPr>
                        <w:t xml:space="preserve"> - Perspectiva cónica en un pasillo</w:t>
                      </w:r>
                      <w:r>
                        <w:rPr>
                          <w:sz w:val="20"/>
                          <w:szCs w:val="20"/>
                        </w:rPr>
                        <w:t>.</w:t>
                      </w:r>
                      <w:r>
                        <w:rPr>
                          <w:sz w:val="20"/>
                          <w:szCs w:val="20"/>
                        </w:rPr>
                        <w:br/>
                        <w:t>Fuente: Propia.</w:t>
                      </w:r>
                      <w:bookmarkEnd w:id="155"/>
                      <w:bookmarkEnd w:id="156"/>
                    </w:p>
                  </w:txbxContent>
                </v:textbox>
                <w10:wrap type="square"/>
              </v:shape>
            </w:pict>
          </mc:Fallback>
        </mc:AlternateContent>
      </w:r>
      <w:r w:rsidR="004028A8">
        <w:rPr>
          <w:rFonts w:ascii="Palatino Linotype" w:hAnsi="Palatino Linotype"/>
          <w:b/>
          <w:noProof/>
          <w:lang w:eastAsia="es-ES"/>
        </w:rPr>
        <w:drawing>
          <wp:anchor distT="0" distB="0" distL="114300" distR="114300" simplePos="0" relativeHeight="251664384" behindDoc="0" locked="0" layoutInCell="1" allowOverlap="1" wp14:anchorId="6EE35290" wp14:editId="21E35227">
            <wp:simplePos x="0" y="0"/>
            <wp:positionH relativeFrom="column">
              <wp:posOffset>201930</wp:posOffset>
            </wp:positionH>
            <wp:positionV relativeFrom="paragraph">
              <wp:posOffset>2329180</wp:posOffset>
            </wp:positionV>
            <wp:extent cx="5787390" cy="4001770"/>
            <wp:effectExtent l="0" t="0" r="3810" b="0"/>
            <wp:wrapSquare wrapText="bothSides"/>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ctiva.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7390" cy="4001770"/>
                    </a:xfrm>
                    <a:prstGeom prst="rect">
                      <a:avLst/>
                    </a:prstGeom>
                  </pic:spPr>
                </pic:pic>
              </a:graphicData>
            </a:graphic>
            <wp14:sizeRelH relativeFrom="page">
              <wp14:pctWidth>0</wp14:pctWidth>
            </wp14:sizeRelH>
            <wp14:sizeRelV relativeFrom="page">
              <wp14:pctHeight>0</wp14:pctHeight>
            </wp14:sizeRelV>
          </wp:anchor>
        </w:drawing>
      </w:r>
      <w:r w:rsidR="00CA5D5E">
        <w:rPr>
          <w:rFonts w:ascii="Palatino Linotype" w:hAnsi="Palatino Linotype"/>
        </w:rPr>
        <w:t>asemejada a la visión humana.</w:t>
      </w:r>
    </w:p>
    <w:p w14:paraId="1438ED25" w14:textId="77777777" w:rsidR="00340A04" w:rsidRPr="00FD2CA4" w:rsidRDefault="00340A04" w:rsidP="00FD2CA4">
      <w:pPr>
        <w:pStyle w:val="Prrafodelista"/>
        <w:numPr>
          <w:ilvl w:val="0"/>
          <w:numId w:val="8"/>
        </w:numPr>
        <w:spacing w:line="360" w:lineRule="auto"/>
        <w:jc w:val="both"/>
        <w:rPr>
          <w:rFonts w:ascii="Palatino Linotype" w:hAnsi="Palatino Linotype"/>
          <w:b/>
        </w:rPr>
      </w:pPr>
      <w:r w:rsidRPr="00FD2CA4">
        <w:rPr>
          <w:rFonts w:ascii="Palatino Linotype" w:hAnsi="Palatino Linotype"/>
          <w:b/>
        </w:rPr>
        <w:t>Ser intuitiva:</w:t>
      </w:r>
      <w:r w:rsidR="0023162D" w:rsidRPr="00FD2CA4">
        <w:rPr>
          <w:rFonts w:ascii="Palatino Linotype" w:hAnsi="Palatino Linotype"/>
          <w:b/>
        </w:rPr>
        <w:t xml:space="preserve"> </w:t>
      </w:r>
      <w:r w:rsidR="0023162D" w:rsidRPr="00FD2CA4">
        <w:rPr>
          <w:rFonts w:ascii="Palatino Linotype" w:hAnsi="Palatino Linotype"/>
        </w:rPr>
        <w:t xml:space="preserve">Hay que tener en cuenta que el usuario no estará acostumbrado a ver el mundo real desde la perspectiva que se le va a ofrecer en el videojuego. Por lo tanto el movimiento del personaje y de los </w:t>
      </w:r>
      <w:r w:rsidR="0023162D" w:rsidRPr="00FD2CA4">
        <w:rPr>
          <w:rFonts w:ascii="Palatino Linotype" w:hAnsi="Palatino Linotype"/>
        </w:rPr>
        <w:lastRenderedPageBreak/>
        <w:t xml:space="preserve">elementos han de ser intuitivos. El usuario deberá ser capaz de reconocer cuando un elemento se le está acercando o subiendo y a qué velocidad. Por lo que si hay un objeto acercándose al personaje dicho objeto deberá ir aumentando de tamaño conforme se acerca y dicho aumento deberá ser a mayor velocidad si el personaje está corriendo hacía el objeto a la vez que el objeto va hacia el personaje. </w:t>
      </w:r>
    </w:p>
    <w:p w14:paraId="66EE7164" w14:textId="77777777" w:rsidR="00DC234E" w:rsidRDefault="00DC234E">
      <w:r>
        <w:br w:type="page"/>
      </w:r>
    </w:p>
    <w:p w14:paraId="6480F812" w14:textId="77777777" w:rsidR="00DC234E" w:rsidRDefault="00DC234E" w:rsidP="00DC234E">
      <w:pPr>
        <w:pStyle w:val="Ttulo1"/>
      </w:pPr>
      <w:bookmarkStart w:id="157" w:name="_Toc459454715"/>
      <w:r>
        <w:lastRenderedPageBreak/>
        <w:t>Metodología</w:t>
      </w:r>
      <w:bookmarkEnd w:id="157"/>
    </w:p>
    <w:p w14:paraId="42B9B636" w14:textId="77777777" w:rsidR="00E87D03" w:rsidRPr="00E87D03" w:rsidRDefault="00E87D03" w:rsidP="00E87D03">
      <w:pPr>
        <w:spacing w:line="360" w:lineRule="auto"/>
        <w:ind w:firstLine="340"/>
        <w:jc w:val="both"/>
        <w:rPr>
          <w:rFonts w:ascii="Palatino Linotype" w:hAnsi="Palatino Linotype"/>
        </w:rPr>
      </w:pPr>
      <w:r>
        <w:rPr>
          <w:rFonts w:ascii="Palatino Linotype" w:hAnsi="Palatino Linotype"/>
        </w:rPr>
        <w:t>En este apartado se explicarán los métodos seguidos para desarrollar el trabajo así como las herramientas empleadas para gestionar el control de versiones y las tareas realizadas y por hacer.</w:t>
      </w:r>
    </w:p>
    <w:p w14:paraId="69901021" w14:textId="77777777" w:rsidR="00DC234E" w:rsidRDefault="00DC234E" w:rsidP="00DC234E">
      <w:pPr>
        <w:pStyle w:val="Ttulo2"/>
      </w:pPr>
      <w:bookmarkStart w:id="158" w:name="_Toc459454716"/>
      <w:r>
        <w:t>Metodología del desarrollo del software</w:t>
      </w:r>
      <w:bookmarkEnd w:id="158"/>
    </w:p>
    <w:p w14:paraId="56C7AC03" w14:textId="77777777" w:rsidR="00EE2562" w:rsidRDefault="00E87D03" w:rsidP="00E87D03">
      <w:pPr>
        <w:spacing w:line="360" w:lineRule="auto"/>
        <w:ind w:firstLine="709"/>
        <w:jc w:val="both"/>
        <w:rPr>
          <w:rFonts w:ascii="Palatino Linotype" w:hAnsi="Palatino Linotype"/>
        </w:rPr>
      </w:pPr>
      <w:r>
        <w:rPr>
          <w:rFonts w:ascii="Palatino Linotype" w:hAnsi="Palatino Linotype"/>
        </w:rPr>
        <w:t>En el desarrollo de este trabajo de fin de grado se ha usado una metodología similar a las metodologías ágiles para el desarrollo del software. Las metodologías ágiles se basan en la realización de entregables funcionales periódicos que permiten ver el estado del proyecto y tomar decisiones respecto a posibles cambios, ya que estas metodologías aceptan cambios en las funcionalidades del sistema incluso en las etapas finales del proyecto</w:t>
      </w:r>
      <w:r w:rsidR="00EE2562">
        <w:rPr>
          <w:rFonts w:ascii="Palatino Linotype" w:hAnsi="Palatino Linotype"/>
        </w:rPr>
        <w:t>.</w:t>
      </w:r>
    </w:p>
    <w:p w14:paraId="451EC9C1" w14:textId="6B5CAAC0" w:rsidR="00EE2562" w:rsidRDefault="00EE2562" w:rsidP="00E87D03">
      <w:pPr>
        <w:spacing w:line="360" w:lineRule="auto"/>
        <w:ind w:firstLine="709"/>
        <w:jc w:val="both"/>
        <w:rPr>
          <w:rFonts w:ascii="Palatino Linotype" w:hAnsi="Palatino Linotype"/>
        </w:rPr>
      </w:pPr>
      <w:r>
        <w:rPr>
          <w:rFonts w:ascii="Palatino Linotype" w:hAnsi="Palatino Linotype"/>
        </w:rPr>
        <w:t>Para poder seguir una metodología ágil hay que dividir el proyecto en diferentes iteraciones con diferentes etapas en cada una. Descomponer un problema en varios problemas pequeños es una metodología de resolución de problemas que permite centrarse en un punto en concreto y todas sus posibles soluciones que mirando el problema global podríamos haber obviado. Al final de cada iteración se entregará un software funciona</w:t>
      </w:r>
      <w:r w:rsidR="00677049">
        <w:rPr>
          <w:rFonts w:ascii="Palatino Linotype" w:hAnsi="Palatino Linotype"/>
        </w:rPr>
        <w:t>l</w:t>
      </w:r>
      <w:r>
        <w:rPr>
          <w:rFonts w:ascii="Palatino Linotype" w:hAnsi="Palatino Linotype"/>
        </w:rPr>
        <w:t xml:space="preserve"> y se pasará a la siguiente iteración hasta la finalización del proyecto.</w:t>
      </w:r>
    </w:p>
    <w:p w14:paraId="492EC2B6" w14:textId="77777777" w:rsidR="00E87D03" w:rsidRPr="00E87D03" w:rsidRDefault="00EE2562" w:rsidP="00E87D03">
      <w:pPr>
        <w:spacing w:line="360" w:lineRule="auto"/>
        <w:ind w:firstLine="709"/>
        <w:jc w:val="both"/>
        <w:rPr>
          <w:rFonts w:ascii="Palatino Linotype" w:hAnsi="Palatino Linotype"/>
        </w:rPr>
      </w:pPr>
      <w:r>
        <w:rPr>
          <w:rFonts w:ascii="Palatino Linotype" w:hAnsi="Palatino Linotype"/>
        </w:rPr>
        <w:t xml:space="preserve">Se ha elegido esta metodología ya que se adapta perfectamente al tipo de proyecto. Al tener distintos apartados tan diferentes entre sí, la organización en diferentes entregables no ha sido nada difícil. De esta manera se ha dividido el proyecto entero en 4 apartados: El personaje, la aplicación web, el robot y la realidad aumentada. Prácticamente cada uno de estos apartados podría desarrollarse de manera totalmente aislada de todos los demás, lo que facilita la implementación de las metodologías ágiles. Cada apartado se ha descompuesto a su vez en diferentes entregables que pudiesen </w:t>
      </w:r>
      <w:r w:rsidR="005E1E7A">
        <w:rPr>
          <w:rFonts w:ascii="Palatino Linotype" w:hAnsi="Palatino Linotype"/>
        </w:rPr>
        <w:t>ir desarrollándose de manera iterativa como es los bocetos, modelado de cada parte del personaje, su animación, su integración, etc.</w:t>
      </w:r>
    </w:p>
    <w:p w14:paraId="21F0928A" w14:textId="77777777" w:rsidR="00DC234E" w:rsidRDefault="00DC234E" w:rsidP="00DC234E">
      <w:pPr>
        <w:pStyle w:val="Ttulo2"/>
      </w:pPr>
      <w:bookmarkStart w:id="159" w:name="_Toc459454717"/>
      <w:r>
        <w:lastRenderedPageBreak/>
        <w:t>Gestión del proyecto</w:t>
      </w:r>
      <w:bookmarkEnd w:id="159"/>
    </w:p>
    <w:p w14:paraId="25328A7B" w14:textId="77777777" w:rsidR="003D1FCD" w:rsidRPr="003D1FCD" w:rsidRDefault="003D1FCD" w:rsidP="003D1FCD">
      <w:pPr>
        <w:spacing w:line="360" w:lineRule="auto"/>
        <w:ind w:firstLine="340"/>
        <w:jc w:val="both"/>
        <w:rPr>
          <w:rFonts w:ascii="Palatino Linotype" w:hAnsi="Palatino Linotype"/>
        </w:rPr>
      </w:pPr>
      <w:r>
        <w:rPr>
          <w:rFonts w:ascii="Palatino Linotype" w:hAnsi="Palatino Linotype"/>
        </w:rPr>
        <w:t>Para la realización del proyecto se ha hecho uso de aplicaciones externas que ayudan en la gestión y planificación del mismo. A continuación se expondrán dichas herramientas.</w:t>
      </w:r>
    </w:p>
    <w:p w14:paraId="1EF75C10" w14:textId="77777777" w:rsidR="00DC234E" w:rsidRDefault="00DC234E" w:rsidP="00DC234E">
      <w:pPr>
        <w:pStyle w:val="Ttulo3"/>
      </w:pPr>
      <w:bookmarkStart w:id="160" w:name="_Toc459454718"/>
      <w:r>
        <w:t>Repositorios y GitHub</w:t>
      </w:r>
      <w:bookmarkEnd w:id="160"/>
    </w:p>
    <w:p w14:paraId="1293A151" w14:textId="77777777" w:rsidR="003D1FCD" w:rsidRDefault="003D1FCD" w:rsidP="003D1FCD">
      <w:pPr>
        <w:spacing w:line="360" w:lineRule="auto"/>
        <w:ind w:firstLine="340"/>
        <w:jc w:val="both"/>
        <w:rPr>
          <w:rFonts w:ascii="Palatino Linotype" w:hAnsi="Palatino Linotype"/>
        </w:rPr>
      </w:pPr>
      <w:r>
        <w:rPr>
          <w:rFonts w:ascii="Palatino Linotype" w:hAnsi="Palatino Linotype"/>
        </w:rPr>
        <w:t>Para el control de versiones se ha usado GitHub. Gestionar las diferentes versiones del proyecto es una tarea importante pero que puede resultar tediosa. Normalmente es totalmente imprescindible en proyectos en los que trabajan más de una persona ya que el control de versiones permite estar trabajando simultáneamente y después unir las dos versiones de manera casi automática.</w:t>
      </w:r>
    </w:p>
    <w:p w14:paraId="44A04930" w14:textId="5D0F7A9D" w:rsidR="003D1FCD" w:rsidRDefault="003D1FCD" w:rsidP="003D1FCD">
      <w:pPr>
        <w:spacing w:line="360" w:lineRule="auto"/>
        <w:ind w:firstLine="340"/>
        <w:jc w:val="both"/>
        <w:rPr>
          <w:rFonts w:ascii="Palatino Linotype" w:hAnsi="Palatino Linotype"/>
        </w:rPr>
      </w:pPr>
      <w:r>
        <w:rPr>
          <w:rFonts w:ascii="Palatino Linotype" w:hAnsi="Palatino Linotype"/>
        </w:rPr>
        <w:t>Tener un control sobre las diferentes versiones permite además volver atrás en caso de que alguna versión fallase y localizar el error y el punto y momento exacto de su aparición. Por lo tanto GitHub también es usado como c</w:t>
      </w:r>
      <w:r w:rsidR="000707A2">
        <w:rPr>
          <w:rFonts w:ascii="Palatino Linotype" w:hAnsi="Palatino Linotype"/>
        </w:rPr>
        <w:t xml:space="preserve">opia de seguridad en caso de </w:t>
      </w:r>
      <w:r w:rsidR="00677049">
        <w:rPr>
          <w:rFonts w:ascii="Palatino Linotype" w:hAnsi="Palatino Linotype"/>
        </w:rPr>
        <w:t xml:space="preserve">que </w:t>
      </w:r>
      <w:r w:rsidR="000707A2">
        <w:rPr>
          <w:rFonts w:ascii="Palatino Linotype" w:hAnsi="Palatino Linotype"/>
        </w:rPr>
        <w:t>la versión local se borrase o el ordenador fallase, ya que con GitHub se almacena todo nuestro proyecto en la nube y puede ser descargado desde cualquier ordenador. Para la realización de este trabajo se han realizado copias de seguridad en diferentes plataformas como Dropbox y Drive antes de cualquier cambio importante o sustancial, aunque las copias de seguridad más redundantes se han hecho con GitHub.</w:t>
      </w:r>
    </w:p>
    <w:p w14:paraId="54248915" w14:textId="77777777" w:rsidR="000707A2" w:rsidRPr="003D1FCD" w:rsidRDefault="000707A2" w:rsidP="003D1FCD">
      <w:pPr>
        <w:spacing w:line="360" w:lineRule="auto"/>
        <w:ind w:firstLine="340"/>
        <w:jc w:val="both"/>
        <w:rPr>
          <w:rFonts w:ascii="Palatino Linotype" w:hAnsi="Palatino Linotype"/>
        </w:rPr>
      </w:pPr>
      <w:r>
        <w:rPr>
          <w:rFonts w:ascii="Palatino Linotype" w:hAnsi="Palatino Linotype"/>
        </w:rPr>
        <w:t>Hay que añadir que GitHub no solo te permite controlar tus versiones si no que se basa en la filosofía de código abierto y código colaborativo, así que cualquiera puede ver y descargar los proyectos públicos de los demás. Por lo que es una manera estupenda de que la comunidad pueda colaborar en grandes proyectos aportando sus propios plugins y soluciones de bugs.</w:t>
      </w:r>
    </w:p>
    <w:p w14:paraId="18ABD1E2" w14:textId="77777777" w:rsidR="00DC234E" w:rsidRDefault="00DC234E" w:rsidP="00DC234E">
      <w:pPr>
        <w:pStyle w:val="Ttulo3"/>
      </w:pPr>
      <w:bookmarkStart w:id="161" w:name="_Toc459454719"/>
      <w:proofErr w:type="spellStart"/>
      <w:r>
        <w:t>Trello</w:t>
      </w:r>
      <w:bookmarkEnd w:id="161"/>
      <w:proofErr w:type="spellEnd"/>
    </w:p>
    <w:p w14:paraId="129F8A1F" w14:textId="77777777" w:rsidR="00EB66A9" w:rsidRDefault="00EB66A9" w:rsidP="00EB66A9">
      <w:pPr>
        <w:spacing w:line="360" w:lineRule="auto"/>
        <w:ind w:firstLine="340"/>
        <w:jc w:val="both"/>
        <w:rPr>
          <w:rFonts w:ascii="Palatino Linotype" w:hAnsi="Palatino Linotype"/>
        </w:rPr>
      </w:pPr>
      <w:proofErr w:type="spellStart"/>
      <w:r>
        <w:rPr>
          <w:rFonts w:ascii="Palatino Linotype" w:hAnsi="Palatino Linotype"/>
        </w:rPr>
        <w:t>Trello</w:t>
      </w:r>
      <w:proofErr w:type="spellEnd"/>
      <w:r>
        <w:rPr>
          <w:rFonts w:ascii="Palatino Linotype" w:hAnsi="Palatino Linotype"/>
        </w:rPr>
        <w:t xml:space="preserve"> es una plataforma online que permite la creación de tableros virtuales en los que crear tus propios proyectos y asignar tareas y </w:t>
      </w:r>
      <w:proofErr w:type="spellStart"/>
      <w:r>
        <w:rPr>
          <w:rFonts w:ascii="Palatino Linotype" w:hAnsi="Palatino Linotype"/>
        </w:rPr>
        <w:t>subtareas</w:t>
      </w:r>
      <w:proofErr w:type="spellEnd"/>
      <w:r>
        <w:rPr>
          <w:rFonts w:ascii="Palatino Linotype" w:hAnsi="Palatino Linotype"/>
        </w:rPr>
        <w:t xml:space="preserve"> a cada uno. Es especialmente útil cuando se trabaja en grupo ya que cada uno puede ver en lo que está trabajando el otro y añadir tareas o fallos tanto en su propia tarjeta como en las tarjetas de los demás. Sería el equivalente virtual a las pizarras con pósit. </w:t>
      </w:r>
    </w:p>
    <w:p w14:paraId="0D827186" w14:textId="710967D2" w:rsidR="00532B60" w:rsidRPr="00DB770E" w:rsidRDefault="00DB770E" w:rsidP="00DB770E">
      <w:pPr>
        <w:spacing w:line="360" w:lineRule="auto"/>
        <w:ind w:firstLine="340"/>
        <w:jc w:val="both"/>
        <w:rPr>
          <w:rFonts w:ascii="Palatino Linotype" w:hAnsi="Palatino Linotype"/>
        </w:rPr>
      </w:pPr>
      <w:r>
        <w:rPr>
          <w:rFonts w:ascii="Palatino Linotype" w:hAnsi="Palatino Linotype"/>
          <w:noProof/>
          <w:lang w:eastAsia="es-ES"/>
        </w:rPr>
        <w:lastRenderedPageBreak/>
        <w:drawing>
          <wp:anchor distT="0" distB="0" distL="114300" distR="114300" simplePos="0" relativeHeight="251667456" behindDoc="1" locked="0" layoutInCell="1" allowOverlap="1" wp14:anchorId="28D3751E" wp14:editId="5340B64C">
            <wp:simplePos x="0" y="0"/>
            <wp:positionH relativeFrom="column">
              <wp:posOffset>-156210</wp:posOffset>
            </wp:positionH>
            <wp:positionV relativeFrom="paragraph">
              <wp:posOffset>1586230</wp:posOffset>
            </wp:positionV>
            <wp:extent cx="5743575" cy="1504950"/>
            <wp:effectExtent l="0" t="0" r="9525" b="0"/>
            <wp:wrapTight wrapText="bothSides">
              <wp:wrapPolygon edited="0">
                <wp:start x="0" y="0"/>
                <wp:lineTo x="0" y="21327"/>
                <wp:lineTo x="21564" y="21327"/>
                <wp:lineTo x="21564" y="0"/>
                <wp:lineTo x="0" y="0"/>
              </wp:wrapPolygon>
            </wp:wrapTight>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JPG"/>
                    <pic:cNvPicPr/>
                  </pic:nvPicPr>
                  <pic:blipFill>
                    <a:blip r:embed="rId33">
                      <a:extLst>
                        <a:ext uri="{28A0092B-C50C-407E-A947-70E740481C1C}">
                          <a14:useLocalDpi xmlns:a14="http://schemas.microsoft.com/office/drawing/2010/main" val="0"/>
                        </a:ext>
                      </a:extLst>
                    </a:blip>
                    <a:stretch>
                      <a:fillRect/>
                    </a:stretch>
                  </pic:blipFill>
                  <pic:spPr>
                    <a:xfrm>
                      <a:off x="0" y="0"/>
                      <a:ext cx="5743575" cy="1504950"/>
                    </a:xfrm>
                    <a:prstGeom prst="rect">
                      <a:avLst/>
                    </a:prstGeom>
                  </pic:spPr>
                </pic:pic>
              </a:graphicData>
            </a:graphic>
            <wp14:sizeRelH relativeFrom="page">
              <wp14:pctWidth>0</wp14:pctWidth>
            </wp14:sizeRelH>
            <wp14:sizeRelV relativeFrom="page">
              <wp14:pctHeight>0</wp14:pctHeight>
            </wp14:sizeRelV>
          </wp:anchor>
        </w:drawing>
      </w:r>
      <w:r w:rsidR="00EB66A9">
        <w:rPr>
          <w:rFonts w:ascii="Palatino Linotype" w:hAnsi="Palatino Linotype"/>
        </w:rPr>
        <w:t xml:space="preserve">En mi caso, </w:t>
      </w:r>
      <w:proofErr w:type="spellStart"/>
      <w:r w:rsidR="00EB66A9">
        <w:rPr>
          <w:rFonts w:ascii="Palatino Linotype" w:hAnsi="Palatino Linotype"/>
        </w:rPr>
        <w:t>Trello</w:t>
      </w:r>
      <w:proofErr w:type="spellEnd"/>
      <w:r w:rsidR="00EB66A9">
        <w:rPr>
          <w:rFonts w:ascii="Palatino Linotype" w:hAnsi="Palatino Linotype"/>
        </w:rPr>
        <w:t xml:space="preserve"> ha sido utilizado para tener en cualquier momento a la vista las tareas realizadas y p</w:t>
      </w:r>
      <w:r w:rsidR="00677049">
        <w:rPr>
          <w:rFonts w:ascii="Palatino Linotype" w:hAnsi="Palatino Linotype"/>
        </w:rPr>
        <w:t>or</w:t>
      </w:r>
      <w:r w:rsidR="00EB66A9">
        <w:rPr>
          <w:rFonts w:ascii="Palatino Linotype" w:hAnsi="Palatino Linotype"/>
        </w:rPr>
        <w:t xml:space="preserve"> realizar. Además </w:t>
      </w:r>
      <w:proofErr w:type="spellStart"/>
      <w:r w:rsidR="00EB66A9">
        <w:rPr>
          <w:rFonts w:ascii="Palatino Linotype" w:hAnsi="Palatino Linotype"/>
        </w:rPr>
        <w:t>Trello</w:t>
      </w:r>
      <w:proofErr w:type="spellEnd"/>
      <w:r w:rsidR="00EB66A9">
        <w:rPr>
          <w:rFonts w:ascii="Palatino Linotype" w:hAnsi="Palatino Linotype"/>
        </w:rPr>
        <w:t xml:space="preserve"> permite agregar comentarios en las tareas por lo que cualquier problema surgido o información buscada sobre la tarea puede ser comentado en la misma tarjeta para tener dicha información accesible d</w:t>
      </w:r>
      <w:r>
        <w:rPr>
          <w:rFonts w:ascii="Palatino Linotype" w:hAnsi="Palatino Linotype"/>
        </w:rPr>
        <w:t>e manera rápida y ordenada.</w:t>
      </w:r>
    </w:p>
    <w:p w14:paraId="6049E63D" w14:textId="10E0CA8B" w:rsidR="00532B60" w:rsidRPr="00532B60" w:rsidRDefault="00532B60" w:rsidP="00532B60">
      <w:pPr>
        <w:pStyle w:val="Epgrafe"/>
        <w:jc w:val="center"/>
        <w:rPr>
          <w:sz w:val="20"/>
          <w:szCs w:val="20"/>
        </w:rPr>
      </w:pPr>
      <w:bookmarkStart w:id="162" w:name="_Toc459454873"/>
      <w:r w:rsidRPr="00532B60">
        <w:rPr>
          <w:sz w:val="20"/>
          <w:szCs w:val="20"/>
        </w:rPr>
        <w:t xml:space="preserve">Figura </w:t>
      </w:r>
      <w:r w:rsidRPr="00532B60">
        <w:rPr>
          <w:sz w:val="20"/>
          <w:szCs w:val="20"/>
        </w:rPr>
        <w:fldChar w:fldCharType="begin"/>
      </w:r>
      <w:r w:rsidRPr="00532B60">
        <w:rPr>
          <w:sz w:val="20"/>
          <w:szCs w:val="20"/>
        </w:rPr>
        <w:instrText xml:space="preserve"> SEQ Figura \* ARABIC </w:instrText>
      </w:r>
      <w:r w:rsidRPr="00532B60">
        <w:rPr>
          <w:sz w:val="20"/>
          <w:szCs w:val="20"/>
        </w:rPr>
        <w:fldChar w:fldCharType="separate"/>
      </w:r>
      <w:r w:rsidR="007201F6">
        <w:rPr>
          <w:noProof/>
          <w:sz w:val="20"/>
          <w:szCs w:val="20"/>
        </w:rPr>
        <w:t>6</w:t>
      </w:r>
      <w:r w:rsidRPr="00532B60">
        <w:rPr>
          <w:sz w:val="20"/>
          <w:szCs w:val="20"/>
        </w:rPr>
        <w:fldChar w:fldCharType="end"/>
      </w:r>
      <w:r w:rsidRPr="00532B60">
        <w:rPr>
          <w:sz w:val="20"/>
          <w:szCs w:val="20"/>
        </w:rPr>
        <w:t xml:space="preserve"> - Vista del tablero en </w:t>
      </w:r>
      <w:proofErr w:type="spellStart"/>
      <w:r w:rsidRPr="00532B60">
        <w:rPr>
          <w:sz w:val="20"/>
          <w:szCs w:val="20"/>
        </w:rPr>
        <w:t>Trello</w:t>
      </w:r>
      <w:proofErr w:type="spellEnd"/>
      <w:r w:rsidR="006A61C8">
        <w:rPr>
          <w:sz w:val="20"/>
          <w:szCs w:val="20"/>
        </w:rPr>
        <w:t>.</w:t>
      </w:r>
      <w:r>
        <w:rPr>
          <w:sz w:val="20"/>
          <w:szCs w:val="20"/>
        </w:rPr>
        <w:br/>
        <w:t>Fuente: Propia</w:t>
      </w:r>
      <w:r w:rsidR="006A61C8">
        <w:rPr>
          <w:sz w:val="20"/>
          <w:szCs w:val="20"/>
        </w:rPr>
        <w:t>.</w:t>
      </w:r>
      <w:bookmarkEnd w:id="162"/>
    </w:p>
    <w:p w14:paraId="0E1293B8" w14:textId="77777777" w:rsidR="00DC234E" w:rsidRDefault="00DC234E" w:rsidP="00DC234E">
      <w:pPr>
        <w:pStyle w:val="Ttulo3"/>
      </w:pPr>
      <w:bookmarkStart w:id="163" w:name="_Toc459454720"/>
      <w:proofErr w:type="spellStart"/>
      <w:r>
        <w:t>Toggle</w:t>
      </w:r>
      <w:bookmarkEnd w:id="163"/>
      <w:proofErr w:type="spellEnd"/>
    </w:p>
    <w:p w14:paraId="79B9C059" w14:textId="77777777" w:rsidR="00DC234E" w:rsidRDefault="00D8563E" w:rsidP="00D8563E">
      <w:pPr>
        <w:spacing w:line="360" w:lineRule="auto"/>
        <w:ind w:firstLine="340"/>
        <w:jc w:val="both"/>
        <w:rPr>
          <w:rFonts w:ascii="Palatino Linotype" w:hAnsi="Palatino Linotype"/>
        </w:rPr>
      </w:pPr>
      <w:proofErr w:type="spellStart"/>
      <w:r>
        <w:rPr>
          <w:rFonts w:ascii="Palatino Linotype" w:hAnsi="Palatino Linotype"/>
        </w:rPr>
        <w:t>Toggle</w:t>
      </w:r>
      <w:proofErr w:type="spellEnd"/>
      <w:r>
        <w:rPr>
          <w:rFonts w:ascii="Palatino Linotype" w:hAnsi="Palatino Linotype"/>
        </w:rPr>
        <w:t xml:space="preserve"> es una herramienta de cronometro que dispone de una página web donde gestionar todos los tiempos recogidos según proyectos y tareas. Además permite crear equipos y gestionar los tiempos de cada uno en un mismo proyecto. Dispone de una extensión para google Chrome que facilita su uso, además de estar integrado en </w:t>
      </w:r>
      <w:proofErr w:type="spellStart"/>
      <w:r>
        <w:rPr>
          <w:rFonts w:ascii="Palatino Linotype" w:hAnsi="Palatino Linotype"/>
        </w:rPr>
        <w:t>Trello</w:t>
      </w:r>
      <w:proofErr w:type="spellEnd"/>
      <w:r>
        <w:rPr>
          <w:rFonts w:ascii="Palatino Linotype" w:hAnsi="Palatino Linotype"/>
        </w:rPr>
        <w:t xml:space="preserve">, por lo que puedes iniciar el contador del tiempo desde el propio tablero del </w:t>
      </w:r>
      <w:proofErr w:type="spellStart"/>
      <w:r>
        <w:rPr>
          <w:rFonts w:ascii="Palatino Linotype" w:hAnsi="Palatino Linotype"/>
        </w:rPr>
        <w:t>Trello</w:t>
      </w:r>
      <w:proofErr w:type="spellEnd"/>
      <w:r>
        <w:rPr>
          <w:rFonts w:ascii="Palatino Linotype" w:hAnsi="Palatino Linotype"/>
        </w:rPr>
        <w:t xml:space="preserve"> simplemente dándole a </w:t>
      </w:r>
      <w:proofErr w:type="spellStart"/>
      <w:r w:rsidRPr="00D8563E">
        <w:rPr>
          <w:rFonts w:ascii="Palatino Linotype" w:hAnsi="Palatino Linotype"/>
          <w:i/>
        </w:rPr>
        <w:t>start</w:t>
      </w:r>
      <w:proofErr w:type="spellEnd"/>
      <w:r>
        <w:rPr>
          <w:rFonts w:ascii="Palatino Linotype" w:hAnsi="Palatino Linotype"/>
        </w:rPr>
        <w:t xml:space="preserve"> y </w:t>
      </w:r>
      <w:proofErr w:type="spellStart"/>
      <w:r>
        <w:rPr>
          <w:rFonts w:ascii="Palatino Linotype" w:hAnsi="Palatino Linotype"/>
        </w:rPr>
        <w:t>Toggle</w:t>
      </w:r>
      <w:proofErr w:type="spellEnd"/>
      <w:r>
        <w:rPr>
          <w:rFonts w:ascii="Palatino Linotype" w:hAnsi="Palatino Linotype"/>
        </w:rPr>
        <w:t xml:space="preserve"> añade automáticamente una nueva tarea con el mismo título que en </w:t>
      </w:r>
      <w:proofErr w:type="spellStart"/>
      <w:r>
        <w:rPr>
          <w:rFonts w:ascii="Palatino Linotype" w:hAnsi="Palatino Linotype"/>
        </w:rPr>
        <w:t>Trello</w:t>
      </w:r>
      <w:proofErr w:type="spellEnd"/>
      <w:r>
        <w:rPr>
          <w:rFonts w:ascii="Palatino Linotype" w:hAnsi="Palatino Linotype"/>
        </w:rPr>
        <w:t xml:space="preserve"> y comienza a contar el tiempo empleado hasta que se pause el cronometro.</w:t>
      </w:r>
    </w:p>
    <w:p w14:paraId="6615139C" w14:textId="77777777" w:rsidR="00D8563E" w:rsidRDefault="00D8563E" w:rsidP="00D8563E">
      <w:pPr>
        <w:spacing w:line="360" w:lineRule="auto"/>
        <w:ind w:firstLine="340"/>
        <w:jc w:val="both"/>
        <w:rPr>
          <w:rFonts w:ascii="Palatino Linotype" w:hAnsi="Palatino Linotype"/>
        </w:rPr>
      </w:pPr>
      <w:r>
        <w:rPr>
          <w:rFonts w:ascii="Palatino Linotype" w:hAnsi="Palatino Linotype"/>
        </w:rPr>
        <w:t>Permite ver el tiempo que se ha empleado en cada tarea con un filtro de rango en el que se puede elegir el periodo que se desea ver, diario, semanal, mensual o personalizado.</w:t>
      </w:r>
    </w:p>
    <w:p w14:paraId="519E3C7C" w14:textId="77777777" w:rsidR="00D8563E" w:rsidRPr="00D8563E" w:rsidRDefault="00D8563E" w:rsidP="00D8563E">
      <w:pPr>
        <w:spacing w:line="360" w:lineRule="auto"/>
        <w:ind w:firstLine="340"/>
        <w:jc w:val="both"/>
        <w:rPr>
          <w:rFonts w:ascii="Palatino Linotype" w:hAnsi="Palatino Linotype"/>
        </w:rPr>
      </w:pPr>
      <w:r>
        <w:rPr>
          <w:rFonts w:ascii="Palatino Linotype" w:hAnsi="Palatino Linotype"/>
        </w:rPr>
        <w:t>Pese a que no es necesario dar cuentas del tiempo empleado en el trabajo de fin de grado me pareció curioso llevar un contador para poder organizarme mejor y saber el tiempo empleado en cada una de las tareas.</w:t>
      </w:r>
    </w:p>
    <w:p w14:paraId="3E8341B4" w14:textId="77777777" w:rsidR="00DC234E" w:rsidRDefault="00DC234E">
      <w:r>
        <w:br w:type="page"/>
      </w:r>
    </w:p>
    <w:p w14:paraId="4C7C7C5E" w14:textId="77777777" w:rsidR="00DC234E" w:rsidRDefault="00DC234E" w:rsidP="00DC234E">
      <w:pPr>
        <w:pStyle w:val="Ttulo1"/>
      </w:pPr>
      <w:bookmarkStart w:id="164" w:name="_Toc459454721"/>
      <w:r>
        <w:lastRenderedPageBreak/>
        <w:t>Desarrollo</w:t>
      </w:r>
      <w:bookmarkEnd w:id="164"/>
    </w:p>
    <w:p w14:paraId="5EBC0427" w14:textId="77777777" w:rsidR="008807B8" w:rsidRPr="008807B8" w:rsidRDefault="008807B8" w:rsidP="008807B8">
      <w:pPr>
        <w:spacing w:line="360" w:lineRule="auto"/>
        <w:ind w:firstLine="340"/>
        <w:jc w:val="both"/>
        <w:rPr>
          <w:rFonts w:ascii="Palatino Linotype" w:hAnsi="Palatino Linotype"/>
        </w:rPr>
      </w:pPr>
      <w:r>
        <w:rPr>
          <w:rFonts w:ascii="Palatino Linotype" w:hAnsi="Palatino Linotype"/>
        </w:rPr>
        <w:t>En esta parte del documento se explicará el desarrollo del trabajo desde principio a fin hasta lograr la realización del proyecto. El desarrollo se ha dividido en cuatro partes bien diferenciadas para facilitar su implementación y posterior explicación.</w:t>
      </w:r>
    </w:p>
    <w:p w14:paraId="6DF83C7C" w14:textId="77777777" w:rsidR="00DC234E" w:rsidRDefault="00DC234E" w:rsidP="00DC234E">
      <w:pPr>
        <w:pStyle w:val="Ttulo2"/>
      </w:pPr>
      <w:bookmarkStart w:id="165" w:name="_Toc459454722"/>
      <w:r>
        <w:t>Desarrollo del personaje</w:t>
      </w:r>
      <w:bookmarkEnd w:id="165"/>
    </w:p>
    <w:p w14:paraId="67354599" w14:textId="77777777" w:rsidR="008807B8" w:rsidRDefault="008807B8" w:rsidP="008807B8">
      <w:pPr>
        <w:spacing w:line="360" w:lineRule="auto"/>
        <w:ind w:firstLine="340"/>
        <w:jc w:val="both"/>
        <w:rPr>
          <w:rFonts w:ascii="Palatino Linotype" w:hAnsi="Palatino Linotype"/>
        </w:rPr>
      </w:pPr>
      <w:r>
        <w:rPr>
          <w:rFonts w:ascii="Palatino Linotype" w:hAnsi="Palatino Linotype"/>
        </w:rPr>
        <w:t xml:space="preserve">Para crear el personaje se han seguido </w:t>
      </w:r>
      <w:r w:rsidR="00AF091F">
        <w:rPr>
          <w:rFonts w:ascii="Palatino Linotype" w:hAnsi="Palatino Linotype"/>
        </w:rPr>
        <w:t>los pasos básicos en cualquier creación de contenido digital visual: bocetos e idea, modelado, texturizado y por último animación.</w:t>
      </w:r>
    </w:p>
    <w:p w14:paraId="01BBF5CC" w14:textId="77777777" w:rsidR="00AF091F" w:rsidRPr="008807B8" w:rsidRDefault="00AF091F" w:rsidP="008807B8">
      <w:pPr>
        <w:spacing w:line="360" w:lineRule="auto"/>
        <w:ind w:firstLine="340"/>
        <w:jc w:val="both"/>
        <w:rPr>
          <w:rFonts w:ascii="Palatino Linotype" w:hAnsi="Palatino Linotype"/>
        </w:rPr>
      </w:pPr>
      <w:r>
        <w:rPr>
          <w:rFonts w:ascii="Palatino Linotype" w:hAnsi="Palatino Linotype"/>
        </w:rPr>
        <w:t>Esta parte del desarrollo del trabajo ha sido de las que más tiempo ha llevado ya que el proceso de modelar un cuerpo orgánico es lento y meticuloso. Ya que el prototipo de videojuego desarrollado no tiene historia propiamente dicha podríamos pensar que el personaje principal no es importante en el desarrollo</w:t>
      </w:r>
      <w:r w:rsidR="00C01D7D">
        <w:rPr>
          <w:rFonts w:ascii="Palatino Linotype" w:hAnsi="Palatino Linotype"/>
        </w:rPr>
        <w:t xml:space="preserve"> y se podría haber simplificado su creación</w:t>
      </w:r>
      <w:r>
        <w:rPr>
          <w:rFonts w:ascii="Palatino Linotype" w:hAnsi="Palatino Linotype"/>
        </w:rPr>
        <w:t>. No obstante me parecía importante conseguir un personaje con una calidad mínimamente buena para que</w:t>
      </w:r>
      <w:r w:rsidR="00C01D7D">
        <w:rPr>
          <w:rFonts w:ascii="Palatino Linotype" w:hAnsi="Palatino Linotype"/>
        </w:rPr>
        <w:t xml:space="preserve"> la sensación de estar controlando un videojuego por un entorno real no se viese mermada por la insuficiencia gráfica del personaje.</w:t>
      </w:r>
    </w:p>
    <w:p w14:paraId="22D14636" w14:textId="77777777" w:rsidR="00DC234E" w:rsidRDefault="00DC234E" w:rsidP="00DC234E">
      <w:pPr>
        <w:pStyle w:val="Ttulo3"/>
      </w:pPr>
      <w:bookmarkStart w:id="166" w:name="_Toc459454723"/>
      <w:r>
        <w:t>Bocetos</w:t>
      </w:r>
      <w:bookmarkEnd w:id="166"/>
    </w:p>
    <w:p w14:paraId="517F5AD0" w14:textId="77777777" w:rsidR="00C01D7D" w:rsidRDefault="00FF0AD9" w:rsidP="00C01D7D">
      <w:pPr>
        <w:spacing w:line="360" w:lineRule="auto"/>
        <w:ind w:firstLine="340"/>
        <w:jc w:val="both"/>
        <w:rPr>
          <w:rFonts w:ascii="Palatino Linotype" w:hAnsi="Palatino Linotype"/>
        </w:rPr>
      </w:pPr>
      <w:r>
        <w:rPr>
          <w:rFonts w:ascii="Palatino Linotype" w:hAnsi="Palatino Linotype"/>
        </w:rPr>
        <w:t xml:space="preserve">Para la creación de cualquier personaje es necesaria una serie de bocetos que guíen en el proceso de modelado qué es lo que se quiere conseguir. Estos bocetos no son solo imágenes sino también personalidad y actitud del personaje a modelar, ya que eso influirá en el posterior modelado y animado. </w:t>
      </w:r>
    </w:p>
    <w:p w14:paraId="1DCBBC33" w14:textId="77777777" w:rsidR="00FF0AD9" w:rsidRDefault="00FF0AD9" w:rsidP="00C01D7D">
      <w:pPr>
        <w:spacing w:line="360" w:lineRule="auto"/>
        <w:ind w:firstLine="340"/>
        <w:jc w:val="both"/>
        <w:rPr>
          <w:rFonts w:ascii="Palatino Linotype" w:hAnsi="Palatino Linotype"/>
        </w:rPr>
      </w:pPr>
      <w:r>
        <w:rPr>
          <w:rFonts w:ascii="Palatino Linotype" w:hAnsi="Palatino Linotype"/>
        </w:rPr>
        <w:t>En mi caso la creación de bocetos se ha resumido en una búsqueda de imágenes y referencias teniendo en cuenta el perfil de personaje al que quería llegar. Este perfil es el siguiente: Mujer, joven, aventurera o exploradora</w:t>
      </w:r>
      <w:r w:rsidR="009662F7">
        <w:rPr>
          <w:rFonts w:ascii="Palatino Linotype" w:hAnsi="Palatino Linotype"/>
        </w:rPr>
        <w:t xml:space="preserve"> y</w:t>
      </w:r>
      <w:r>
        <w:rPr>
          <w:rFonts w:ascii="Palatino Linotype" w:hAnsi="Palatino Linotype"/>
        </w:rPr>
        <w:t xml:space="preserve"> </w:t>
      </w:r>
      <w:r w:rsidR="009662F7">
        <w:rPr>
          <w:rFonts w:ascii="Palatino Linotype" w:hAnsi="Palatino Linotype"/>
        </w:rPr>
        <w:t>con ropa no sexualizada. Este perfil se escogió ya que aunque el juego carezca de una historia principal, el trasfondo es el de una exploradora que tendrá que superar pruebas en diferentes entornos. Este trasfondo se conseguirá</w:t>
      </w:r>
      <w:r>
        <w:rPr>
          <w:rFonts w:ascii="Palatino Linotype" w:hAnsi="Palatino Linotype"/>
        </w:rPr>
        <w:t xml:space="preserve"> </w:t>
      </w:r>
      <w:r w:rsidR="009662F7">
        <w:rPr>
          <w:rFonts w:ascii="Palatino Linotype" w:hAnsi="Palatino Linotype"/>
        </w:rPr>
        <w:t>gracias a los minijuegos en realidad aumentada.</w:t>
      </w:r>
    </w:p>
    <w:p w14:paraId="2BFFB3D1" w14:textId="77777777" w:rsidR="009662F7" w:rsidRDefault="009662F7" w:rsidP="00C01D7D">
      <w:pPr>
        <w:spacing w:line="360" w:lineRule="auto"/>
        <w:ind w:firstLine="340"/>
        <w:jc w:val="both"/>
        <w:rPr>
          <w:rFonts w:ascii="Palatino Linotype" w:hAnsi="Palatino Linotype"/>
        </w:rPr>
      </w:pPr>
      <w:r>
        <w:rPr>
          <w:rFonts w:ascii="Palatino Linotype" w:hAnsi="Palatino Linotype"/>
        </w:rPr>
        <w:t>Finalmente los bocetos seguidos fueron los siguientes:</w:t>
      </w:r>
    </w:p>
    <w:p w14:paraId="0BA210C0" w14:textId="77777777" w:rsidR="009662F7" w:rsidRPr="00C01D7D" w:rsidRDefault="003F5BA9" w:rsidP="00C01D7D">
      <w:pPr>
        <w:spacing w:line="360" w:lineRule="auto"/>
        <w:ind w:firstLine="340"/>
        <w:jc w:val="both"/>
        <w:rPr>
          <w:rFonts w:ascii="Palatino Linotype" w:hAnsi="Palatino Linotype"/>
        </w:rPr>
      </w:pPr>
      <w:r>
        <w:rPr>
          <w:rFonts w:ascii="Palatino Linotype" w:hAnsi="Palatino Linotype"/>
          <w:noProof/>
          <w:lang w:eastAsia="es-ES"/>
        </w:rPr>
        <w:lastRenderedPageBreak/>
        <w:drawing>
          <wp:anchor distT="0" distB="0" distL="114300" distR="114300" simplePos="0" relativeHeight="251668480" behindDoc="0" locked="0" layoutInCell="1" allowOverlap="1" wp14:anchorId="749E5680" wp14:editId="796964FB">
            <wp:simplePos x="0" y="0"/>
            <wp:positionH relativeFrom="column">
              <wp:posOffset>510540</wp:posOffset>
            </wp:positionH>
            <wp:positionV relativeFrom="paragraph">
              <wp:posOffset>-478790</wp:posOffset>
            </wp:positionV>
            <wp:extent cx="3996055" cy="2457450"/>
            <wp:effectExtent l="0" t="0" r="4445"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sheet_girl_by_zerocrack21-d5zay1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96055" cy="2457450"/>
                    </a:xfrm>
                    <a:prstGeom prst="rect">
                      <a:avLst/>
                    </a:prstGeom>
                  </pic:spPr>
                </pic:pic>
              </a:graphicData>
            </a:graphic>
            <wp14:sizeRelH relativeFrom="page">
              <wp14:pctWidth>0</wp14:pctWidth>
            </wp14:sizeRelH>
            <wp14:sizeRelV relativeFrom="page">
              <wp14:pctHeight>0</wp14:pctHeight>
            </wp14:sizeRelV>
          </wp:anchor>
        </w:drawing>
      </w:r>
    </w:p>
    <w:p w14:paraId="63695596" w14:textId="77777777" w:rsidR="003F5BA9" w:rsidRDefault="006E1682">
      <w:pPr>
        <w:rPr>
          <w:rFonts w:ascii="Helvetica" w:eastAsiaTheme="majorEastAsia" w:hAnsi="Helvetica" w:cstheme="majorBidi"/>
          <w:color w:val="243F60" w:themeColor="accent1" w:themeShade="7F"/>
          <w:sz w:val="24"/>
          <w:szCs w:val="24"/>
        </w:rPr>
      </w:pPr>
      <w:r>
        <w:rPr>
          <w:noProof/>
          <w:lang w:eastAsia="es-ES"/>
        </w:rPr>
        <mc:AlternateContent>
          <mc:Choice Requires="wps">
            <w:drawing>
              <wp:anchor distT="0" distB="0" distL="114300" distR="114300" simplePos="0" relativeHeight="251688960" behindDoc="0" locked="0" layoutInCell="1" allowOverlap="1" wp14:anchorId="5B53F462" wp14:editId="3ED32F8A">
                <wp:simplePos x="0" y="0"/>
                <wp:positionH relativeFrom="column">
                  <wp:posOffset>291465</wp:posOffset>
                </wp:positionH>
                <wp:positionV relativeFrom="paragraph">
                  <wp:posOffset>8329930</wp:posOffset>
                </wp:positionV>
                <wp:extent cx="4352925" cy="528955"/>
                <wp:effectExtent l="0" t="0" r="9525" b="4445"/>
                <wp:wrapTight wrapText="bothSides">
                  <wp:wrapPolygon edited="0">
                    <wp:start x="0" y="0"/>
                    <wp:lineTo x="0" y="21004"/>
                    <wp:lineTo x="21553" y="21004"/>
                    <wp:lineTo x="21553" y="0"/>
                    <wp:lineTo x="0" y="0"/>
                  </wp:wrapPolygon>
                </wp:wrapTight>
                <wp:docPr id="21" name="21 Cuadro de texto"/>
                <wp:cNvGraphicFramePr/>
                <a:graphic xmlns:a="http://schemas.openxmlformats.org/drawingml/2006/main">
                  <a:graphicData uri="http://schemas.microsoft.com/office/word/2010/wordprocessingShape">
                    <wps:wsp>
                      <wps:cNvSpPr txBox="1"/>
                      <wps:spPr>
                        <a:xfrm>
                          <a:off x="0" y="0"/>
                          <a:ext cx="4352925" cy="528955"/>
                        </a:xfrm>
                        <a:prstGeom prst="rect">
                          <a:avLst/>
                        </a:prstGeom>
                        <a:solidFill>
                          <a:prstClr val="white"/>
                        </a:solidFill>
                        <a:ln>
                          <a:noFill/>
                        </a:ln>
                        <a:effectLst/>
                      </wps:spPr>
                      <wps:txbx>
                        <w:txbxContent>
                          <w:p w14:paraId="40C00947" w14:textId="595228B5" w:rsidR="00B87757" w:rsidRPr="00CE244C" w:rsidRDefault="00B87757" w:rsidP="006E1682">
                            <w:pPr>
                              <w:pStyle w:val="Epgrafe"/>
                              <w:jc w:val="center"/>
                              <w:rPr>
                                <w:noProof/>
                              </w:rPr>
                            </w:pPr>
                            <w:bookmarkStart w:id="167" w:name="_Toc459454769"/>
                            <w:bookmarkStart w:id="168" w:name="_Toc459454874"/>
                            <w:r>
                              <w:t xml:space="preserve">Figura </w:t>
                            </w:r>
                            <w:r w:rsidR="00002D09">
                              <w:t>9</w:t>
                            </w:r>
                            <w:r>
                              <w:t xml:space="preserve"> - Tercer boceto, exploradora.</w:t>
                            </w:r>
                            <w:r>
                              <w:br/>
                            </w:r>
                            <w:r>
                              <w:rPr>
                                <w:sz w:val="20"/>
                                <w:szCs w:val="20"/>
                              </w:rPr>
                              <w:t xml:space="preserve">Fuente: </w:t>
                            </w:r>
                            <w:r w:rsidRPr="003F5BA9">
                              <w:rPr>
                                <w:sz w:val="20"/>
                                <w:szCs w:val="20"/>
                              </w:rPr>
                              <w:t>http://dibujando.net/dib/diseno-personaje-chica-exploradora-53828</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21 Cuadro de texto" o:spid="_x0000_s1033" type="#_x0000_t202" style="position:absolute;margin-left:22.95pt;margin-top:655.9pt;width:342.75pt;height:41.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" stroked="f">
                <v:textbox style="mso-fit-shape-to-text:t" inset="0,0,0,0">
                  <w:txbxContent>
                    <w:p w14:paraId="40C00947" w14:textId="595228B5" w:rsidR="00B87757" w:rsidRPr="00CE244C" w:rsidRDefault="00B87757" w:rsidP="006E1682">
                      <w:pPr>
                        <w:pStyle w:val="Epgrafe"/>
                        <w:jc w:val="center"/>
                        <w:rPr>
                          <w:noProof/>
                        </w:rPr>
                      </w:pPr>
                      <w:bookmarkStart w:id="169" w:name="_Toc459454769"/>
                      <w:bookmarkStart w:id="170" w:name="_Toc459454874"/>
                      <w:r>
                        <w:t xml:space="preserve">Figura </w:t>
                      </w:r>
                      <w:r w:rsidR="00002D09">
                        <w:t>9</w:t>
                      </w:r>
                      <w:r>
                        <w:t xml:space="preserve"> - Tercer boceto, exploradora.</w:t>
                      </w:r>
                      <w:r>
                        <w:br/>
                      </w:r>
                      <w:r>
                        <w:rPr>
                          <w:sz w:val="20"/>
                          <w:szCs w:val="20"/>
                        </w:rPr>
                        <w:t xml:space="preserve">Fuente: </w:t>
                      </w:r>
                      <w:r w:rsidRPr="003F5BA9">
                        <w:rPr>
                          <w:sz w:val="20"/>
                          <w:szCs w:val="20"/>
                        </w:rPr>
                        <w:t>http://dibujando.net/dib/diseno-personaje-chica-exploradora-53828</w:t>
                      </w:r>
                      <w:bookmarkEnd w:id="169"/>
                      <w:bookmarkEnd w:id="170"/>
                    </w:p>
                  </w:txbxContent>
                </v:textbox>
                <w10:wrap type="tight"/>
              </v:shape>
            </w:pict>
          </mc:Fallback>
        </mc:AlternateContent>
      </w:r>
      <w:r>
        <w:rPr>
          <w:noProof/>
          <w:lang w:eastAsia="es-ES"/>
        </w:rPr>
        <mc:AlternateContent>
          <mc:Choice Requires="wps">
            <w:drawing>
              <wp:anchor distT="0" distB="0" distL="114300" distR="114300" simplePos="0" relativeHeight="251686912" behindDoc="0" locked="0" layoutInCell="1" allowOverlap="1" wp14:anchorId="46D3961A" wp14:editId="3E323C89">
                <wp:simplePos x="0" y="0"/>
                <wp:positionH relativeFrom="column">
                  <wp:posOffset>-365760</wp:posOffset>
                </wp:positionH>
                <wp:positionV relativeFrom="paragraph">
                  <wp:posOffset>4415155</wp:posOffset>
                </wp:positionV>
                <wp:extent cx="6200775" cy="546100"/>
                <wp:effectExtent l="0" t="0" r="9525" b="6350"/>
                <wp:wrapTight wrapText="bothSides">
                  <wp:wrapPolygon edited="0">
                    <wp:start x="0" y="0"/>
                    <wp:lineTo x="0" y="21098"/>
                    <wp:lineTo x="21567" y="21098"/>
                    <wp:lineTo x="21567" y="0"/>
                    <wp:lineTo x="0" y="0"/>
                  </wp:wrapPolygon>
                </wp:wrapTight>
                <wp:docPr id="20" name="20 Cuadro de texto"/>
                <wp:cNvGraphicFramePr/>
                <a:graphic xmlns:a="http://schemas.openxmlformats.org/drawingml/2006/main">
                  <a:graphicData uri="http://schemas.microsoft.com/office/word/2010/wordprocessingShape">
                    <wps:wsp>
                      <wps:cNvSpPr txBox="1"/>
                      <wps:spPr>
                        <a:xfrm>
                          <a:off x="0" y="0"/>
                          <a:ext cx="6200775" cy="546100"/>
                        </a:xfrm>
                        <a:prstGeom prst="rect">
                          <a:avLst/>
                        </a:prstGeom>
                        <a:solidFill>
                          <a:prstClr val="white"/>
                        </a:solidFill>
                        <a:ln>
                          <a:noFill/>
                        </a:ln>
                        <a:effectLst/>
                      </wps:spPr>
                      <wps:txbx>
                        <w:txbxContent>
                          <w:p w14:paraId="40AAF4ED" w14:textId="39B48CEF" w:rsidR="00B87757" w:rsidRPr="006E1682" w:rsidRDefault="00B87757" w:rsidP="006E1682">
                            <w:pPr>
                              <w:pStyle w:val="Epgrafe"/>
                              <w:jc w:val="center"/>
                              <w:rPr>
                                <w:noProof/>
                                <w:sz w:val="20"/>
                                <w:szCs w:val="20"/>
                              </w:rPr>
                            </w:pPr>
                            <w:bookmarkStart w:id="171" w:name="_Toc459454770"/>
                            <w:bookmarkStart w:id="172" w:name="_Toc459454875"/>
                            <w:r w:rsidRPr="006E1682">
                              <w:rPr>
                                <w:sz w:val="20"/>
                                <w:szCs w:val="20"/>
                              </w:rPr>
                              <w:t xml:space="preserve">Figura </w:t>
                            </w:r>
                            <w:r w:rsidRPr="006E1682">
                              <w:rPr>
                                <w:sz w:val="20"/>
                                <w:szCs w:val="20"/>
                              </w:rPr>
                              <w:fldChar w:fldCharType="begin"/>
                            </w:r>
                            <w:r w:rsidRPr="006E1682">
                              <w:rPr>
                                <w:sz w:val="20"/>
                                <w:szCs w:val="20"/>
                              </w:rPr>
                              <w:instrText xml:space="preserve"> SEQ Figura \* ARABIC </w:instrText>
                            </w:r>
                            <w:r w:rsidRPr="006E1682">
                              <w:rPr>
                                <w:sz w:val="20"/>
                                <w:szCs w:val="20"/>
                              </w:rPr>
                              <w:fldChar w:fldCharType="separate"/>
                            </w:r>
                            <w:ins w:id="173" w:author="root" w:date="2016-09-02T13:57:00Z">
                              <w:r w:rsidR="007201F6">
                                <w:rPr>
                                  <w:noProof/>
                                  <w:sz w:val="20"/>
                                  <w:szCs w:val="20"/>
                                </w:rPr>
                                <w:t>7</w:t>
                              </w:r>
                            </w:ins>
                            <w:del w:id="174" w:author="root" w:date="2016-09-02T13:23:00Z">
                              <w:r w:rsidR="00EC4D03" w:rsidDel="00752828">
                                <w:rPr>
                                  <w:noProof/>
                                  <w:sz w:val="20"/>
                                  <w:szCs w:val="20"/>
                                </w:rPr>
                                <w:delText>8</w:delText>
                              </w:r>
                            </w:del>
                            <w:r w:rsidRPr="006E1682">
                              <w:rPr>
                                <w:sz w:val="20"/>
                                <w:szCs w:val="20"/>
                              </w:rPr>
                              <w:fldChar w:fldCharType="end"/>
                            </w:r>
                            <w:r w:rsidRPr="006E1682">
                              <w:rPr>
                                <w:sz w:val="20"/>
                                <w:szCs w:val="20"/>
                              </w:rPr>
                              <w:t xml:space="preserve"> - Segundo boceto, </w:t>
                            </w:r>
                            <w:proofErr w:type="spellStart"/>
                            <w:r w:rsidRPr="006E1682">
                              <w:rPr>
                                <w:sz w:val="20"/>
                                <w:szCs w:val="20"/>
                              </w:rPr>
                              <w:t>Sintel</w:t>
                            </w:r>
                            <w:proofErr w:type="spellEnd"/>
                            <w:r>
                              <w:rPr>
                                <w:sz w:val="20"/>
                                <w:szCs w:val="20"/>
                              </w:rPr>
                              <w:t>.</w:t>
                            </w:r>
                            <w:r>
                              <w:rPr>
                                <w:sz w:val="20"/>
                                <w:szCs w:val="20"/>
                              </w:rPr>
                              <w:br/>
                              <w:t xml:space="preserve">Fuente: </w:t>
                            </w:r>
                            <w:proofErr w:type="spellStart"/>
                            <w:r>
                              <w:rPr>
                                <w:sz w:val="20"/>
                                <w:szCs w:val="20"/>
                              </w:rPr>
                              <w:t>Deviantart</w:t>
                            </w:r>
                            <w:proofErr w:type="spellEnd"/>
                            <w:r>
                              <w:rPr>
                                <w:sz w:val="20"/>
                                <w:szCs w:val="20"/>
                              </w:rPr>
                              <w:t xml:space="preserve"> de </w:t>
                            </w:r>
                            <w:proofErr w:type="spellStart"/>
                            <w:r w:rsidRPr="00B42FBF">
                              <w:rPr>
                                <w:sz w:val="20"/>
                                <w:szCs w:val="20"/>
                              </w:rPr>
                              <w:t>noahsummers</w:t>
                            </w:r>
                            <w:proofErr w:type="spellEnd"/>
                            <w:r>
                              <w:rPr>
                                <w:sz w:val="20"/>
                                <w:szCs w:val="20"/>
                              </w:rPr>
                              <w:t xml:space="preserve"> (</w:t>
                            </w:r>
                            <w:r w:rsidRPr="00B42FBF">
                              <w:rPr>
                                <w:sz w:val="20"/>
                                <w:szCs w:val="20"/>
                              </w:rPr>
                              <w:t>http://noahsummers.deviantart.com/art/Sintel-Lowpoly-Model-324398958</w:t>
                            </w:r>
                            <w:r>
                              <w:rPr>
                                <w:sz w:val="20"/>
                                <w:szCs w:val="20"/>
                              </w:rPr>
                              <w:t>)</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20 Cuadro de texto" o:spid="_x0000_s1034" type="#_x0000_t202" style="position:absolute;margin-left:-28.8pt;margin-top:347.65pt;width:488.25pt;height:4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" stroked="f">
                <v:textbox style="mso-fit-shape-to-text:t" inset="0,0,0,0">
                  <w:txbxContent>
                    <w:p w14:paraId="40AAF4ED" w14:textId="39B48CEF" w:rsidR="00B87757" w:rsidRPr="006E1682" w:rsidRDefault="00B87757" w:rsidP="006E1682">
                      <w:pPr>
                        <w:pStyle w:val="Epgrafe"/>
                        <w:jc w:val="center"/>
                        <w:rPr>
                          <w:noProof/>
                          <w:sz w:val="20"/>
                          <w:szCs w:val="20"/>
                        </w:rPr>
                      </w:pPr>
                      <w:bookmarkStart w:id="175" w:name="_Toc459454770"/>
                      <w:bookmarkStart w:id="176" w:name="_Toc459454875"/>
                      <w:r w:rsidRPr="006E1682">
                        <w:rPr>
                          <w:sz w:val="20"/>
                          <w:szCs w:val="20"/>
                        </w:rPr>
                        <w:t xml:space="preserve">Figura </w:t>
                      </w:r>
                      <w:r w:rsidRPr="006E1682">
                        <w:rPr>
                          <w:sz w:val="20"/>
                          <w:szCs w:val="20"/>
                        </w:rPr>
                        <w:fldChar w:fldCharType="begin"/>
                      </w:r>
                      <w:r w:rsidRPr="006E1682">
                        <w:rPr>
                          <w:sz w:val="20"/>
                          <w:szCs w:val="20"/>
                        </w:rPr>
                        <w:instrText xml:space="preserve"> SEQ Figura \* ARABIC </w:instrText>
                      </w:r>
                      <w:r w:rsidRPr="006E1682">
                        <w:rPr>
                          <w:sz w:val="20"/>
                          <w:szCs w:val="20"/>
                        </w:rPr>
                        <w:fldChar w:fldCharType="separate"/>
                      </w:r>
                      <w:ins w:id="177" w:author="root" w:date="2016-09-02T13:57:00Z">
                        <w:r w:rsidR="007201F6">
                          <w:rPr>
                            <w:noProof/>
                            <w:sz w:val="20"/>
                            <w:szCs w:val="20"/>
                          </w:rPr>
                          <w:t>7</w:t>
                        </w:r>
                      </w:ins>
                      <w:del w:id="178" w:author="root" w:date="2016-09-02T13:23:00Z">
                        <w:r w:rsidR="00EC4D03" w:rsidDel="00752828">
                          <w:rPr>
                            <w:noProof/>
                            <w:sz w:val="20"/>
                            <w:szCs w:val="20"/>
                          </w:rPr>
                          <w:delText>8</w:delText>
                        </w:r>
                      </w:del>
                      <w:r w:rsidRPr="006E1682">
                        <w:rPr>
                          <w:sz w:val="20"/>
                          <w:szCs w:val="20"/>
                        </w:rPr>
                        <w:fldChar w:fldCharType="end"/>
                      </w:r>
                      <w:r w:rsidRPr="006E1682">
                        <w:rPr>
                          <w:sz w:val="20"/>
                          <w:szCs w:val="20"/>
                        </w:rPr>
                        <w:t xml:space="preserve"> - Segundo boceto, </w:t>
                      </w:r>
                      <w:proofErr w:type="spellStart"/>
                      <w:r w:rsidRPr="006E1682">
                        <w:rPr>
                          <w:sz w:val="20"/>
                          <w:szCs w:val="20"/>
                        </w:rPr>
                        <w:t>Sintel</w:t>
                      </w:r>
                      <w:proofErr w:type="spellEnd"/>
                      <w:r>
                        <w:rPr>
                          <w:sz w:val="20"/>
                          <w:szCs w:val="20"/>
                        </w:rPr>
                        <w:t>.</w:t>
                      </w:r>
                      <w:r>
                        <w:rPr>
                          <w:sz w:val="20"/>
                          <w:szCs w:val="20"/>
                        </w:rPr>
                        <w:br/>
                        <w:t xml:space="preserve">Fuente: </w:t>
                      </w:r>
                      <w:proofErr w:type="spellStart"/>
                      <w:r>
                        <w:rPr>
                          <w:sz w:val="20"/>
                          <w:szCs w:val="20"/>
                        </w:rPr>
                        <w:t>Deviantart</w:t>
                      </w:r>
                      <w:proofErr w:type="spellEnd"/>
                      <w:r>
                        <w:rPr>
                          <w:sz w:val="20"/>
                          <w:szCs w:val="20"/>
                        </w:rPr>
                        <w:t xml:space="preserve"> de </w:t>
                      </w:r>
                      <w:proofErr w:type="spellStart"/>
                      <w:r w:rsidRPr="00B42FBF">
                        <w:rPr>
                          <w:sz w:val="20"/>
                          <w:szCs w:val="20"/>
                        </w:rPr>
                        <w:t>noahsummers</w:t>
                      </w:r>
                      <w:proofErr w:type="spellEnd"/>
                      <w:r>
                        <w:rPr>
                          <w:sz w:val="20"/>
                          <w:szCs w:val="20"/>
                        </w:rPr>
                        <w:t xml:space="preserve"> (</w:t>
                      </w:r>
                      <w:r w:rsidRPr="00B42FBF">
                        <w:rPr>
                          <w:sz w:val="20"/>
                          <w:szCs w:val="20"/>
                        </w:rPr>
                        <w:t>http://noahsummers.deviantart.com/art/Sintel-Lowpoly-Model-324398958</w:t>
                      </w:r>
                      <w:r>
                        <w:rPr>
                          <w:sz w:val="20"/>
                          <w:szCs w:val="20"/>
                        </w:rPr>
                        <w:t>)</w:t>
                      </w:r>
                      <w:bookmarkEnd w:id="175"/>
                      <w:bookmarkEnd w:id="176"/>
                    </w:p>
                  </w:txbxContent>
                </v:textbox>
                <w10:wrap type="tight"/>
              </v:shape>
            </w:pict>
          </mc:Fallback>
        </mc:AlternateContent>
      </w:r>
      <w:r>
        <w:rPr>
          <w:noProof/>
          <w:lang w:eastAsia="es-ES"/>
        </w:rPr>
        <mc:AlternateContent>
          <mc:Choice Requires="wps">
            <w:drawing>
              <wp:anchor distT="0" distB="0" distL="114300" distR="114300" simplePos="0" relativeHeight="251684864" behindDoc="0" locked="0" layoutInCell="1" allowOverlap="1" wp14:anchorId="28492C7D" wp14:editId="1A3C6D49">
                <wp:simplePos x="0" y="0"/>
                <wp:positionH relativeFrom="column">
                  <wp:posOffset>-365760</wp:posOffset>
                </wp:positionH>
                <wp:positionV relativeFrom="paragraph">
                  <wp:posOffset>1624330</wp:posOffset>
                </wp:positionV>
                <wp:extent cx="5905500" cy="528955"/>
                <wp:effectExtent l="0" t="0" r="0" b="4445"/>
                <wp:wrapSquare wrapText="bothSides"/>
                <wp:docPr id="19" name="19 Cuadro de texto"/>
                <wp:cNvGraphicFramePr/>
                <a:graphic xmlns:a="http://schemas.openxmlformats.org/drawingml/2006/main">
                  <a:graphicData uri="http://schemas.microsoft.com/office/word/2010/wordprocessingShape">
                    <wps:wsp>
                      <wps:cNvSpPr txBox="1"/>
                      <wps:spPr>
                        <a:xfrm>
                          <a:off x="0" y="0"/>
                          <a:ext cx="5905500" cy="528955"/>
                        </a:xfrm>
                        <a:prstGeom prst="rect">
                          <a:avLst/>
                        </a:prstGeom>
                        <a:solidFill>
                          <a:prstClr val="white"/>
                        </a:solidFill>
                        <a:ln>
                          <a:noFill/>
                        </a:ln>
                        <a:effectLst/>
                      </wps:spPr>
                      <wps:txbx>
                        <w:txbxContent>
                          <w:p w14:paraId="2F6A42D4" w14:textId="3FF092FA" w:rsidR="00B87757" w:rsidRPr="0016579C" w:rsidRDefault="00B87757" w:rsidP="006E1682">
                            <w:pPr>
                              <w:pStyle w:val="Epgrafe"/>
                              <w:jc w:val="center"/>
                              <w:rPr>
                                <w:noProof/>
                              </w:rPr>
                            </w:pPr>
                            <w:bookmarkStart w:id="179" w:name="_Toc459454771"/>
                            <w:bookmarkStart w:id="180" w:name="_Toc459454876"/>
                            <w:r>
                              <w:t xml:space="preserve">Figura </w:t>
                            </w:r>
                            <w:r w:rsidR="00002D09">
                              <w:t>7</w:t>
                            </w:r>
                            <w:r>
                              <w:t xml:space="preserve"> - Primer boceto, chica.</w:t>
                            </w:r>
                            <w:r>
                              <w:rPr>
                                <w:sz w:val="20"/>
                                <w:szCs w:val="20"/>
                              </w:rPr>
                              <w:br/>
                              <w:t xml:space="preserve">Fuente: </w:t>
                            </w:r>
                            <w:proofErr w:type="spellStart"/>
                            <w:r>
                              <w:rPr>
                                <w:sz w:val="20"/>
                                <w:szCs w:val="20"/>
                              </w:rPr>
                              <w:t>Deviantart</w:t>
                            </w:r>
                            <w:proofErr w:type="spellEnd"/>
                            <w:r>
                              <w:rPr>
                                <w:sz w:val="20"/>
                                <w:szCs w:val="20"/>
                              </w:rPr>
                              <w:t xml:space="preserve"> de </w:t>
                            </w:r>
                            <w:r w:rsidRPr="00B42FBF">
                              <w:rPr>
                                <w:sz w:val="20"/>
                                <w:szCs w:val="20"/>
                              </w:rPr>
                              <w:t xml:space="preserve"> zerocrack21</w:t>
                            </w:r>
                            <w:r>
                              <w:rPr>
                                <w:sz w:val="20"/>
                                <w:szCs w:val="20"/>
                              </w:rPr>
                              <w:t xml:space="preserve"> (</w:t>
                            </w:r>
                            <w:r w:rsidRPr="00B42FBF">
                              <w:rPr>
                                <w:sz w:val="20"/>
                                <w:szCs w:val="20"/>
                              </w:rPr>
                              <w:t>http://zerocrack21.deviantart.com/art/Model-Sheet-Girl-361628106</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9 Cuadro de texto" o:spid="_x0000_s1035" type="#_x0000_t202" style="position:absolute;margin-left:-28.8pt;margin-top:127.9pt;width:465pt;height:41.6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" stroked="f">
                <v:textbox style="mso-fit-shape-to-text:t" inset="0,0,0,0">
                  <w:txbxContent>
                    <w:p w14:paraId="2F6A42D4" w14:textId="3FF092FA" w:rsidR="00B87757" w:rsidRPr="0016579C" w:rsidRDefault="00B87757" w:rsidP="006E1682">
                      <w:pPr>
                        <w:pStyle w:val="Epgrafe"/>
                        <w:jc w:val="center"/>
                        <w:rPr>
                          <w:noProof/>
                        </w:rPr>
                      </w:pPr>
                      <w:bookmarkStart w:id="181" w:name="_Toc459454771"/>
                      <w:bookmarkStart w:id="182" w:name="_Toc459454876"/>
                      <w:r>
                        <w:t xml:space="preserve">Figura </w:t>
                      </w:r>
                      <w:r w:rsidR="00002D09">
                        <w:t>7</w:t>
                      </w:r>
                      <w:r>
                        <w:t xml:space="preserve"> - Primer boceto, chica.</w:t>
                      </w:r>
                      <w:r>
                        <w:rPr>
                          <w:sz w:val="20"/>
                          <w:szCs w:val="20"/>
                        </w:rPr>
                        <w:br/>
                        <w:t xml:space="preserve">Fuente: </w:t>
                      </w:r>
                      <w:proofErr w:type="spellStart"/>
                      <w:r>
                        <w:rPr>
                          <w:sz w:val="20"/>
                          <w:szCs w:val="20"/>
                        </w:rPr>
                        <w:t>Deviantart</w:t>
                      </w:r>
                      <w:proofErr w:type="spellEnd"/>
                      <w:r>
                        <w:rPr>
                          <w:sz w:val="20"/>
                          <w:szCs w:val="20"/>
                        </w:rPr>
                        <w:t xml:space="preserve"> de </w:t>
                      </w:r>
                      <w:r w:rsidRPr="00B42FBF">
                        <w:rPr>
                          <w:sz w:val="20"/>
                          <w:szCs w:val="20"/>
                        </w:rPr>
                        <w:t xml:space="preserve"> zerocrack21</w:t>
                      </w:r>
                      <w:r>
                        <w:rPr>
                          <w:sz w:val="20"/>
                          <w:szCs w:val="20"/>
                        </w:rPr>
                        <w:t xml:space="preserve"> (</w:t>
                      </w:r>
                      <w:r w:rsidRPr="00B42FBF">
                        <w:rPr>
                          <w:sz w:val="20"/>
                          <w:szCs w:val="20"/>
                        </w:rPr>
                        <w:t>http://zerocrack21.deviantart.com/art/Model-Sheet-Girl-361628106</w:t>
                      </w:r>
                      <w:bookmarkEnd w:id="181"/>
                      <w:bookmarkEnd w:id="182"/>
                    </w:p>
                  </w:txbxContent>
                </v:textbox>
                <w10:wrap type="square"/>
              </v:shape>
            </w:pict>
          </mc:Fallback>
        </mc:AlternateContent>
      </w:r>
      <w:r w:rsidR="003F5BA9">
        <w:rPr>
          <w:noProof/>
          <w:lang w:eastAsia="es-ES"/>
        </w:rPr>
        <w:drawing>
          <wp:anchor distT="0" distB="0" distL="114300" distR="114300" simplePos="0" relativeHeight="251674624" behindDoc="1" locked="0" layoutInCell="1" allowOverlap="1" wp14:anchorId="1B395400" wp14:editId="01584C9C">
            <wp:simplePos x="0" y="0"/>
            <wp:positionH relativeFrom="column">
              <wp:posOffset>1311275</wp:posOffset>
            </wp:positionH>
            <wp:positionV relativeFrom="paragraph">
              <wp:posOffset>5208270</wp:posOffset>
            </wp:positionV>
            <wp:extent cx="2548890" cy="3061970"/>
            <wp:effectExtent l="0" t="0" r="3810" b="5080"/>
            <wp:wrapTight wrapText="bothSides">
              <wp:wrapPolygon edited="0">
                <wp:start x="0" y="0"/>
                <wp:lineTo x="0" y="21501"/>
                <wp:lineTo x="21471" y="21501"/>
                <wp:lineTo x="21471" y="0"/>
                <wp:lineTo x="0" y="0"/>
              </wp:wrapPolygon>
            </wp:wrapTight>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no_personaje_chica_exploradora_53828.jpg"/>
                    <pic:cNvPicPr/>
                  </pic:nvPicPr>
                  <pic:blipFill>
                    <a:blip r:embed="rId35">
                      <a:extLst>
                        <a:ext uri="{28A0092B-C50C-407E-A947-70E740481C1C}">
                          <a14:useLocalDpi xmlns:a14="http://schemas.microsoft.com/office/drawing/2010/main" val="0"/>
                        </a:ext>
                      </a:extLst>
                    </a:blip>
                    <a:stretch>
                      <a:fillRect/>
                    </a:stretch>
                  </pic:blipFill>
                  <pic:spPr>
                    <a:xfrm>
                      <a:off x="0" y="0"/>
                      <a:ext cx="2548890" cy="3061970"/>
                    </a:xfrm>
                    <a:prstGeom prst="rect">
                      <a:avLst/>
                    </a:prstGeom>
                  </pic:spPr>
                </pic:pic>
              </a:graphicData>
            </a:graphic>
            <wp14:sizeRelH relativeFrom="page">
              <wp14:pctWidth>0</wp14:pctWidth>
            </wp14:sizeRelH>
            <wp14:sizeRelV relativeFrom="page">
              <wp14:pctHeight>0</wp14:pctHeight>
            </wp14:sizeRelV>
          </wp:anchor>
        </w:drawing>
      </w:r>
      <w:r w:rsidR="003F5BA9">
        <w:rPr>
          <w:noProof/>
          <w:lang w:eastAsia="es-ES"/>
        </w:rPr>
        <w:drawing>
          <wp:anchor distT="0" distB="0" distL="114300" distR="114300" simplePos="0" relativeHeight="251671552" behindDoc="1" locked="0" layoutInCell="1" allowOverlap="1" wp14:anchorId="337FB086" wp14:editId="44A3D2D5">
            <wp:simplePos x="0" y="0"/>
            <wp:positionH relativeFrom="column">
              <wp:posOffset>624840</wp:posOffset>
            </wp:positionH>
            <wp:positionV relativeFrom="paragraph">
              <wp:posOffset>1979295</wp:posOffset>
            </wp:positionV>
            <wp:extent cx="4233545" cy="2381250"/>
            <wp:effectExtent l="0" t="0" r="0" b="0"/>
            <wp:wrapTight wrapText="bothSides">
              <wp:wrapPolygon edited="0">
                <wp:start x="0" y="0"/>
                <wp:lineTo x="0" y="21427"/>
                <wp:lineTo x="21480" y="21427"/>
                <wp:lineTo x="21480"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tel_lowpoly_model_by_noahsummers-d5d4zu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33545" cy="2381250"/>
                    </a:xfrm>
                    <a:prstGeom prst="rect">
                      <a:avLst/>
                    </a:prstGeom>
                  </pic:spPr>
                </pic:pic>
              </a:graphicData>
            </a:graphic>
            <wp14:sizeRelH relativeFrom="page">
              <wp14:pctWidth>0</wp14:pctWidth>
            </wp14:sizeRelH>
            <wp14:sizeRelV relativeFrom="page">
              <wp14:pctHeight>0</wp14:pctHeight>
            </wp14:sizeRelV>
          </wp:anchor>
        </w:drawing>
      </w:r>
      <w:r w:rsidR="003F5BA9">
        <w:br w:type="page"/>
      </w:r>
    </w:p>
    <w:p w14:paraId="5B055267" w14:textId="1AC6F5AA" w:rsidR="00896BFF" w:rsidRPr="00896BFF" w:rsidRDefault="00786531" w:rsidP="00786531">
      <w:pPr>
        <w:spacing w:line="360" w:lineRule="auto"/>
        <w:ind w:firstLine="340"/>
        <w:jc w:val="both"/>
        <w:rPr>
          <w:rFonts w:ascii="Palatino Linotype" w:hAnsi="Palatino Linotype"/>
        </w:rPr>
      </w:pPr>
      <w:r>
        <w:rPr>
          <w:rFonts w:ascii="Palatino Linotype" w:hAnsi="Palatino Linotype"/>
        </w:rPr>
        <w:lastRenderedPageBreak/>
        <w:t xml:space="preserve">Cabe mencionar que dichos bocetos no se </w:t>
      </w:r>
      <w:r w:rsidR="001141AA">
        <w:rPr>
          <w:rFonts w:ascii="Palatino Linotype" w:hAnsi="Palatino Linotype"/>
        </w:rPr>
        <w:t>copiaron ta</w:t>
      </w:r>
      <w:r w:rsidR="00677049">
        <w:rPr>
          <w:rFonts w:ascii="Palatino Linotype" w:hAnsi="Palatino Linotype"/>
        </w:rPr>
        <w:t>l</w:t>
      </w:r>
      <w:r w:rsidR="001141AA">
        <w:rPr>
          <w:rFonts w:ascii="Palatino Linotype" w:hAnsi="Palatino Linotype"/>
        </w:rPr>
        <w:t xml:space="preserve"> cual, si no que sirvieron de referencia para la creación del modelo final, por lo que el personaje tiene un poco de todos ellos.</w:t>
      </w:r>
    </w:p>
    <w:p w14:paraId="76371D5F" w14:textId="77777777" w:rsidR="00DC234E" w:rsidRDefault="00DC234E" w:rsidP="00DC234E">
      <w:pPr>
        <w:pStyle w:val="Ttulo3"/>
      </w:pPr>
      <w:bookmarkStart w:id="183" w:name="_Toc459454724"/>
      <w:r>
        <w:t>Modelado</w:t>
      </w:r>
      <w:bookmarkEnd w:id="183"/>
    </w:p>
    <w:p w14:paraId="3B6EAB31" w14:textId="77777777" w:rsidR="00AF13CB" w:rsidRDefault="00AF13CB" w:rsidP="00AF13CB">
      <w:pPr>
        <w:spacing w:line="360" w:lineRule="auto"/>
        <w:ind w:firstLine="340"/>
        <w:jc w:val="both"/>
        <w:rPr>
          <w:rFonts w:ascii="Palatino Linotype" w:hAnsi="Palatino Linotype"/>
        </w:rPr>
      </w:pPr>
      <w:r>
        <w:rPr>
          <w:rFonts w:ascii="Palatino Linotype" w:hAnsi="Palatino Linotype"/>
        </w:rPr>
        <w:t xml:space="preserve">En el proceso de modelado se siguieron las pautas establecidas en el punto sobre los objetivos para que el proceso fuese lo más sencillo y a la vez eficaz posible. Por lo tanto se tuvo en cuenta mantener la organización de los vértices, no romper los </w:t>
      </w:r>
      <w:r w:rsidRPr="00676560">
        <w:rPr>
          <w:rFonts w:ascii="Palatino Linotype" w:hAnsi="Palatino Linotype"/>
          <w:i/>
        </w:rPr>
        <w:t>loop</w:t>
      </w:r>
      <w:r>
        <w:rPr>
          <w:rFonts w:ascii="Palatino Linotype" w:hAnsi="Palatino Linotype"/>
        </w:rPr>
        <w:t xml:space="preserve"> de vértices y llevar especial cuidado en las articulaciones para facilitar la animación. Todo el proceso se llevó a cabo en Blender.</w:t>
      </w:r>
    </w:p>
    <w:p w14:paraId="1FAA3D03" w14:textId="77777777" w:rsidR="00AF13CB" w:rsidRDefault="00AF13CB" w:rsidP="00AF13CB">
      <w:pPr>
        <w:spacing w:line="360" w:lineRule="auto"/>
        <w:ind w:firstLine="340"/>
        <w:jc w:val="both"/>
        <w:rPr>
          <w:rFonts w:ascii="Palatino Linotype" w:hAnsi="Palatino Linotype"/>
        </w:rPr>
      </w:pPr>
      <w:r>
        <w:rPr>
          <w:rFonts w:ascii="Palatino Linotype" w:hAnsi="Palatino Linotype"/>
        </w:rPr>
        <w:t>Para llevar a cabo el modelado primero se hizo el cuerpo y luego la cabeza, y finalmente se unieron en una misma malla.</w:t>
      </w:r>
    </w:p>
    <w:p w14:paraId="60F35722" w14:textId="77F25411" w:rsidR="00AF13CB" w:rsidRDefault="004C005C"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679744" behindDoc="0" locked="0" layoutInCell="1" allowOverlap="1" wp14:anchorId="5BDC05AA" wp14:editId="22D22978">
                <wp:simplePos x="0" y="0"/>
                <wp:positionH relativeFrom="column">
                  <wp:posOffset>-194310</wp:posOffset>
                </wp:positionH>
                <wp:positionV relativeFrom="paragraph">
                  <wp:posOffset>5316220</wp:posOffset>
                </wp:positionV>
                <wp:extent cx="5736590" cy="546100"/>
                <wp:effectExtent l="0" t="0" r="0" b="0"/>
                <wp:wrapTight wrapText="bothSides">
                  <wp:wrapPolygon edited="0">
                    <wp:start x="0" y="0"/>
                    <wp:lineTo x="0" y="21600"/>
                    <wp:lineTo x="21600" y="21600"/>
                    <wp:lineTo x="21600" y="0"/>
                  </wp:wrapPolygon>
                </wp:wrapTight>
                <wp:docPr id="16" name="16 Cuadro de texto"/>
                <wp:cNvGraphicFramePr/>
                <a:graphic xmlns:a="http://schemas.openxmlformats.org/drawingml/2006/main">
                  <a:graphicData uri="http://schemas.microsoft.com/office/word/2010/wordprocessingShape">
                    <wps:wsp>
                      <wps:cNvSpPr txBox="1"/>
                      <wps:spPr>
                        <a:xfrm>
                          <a:off x="0" y="0"/>
                          <a:ext cx="5736590" cy="546100"/>
                        </a:xfrm>
                        <a:prstGeom prst="rect">
                          <a:avLst/>
                        </a:prstGeom>
                        <a:solidFill>
                          <a:prstClr val="white"/>
                        </a:solidFill>
                        <a:ln>
                          <a:noFill/>
                        </a:ln>
                        <a:effectLst/>
                      </wps:spPr>
                      <wps:txbx>
                        <w:txbxContent>
                          <w:p w14:paraId="054F579D" w14:textId="42D7BD4F" w:rsidR="00B87757" w:rsidRPr="004C005C" w:rsidRDefault="00B87757" w:rsidP="004C005C">
                            <w:pPr>
                              <w:pStyle w:val="Epgrafe"/>
                              <w:jc w:val="center"/>
                              <w:rPr>
                                <w:noProof/>
                                <w:sz w:val="20"/>
                                <w:szCs w:val="20"/>
                              </w:rPr>
                            </w:pPr>
                            <w:bookmarkStart w:id="184" w:name="_Toc459454772"/>
                            <w:bookmarkStart w:id="185" w:name="_Toc459454877"/>
                            <w:r w:rsidRPr="004C005C">
                              <w:rPr>
                                <w:sz w:val="20"/>
                                <w:szCs w:val="20"/>
                              </w:rPr>
                              <w:t xml:space="preserve">Figura </w:t>
                            </w:r>
                            <w:r w:rsidRPr="004C005C">
                              <w:rPr>
                                <w:sz w:val="20"/>
                                <w:szCs w:val="20"/>
                              </w:rPr>
                              <w:fldChar w:fldCharType="begin"/>
                            </w:r>
                            <w:r w:rsidRPr="004C005C">
                              <w:rPr>
                                <w:sz w:val="20"/>
                                <w:szCs w:val="20"/>
                              </w:rPr>
                              <w:instrText xml:space="preserve"> SEQ Figura \* ARABIC </w:instrText>
                            </w:r>
                            <w:r w:rsidRPr="004C005C">
                              <w:rPr>
                                <w:sz w:val="20"/>
                                <w:szCs w:val="20"/>
                              </w:rPr>
                              <w:fldChar w:fldCharType="separate"/>
                            </w:r>
                            <w:ins w:id="186" w:author="root" w:date="2016-09-02T13:57:00Z">
                              <w:r w:rsidR="007201F6">
                                <w:rPr>
                                  <w:noProof/>
                                  <w:sz w:val="20"/>
                                  <w:szCs w:val="20"/>
                                </w:rPr>
                                <w:t>8</w:t>
                              </w:r>
                            </w:ins>
                            <w:del w:id="187" w:author="root" w:date="2016-09-02T13:23:00Z">
                              <w:r w:rsidR="00EC4D03" w:rsidDel="00752828">
                                <w:rPr>
                                  <w:noProof/>
                                  <w:sz w:val="20"/>
                                  <w:szCs w:val="20"/>
                                </w:rPr>
                                <w:delText>10</w:delText>
                              </w:r>
                            </w:del>
                            <w:r w:rsidRPr="004C005C">
                              <w:rPr>
                                <w:sz w:val="20"/>
                                <w:szCs w:val="20"/>
                              </w:rPr>
                              <w:fldChar w:fldCharType="end"/>
                            </w:r>
                            <w:r w:rsidRPr="004C005C">
                              <w:rPr>
                                <w:sz w:val="20"/>
                                <w:szCs w:val="20"/>
                              </w:rPr>
                              <w:t xml:space="preserve"> - Cuerpo modelado</w:t>
                            </w:r>
                            <w:r>
                              <w:rPr>
                                <w:sz w:val="20"/>
                                <w:szCs w:val="20"/>
                              </w:rPr>
                              <w:t>.</w:t>
                            </w:r>
                            <w:r>
                              <w:rPr>
                                <w:sz w:val="20"/>
                                <w:szCs w:val="20"/>
                              </w:rPr>
                              <w:br/>
                              <w:t>Fuente: Propia.</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 Cuadro de texto" o:spid="_x0000_s1036" type="#_x0000_t202" style="position:absolute;left:0;text-align:left;margin-left:-15.3pt;margin-top:418.6pt;width:451.7pt;height:43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" stroked="f">
                <v:textbox style="mso-fit-shape-to-text:t" inset="0,0,0,0">
                  <w:txbxContent>
                    <w:p w14:paraId="054F579D" w14:textId="42D7BD4F" w:rsidR="00B87757" w:rsidRPr="004C005C" w:rsidRDefault="00B87757" w:rsidP="004C005C">
                      <w:pPr>
                        <w:pStyle w:val="Epgrafe"/>
                        <w:jc w:val="center"/>
                        <w:rPr>
                          <w:noProof/>
                          <w:sz w:val="20"/>
                          <w:szCs w:val="20"/>
                        </w:rPr>
                      </w:pPr>
                      <w:bookmarkStart w:id="188" w:name="_Toc459454772"/>
                      <w:bookmarkStart w:id="189" w:name="_Toc459454877"/>
                      <w:r w:rsidRPr="004C005C">
                        <w:rPr>
                          <w:sz w:val="20"/>
                          <w:szCs w:val="20"/>
                        </w:rPr>
                        <w:t xml:space="preserve">Figura </w:t>
                      </w:r>
                      <w:r w:rsidRPr="004C005C">
                        <w:rPr>
                          <w:sz w:val="20"/>
                          <w:szCs w:val="20"/>
                        </w:rPr>
                        <w:fldChar w:fldCharType="begin"/>
                      </w:r>
                      <w:r w:rsidRPr="004C005C">
                        <w:rPr>
                          <w:sz w:val="20"/>
                          <w:szCs w:val="20"/>
                        </w:rPr>
                        <w:instrText xml:space="preserve"> SEQ Figura \* ARABIC </w:instrText>
                      </w:r>
                      <w:r w:rsidRPr="004C005C">
                        <w:rPr>
                          <w:sz w:val="20"/>
                          <w:szCs w:val="20"/>
                        </w:rPr>
                        <w:fldChar w:fldCharType="separate"/>
                      </w:r>
                      <w:ins w:id="190" w:author="root" w:date="2016-09-02T13:57:00Z">
                        <w:r w:rsidR="007201F6">
                          <w:rPr>
                            <w:noProof/>
                            <w:sz w:val="20"/>
                            <w:szCs w:val="20"/>
                          </w:rPr>
                          <w:t>8</w:t>
                        </w:r>
                      </w:ins>
                      <w:del w:id="191" w:author="root" w:date="2016-09-02T13:23:00Z">
                        <w:r w:rsidR="00EC4D03" w:rsidDel="00752828">
                          <w:rPr>
                            <w:noProof/>
                            <w:sz w:val="20"/>
                            <w:szCs w:val="20"/>
                          </w:rPr>
                          <w:delText>10</w:delText>
                        </w:r>
                      </w:del>
                      <w:r w:rsidRPr="004C005C">
                        <w:rPr>
                          <w:sz w:val="20"/>
                          <w:szCs w:val="20"/>
                        </w:rPr>
                        <w:fldChar w:fldCharType="end"/>
                      </w:r>
                      <w:r w:rsidRPr="004C005C">
                        <w:rPr>
                          <w:sz w:val="20"/>
                          <w:szCs w:val="20"/>
                        </w:rPr>
                        <w:t xml:space="preserve"> - Cuerpo modelado</w:t>
                      </w:r>
                      <w:r>
                        <w:rPr>
                          <w:sz w:val="20"/>
                          <w:szCs w:val="20"/>
                        </w:rPr>
                        <w:t>.</w:t>
                      </w:r>
                      <w:r>
                        <w:rPr>
                          <w:sz w:val="20"/>
                          <w:szCs w:val="20"/>
                        </w:rPr>
                        <w:br/>
                        <w:t>Fuente: Propia.</w:t>
                      </w:r>
                      <w:bookmarkEnd w:id="188"/>
                      <w:bookmarkEnd w:id="189"/>
                    </w:p>
                  </w:txbxContent>
                </v:textbox>
                <w10:wrap type="tight"/>
              </v:shape>
            </w:pict>
          </mc:Fallback>
        </mc:AlternateContent>
      </w:r>
      <w:r>
        <w:rPr>
          <w:rFonts w:ascii="Palatino Linotype" w:hAnsi="Palatino Linotype"/>
          <w:noProof/>
          <w:lang w:eastAsia="es-ES"/>
        </w:rPr>
        <w:drawing>
          <wp:anchor distT="0" distB="0" distL="114300" distR="114300" simplePos="0" relativeHeight="251677696" behindDoc="1" locked="0" layoutInCell="1" allowOverlap="1" wp14:anchorId="738DAAD8" wp14:editId="1CE020E6">
            <wp:simplePos x="0" y="0"/>
            <wp:positionH relativeFrom="column">
              <wp:posOffset>-194310</wp:posOffset>
            </wp:positionH>
            <wp:positionV relativeFrom="paragraph">
              <wp:posOffset>2306320</wp:posOffset>
            </wp:positionV>
            <wp:extent cx="5736590" cy="2952750"/>
            <wp:effectExtent l="0" t="0" r="0" b="0"/>
            <wp:wrapTight wrapText="bothSides">
              <wp:wrapPolygon edited="0">
                <wp:start x="0" y="0"/>
                <wp:lineTo x="0" y="21461"/>
                <wp:lineTo x="21519" y="21461"/>
                <wp:lineTo x="21519" y="0"/>
                <wp:lineTo x="0" y="0"/>
              </wp:wrapPolygon>
            </wp:wrapTight>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rpo.jpg"/>
                    <pic:cNvPicPr/>
                  </pic:nvPicPr>
                  <pic:blipFill>
                    <a:blip r:embed="rId37">
                      <a:extLst>
                        <a:ext uri="{28A0092B-C50C-407E-A947-70E740481C1C}">
                          <a14:useLocalDpi xmlns:a14="http://schemas.microsoft.com/office/drawing/2010/main" val="0"/>
                        </a:ext>
                      </a:extLst>
                    </a:blip>
                    <a:stretch>
                      <a:fillRect/>
                    </a:stretch>
                  </pic:blipFill>
                  <pic:spPr>
                    <a:xfrm>
                      <a:off x="0" y="0"/>
                      <a:ext cx="5736590" cy="2952750"/>
                    </a:xfrm>
                    <a:prstGeom prst="rect">
                      <a:avLst/>
                    </a:prstGeom>
                  </pic:spPr>
                </pic:pic>
              </a:graphicData>
            </a:graphic>
            <wp14:sizeRelH relativeFrom="page">
              <wp14:pctWidth>0</wp14:pctWidth>
            </wp14:sizeRelH>
            <wp14:sizeRelV relativeFrom="page">
              <wp14:pctHeight>0</wp14:pctHeight>
            </wp14:sizeRelV>
          </wp:anchor>
        </w:drawing>
      </w:r>
      <w:r w:rsidR="00AF13CB">
        <w:rPr>
          <w:rFonts w:ascii="Palatino Linotype" w:hAnsi="Palatino Linotype"/>
        </w:rPr>
        <w:t>Para el proceso de modelar el cuerpo se usaron los bocetos como fondo para tener una guía. Se empezó con un rectángulo simple</w:t>
      </w:r>
      <w:r>
        <w:rPr>
          <w:rFonts w:ascii="Palatino Linotype" w:hAnsi="Palatino Linotype"/>
        </w:rPr>
        <w:t xml:space="preserve"> a base de torso. Primero se eliminó la parte izquierda del rectángulo y se usó el modificador de espejo para que al editar los vértices de la parte derecha, los de la izquierda se editaran de igual manera y por lo tanto conseguir modelar solo un lado del cuerpo mientras que el o</w:t>
      </w:r>
      <w:r w:rsidR="000319AB">
        <w:rPr>
          <w:rFonts w:ascii="Palatino Linotype" w:hAnsi="Palatino Linotype"/>
        </w:rPr>
        <w:t>t</w:t>
      </w:r>
      <w:r>
        <w:rPr>
          <w:rFonts w:ascii="Palatino Linotype" w:hAnsi="Palatino Linotype"/>
        </w:rPr>
        <w:t>ro era automáticamente construido por simetría. Al rectángulo inicial se le fueron añadiendo vértices y mediante extrusión se crearon las piernas y el resto del cuerpo. El resultado una vez modelado fue el siguiente.</w:t>
      </w:r>
    </w:p>
    <w:p w14:paraId="72629248" w14:textId="77777777" w:rsidR="004C005C" w:rsidRDefault="00591846" w:rsidP="00AF13CB">
      <w:pPr>
        <w:spacing w:line="360" w:lineRule="auto"/>
        <w:ind w:firstLine="340"/>
        <w:jc w:val="both"/>
        <w:rPr>
          <w:rFonts w:ascii="Palatino Linotype" w:hAnsi="Palatino Linotype"/>
        </w:rPr>
      </w:pPr>
      <w:r>
        <w:rPr>
          <w:noProof/>
          <w:lang w:eastAsia="es-ES"/>
        </w:rPr>
        <w:lastRenderedPageBreak/>
        <mc:AlternateContent>
          <mc:Choice Requires="wps">
            <w:drawing>
              <wp:anchor distT="0" distB="0" distL="114300" distR="114300" simplePos="0" relativeHeight="251682816" behindDoc="0" locked="0" layoutInCell="1" allowOverlap="1" wp14:anchorId="5D5AD7EB" wp14:editId="011A2D57">
                <wp:simplePos x="0" y="0"/>
                <wp:positionH relativeFrom="column">
                  <wp:posOffset>72390</wp:posOffset>
                </wp:positionH>
                <wp:positionV relativeFrom="paragraph">
                  <wp:posOffset>5634355</wp:posOffset>
                </wp:positionV>
                <wp:extent cx="5131435" cy="546100"/>
                <wp:effectExtent l="0" t="0" r="0" b="0"/>
                <wp:wrapTight wrapText="bothSides">
                  <wp:wrapPolygon edited="0">
                    <wp:start x="0" y="0"/>
                    <wp:lineTo x="0" y="21600"/>
                    <wp:lineTo x="21600" y="21600"/>
                    <wp:lineTo x="21600" y="0"/>
                  </wp:wrapPolygon>
                </wp:wrapTight>
                <wp:docPr id="18" name="18 Cuadro de texto"/>
                <wp:cNvGraphicFramePr/>
                <a:graphic xmlns:a="http://schemas.openxmlformats.org/drawingml/2006/main">
                  <a:graphicData uri="http://schemas.microsoft.com/office/word/2010/wordprocessingShape">
                    <wps:wsp>
                      <wps:cNvSpPr txBox="1"/>
                      <wps:spPr>
                        <a:xfrm>
                          <a:off x="0" y="0"/>
                          <a:ext cx="5131435" cy="546100"/>
                        </a:xfrm>
                        <a:prstGeom prst="rect">
                          <a:avLst/>
                        </a:prstGeom>
                        <a:solidFill>
                          <a:prstClr val="white"/>
                        </a:solidFill>
                        <a:ln>
                          <a:noFill/>
                        </a:ln>
                        <a:effectLst/>
                      </wps:spPr>
                      <wps:txbx>
                        <w:txbxContent>
                          <w:p w14:paraId="7F4F158D" w14:textId="698661A1" w:rsidR="00B87757" w:rsidRPr="00591846" w:rsidRDefault="00B87757" w:rsidP="00591846">
                            <w:pPr>
                              <w:pStyle w:val="Epgrafe"/>
                              <w:jc w:val="center"/>
                              <w:rPr>
                                <w:noProof/>
                                <w:sz w:val="20"/>
                                <w:szCs w:val="20"/>
                              </w:rPr>
                            </w:pPr>
                            <w:bookmarkStart w:id="192" w:name="_Toc459454773"/>
                            <w:bookmarkStart w:id="193" w:name="_Toc459454878"/>
                            <w:r w:rsidRPr="00591846">
                              <w:rPr>
                                <w:sz w:val="20"/>
                                <w:szCs w:val="20"/>
                              </w:rPr>
                              <w:t xml:space="preserve">Figura </w:t>
                            </w:r>
                            <w:r w:rsidRPr="00591846">
                              <w:rPr>
                                <w:sz w:val="20"/>
                                <w:szCs w:val="20"/>
                              </w:rPr>
                              <w:fldChar w:fldCharType="begin"/>
                            </w:r>
                            <w:r w:rsidRPr="00591846">
                              <w:rPr>
                                <w:sz w:val="20"/>
                                <w:szCs w:val="20"/>
                              </w:rPr>
                              <w:instrText xml:space="preserve"> SEQ Figura \* ARABIC </w:instrText>
                            </w:r>
                            <w:r w:rsidRPr="00591846">
                              <w:rPr>
                                <w:sz w:val="20"/>
                                <w:szCs w:val="20"/>
                              </w:rPr>
                              <w:fldChar w:fldCharType="separate"/>
                            </w:r>
                            <w:ins w:id="194" w:author="root" w:date="2016-09-02T13:57:00Z">
                              <w:r w:rsidR="007201F6">
                                <w:rPr>
                                  <w:noProof/>
                                  <w:sz w:val="20"/>
                                  <w:szCs w:val="20"/>
                                </w:rPr>
                                <w:t>9</w:t>
                              </w:r>
                            </w:ins>
                            <w:del w:id="195" w:author="root" w:date="2016-09-02T13:23:00Z">
                              <w:r w:rsidR="00EC4D03" w:rsidDel="00752828">
                                <w:rPr>
                                  <w:noProof/>
                                  <w:sz w:val="20"/>
                                  <w:szCs w:val="20"/>
                                </w:rPr>
                                <w:delText>11</w:delText>
                              </w:r>
                            </w:del>
                            <w:r w:rsidRPr="00591846">
                              <w:rPr>
                                <w:sz w:val="20"/>
                                <w:szCs w:val="20"/>
                              </w:rPr>
                              <w:fldChar w:fldCharType="end"/>
                            </w:r>
                            <w:r w:rsidRPr="00591846">
                              <w:rPr>
                                <w:sz w:val="20"/>
                                <w:szCs w:val="20"/>
                              </w:rPr>
                              <w:t xml:space="preserve"> - Cabeza terminada</w:t>
                            </w:r>
                            <w:r>
                              <w:rPr>
                                <w:sz w:val="20"/>
                                <w:szCs w:val="20"/>
                              </w:rPr>
                              <w:t>.</w:t>
                            </w:r>
                            <w:r>
                              <w:rPr>
                                <w:sz w:val="20"/>
                                <w:szCs w:val="20"/>
                              </w:rPr>
                              <w:br/>
                              <w:t>Fuente: Propia.</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8 Cuadro de texto" o:spid="_x0000_s1037" type="#_x0000_t202" style="position:absolute;left:0;text-align:left;margin-left:5.7pt;margin-top:443.65pt;width:404.05pt;height:4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" stroked="f">
                <v:textbox style="mso-fit-shape-to-text:t" inset="0,0,0,0">
                  <w:txbxContent>
                    <w:p w14:paraId="7F4F158D" w14:textId="698661A1" w:rsidR="00B87757" w:rsidRPr="00591846" w:rsidRDefault="00B87757" w:rsidP="00591846">
                      <w:pPr>
                        <w:pStyle w:val="Epgrafe"/>
                        <w:jc w:val="center"/>
                        <w:rPr>
                          <w:noProof/>
                          <w:sz w:val="20"/>
                          <w:szCs w:val="20"/>
                        </w:rPr>
                      </w:pPr>
                      <w:bookmarkStart w:id="196" w:name="_Toc459454773"/>
                      <w:bookmarkStart w:id="197" w:name="_Toc459454878"/>
                      <w:r w:rsidRPr="00591846">
                        <w:rPr>
                          <w:sz w:val="20"/>
                          <w:szCs w:val="20"/>
                        </w:rPr>
                        <w:t xml:space="preserve">Figura </w:t>
                      </w:r>
                      <w:r w:rsidRPr="00591846">
                        <w:rPr>
                          <w:sz w:val="20"/>
                          <w:szCs w:val="20"/>
                        </w:rPr>
                        <w:fldChar w:fldCharType="begin"/>
                      </w:r>
                      <w:r w:rsidRPr="00591846">
                        <w:rPr>
                          <w:sz w:val="20"/>
                          <w:szCs w:val="20"/>
                        </w:rPr>
                        <w:instrText xml:space="preserve"> SEQ Figura \* ARABIC </w:instrText>
                      </w:r>
                      <w:r w:rsidRPr="00591846">
                        <w:rPr>
                          <w:sz w:val="20"/>
                          <w:szCs w:val="20"/>
                        </w:rPr>
                        <w:fldChar w:fldCharType="separate"/>
                      </w:r>
                      <w:ins w:id="198" w:author="root" w:date="2016-09-02T13:57:00Z">
                        <w:r w:rsidR="007201F6">
                          <w:rPr>
                            <w:noProof/>
                            <w:sz w:val="20"/>
                            <w:szCs w:val="20"/>
                          </w:rPr>
                          <w:t>9</w:t>
                        </w:r>
                      </w:ins>
                      <w:del w:id="199" w:author="root" w:date="2016-09-02T13:23:00Z">
                        <w:r w:rsidR="00EC4D03" w:rsidDel="00752828">
                          <w:rPr>
                            <w:noProof/>
                            <w:sz w:val="20"/>
                            <w:szCs w:val="20"/>
                          </w:rPr>
                          <w:delText>11</w:delText>
                        </w:r>
                      </w:del>
                      <w:r w:rsidRPr="00591846">
                        <w:rPr>
                          <w:sz w:val="20"/>
                          <w:szCs w:val="20"/>
                        </w:rPr>
                        <w:fldChar w:fldCharType="end"/>
                      </w:r>
                      <w:r w:rsidRPr="00591846">
                        <w:rPr>
                          <w:sz w:val="20"/>
                          <w:szCs w:val="20"/>
                        </w:rPr>
                        <w:t xml:space="preserve"> - Cabeza terminada</w:t>
                      </w:r>
                      <w:r>
                        <w:rPr>
                          <w:sz w:val="20"/>
                          <w:szCs w:val="20"/>
                        </w:rPr>
                        <w:t>.</w:t>
                      </w:r>
                      <w:r>
                        <w:rPr>
                          <w:sz w:val="20"/>
                          <w:szCs w:val="20"/>
                        </w:rPr>
                        <w:br/>
                        <w:t>Fuente: Propia.</w:t>
                      </w:r>
                      <w:bookmarkEnd w:id="196"/>
                      <w:bookmarkEnd w:id="197"/>
                    </w:p>
                  </w:txbxContent>
                </v:textbox>
                <w10:wrap type="tight"/>
              </v:shape>
            </w:pict>
          </mc:Fallback>
        </mc:AlternateContent>
      </w:r>
      <w:r>
        <w:rPr>
          <w:rFonts w:ascii="Palatino Linotype" w:hAnsi="Palatino Linotype"/>
          <w:noProof/>
          <w:lang w:eastAsia="es-ES"/>
        </w:rPr>
        <w:drawing>
          <wp:anchor distT="0" distB="0" distL="114300" distR="114300" simplePos="0" relativeHeight="251680768" behindDoc="1" locked="0" layoutInCell="1" allowOverlap="1" wp14:anchorId="644A0359" wp14:editId="066F55A3">
            <wp:simplePos x="0" y="0"/>
            <wp:positionH relativeFrom="column">
              <wp:posOffset>72390</wp:posOffset>
            </wp:positionH>
            <wp:positionV relativeFrom="paragraph">
              <wp:posOffset>2557780</wp:posOffset>
            </wp:positionV>
            <wp:extent cx="5131435" cy="3019425"/>
            <wp:effectExtent l="0" t="0" r="0" b="9525"/>
            <wp:wrapTight wrapText="bothSides">
              <wp:wrapPolygon edited="0">
                <wp:start x="0" y="0"/>
                <wp:lineTo x="0" y="21532"/>
                <wp:lineTo x="21490" y="21532"/>
                <wp:lineTo x="21490" y="0"/>
                <wp:lineTo x="0" y="0"/>
              </wp:wrapPolygon>
            </wp:wrapTight>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a.jpg"/>
                    <pic:cNvPicPr/>
                  </pic:nvPicPr>
                  <pic:blipFill>
                    <a:blip r:embed="rId38">
                      <a:extLst>
                        <a:ext uri="{28A0092B-C50C-407E-A947-70E740481C1C}">
                          <a14:useLocalDpi xmlns:a14="http://schemas.microsoft.com/office/drawing/2010/main" val="0"/>
                        </a:ext>
                      </a:extLst>
                    </a:blip>
                    <a:stretch>
                      <a:fillRect/>
                    </a:stretch>
                  </pic:blipFill>
                  <pic:spPr>
                    <a:xfrm>
                      <a:off x="0" y="0"/>
                      <a:ext cx="5131435" cy="3019425"/>
                    </a:xfrm>
                    <a:prstGeom prst="rect">
                      <a:avLst/>
                    </a:prstGeom>
                  </pic:spPr>
                </pic:pic>
              </a:graphicData>
            </a:graphic>
            <wp14:sizeRelH relativeFrom="page">
              <wp14:pctWidth>0</wp14:pctWidth>
            </wp14:sizeRelH>
            <wp14:sizeRelV relativeFrom="page">
              <wp14:pctHeight>0</wp14:pctHeight>
            </wp14:sizeRelV>
          </wp:anchor>
        </w:drawing>
      </w:r>
      <w:r w:rsidR="004C005C">
        <w:rPr>
          <w:rFonts w:ascii="Palatino Linotype" w:hAnsi="Palatino Linotype"/>
        </w:rPr>
        <w:t>El siguiente paso fue modelar la cabeza. Para ello se empleó el mismo modificador de espejo para conseguir simetría pero esta vez se comenzó mediante vértices sueltos puestos a mano siguiendo la línea de la nariz. Desde ahí se siguió hacia el mentón y la boca y luego los laterales de la cara junto con los ojos. Por último se crearon los laterales de la cabeza y la parte de arriba. Fueron los ojos y la boca lo que más complicaciones supusieron ya que rompen con la organización normal de los vértices y obligan a añadir vértices adicionales para completar las zonas con más detalle.</w:t>
      </w:r>
      <w:r>
        <w:rPr>
          <w:rFonts w:ascii="Palatino Linotype" w:hAnsi="Palatino Linotype"/>
        </w:rPr>
        <w:t xml:space="preserve"> Finalmente se añadieron las orejas y el cuello y se terminó la parte de la cabeza. Faltaría unirlo con el resto del cuerpo y añadirle el pelo.</w:t>
      </w:r>
    </w:p>
    <w:p w14:paraId="4A92D9AE" w14:textId="77777777" w:rsidR="00591846" w:rsidRDefault="007C4743" w:rsidP="00AF13CB">
      <w:pPr>
        <w:spacing w:line="360" w:lineRule="auto"/>
        <w:ind w:firstLine="340"/>
        <w:jc w:val="both"/>
        <w:rPr>
          <w:rFonts w:ascii="Palatino Linotype" w:hAnsi="Palatino Linotype"/>
        </w:rPr>
      </w:pPr>
      <w:r>
        <w:rPr>
          <w:rFonts w:ascii="Palatino Linotype" w:hAnsi="Palatino Linotype"/>
        </w:rPr>
        <w:t>Una vez unidas las mallas de la cabeza y el cuerpo se trabajó en realizar la ropa. Para ello se seleccionaron las caras sobre las cuales iba a estar la ropa, el torso para el caso de la camiseta y las piernas y cintura para el caso del pantalón. Las caras seleccionadas se separaron de la malla y se extruyeron para darles más volumen. Después se ajustaron al cuerpo en forma de la ropa que se quería conseguir y se agregaron detalles como el cinturón. Para que no hubiese problemas a la hora de animar se aplicó el modificador de máscara para ocultar las partes del cuerpo que estuviesen bajo la ropa. De esta manera al moverse la malla, los vértices del cuerpo que sobrepasasen la ropa no se verían.</w:t>
      </w:r>
    </w:p>
    <w:p w14:paraId="7EB5B60F" w14:textId="77777777" w:rsidR="007C4743" w:rsidRDefault="007C4743" w:rsidP="00AF13CB">
      <w:pPr>
        <w:spacing w:line="360" w:lineRule="auto"/>
        <w:ind w:firstLine="340"/>
        <w:jc w:val="both"/>
        <w:rPr>
          <w:rFonts w:ascii="Palatino Linotype" w:hAnsi="Palatino Linotype"/>
        </w:rPr>
      </w:pPr>
      <w:r>
        <w:rPr>
          <w:rFonts w:ascii="Palatino Linotype" w:hAnsi="Palatino Linotype"/>
        </w:rPr>
        <w:lastRenderedPageBreak/>
        <w:t xml:space="preserve">Con la ropa creada se pasó al pelo. Se intentó modelar varias veces un cabello que quedase bien, pero resulta ser una de las partes más difíciles en el modelado, y más el cabello de mujer. Finalmente se optó por recurrir a modelos de terceros con licencia </w:t>
      </w:r>
      <w:proofErr w:type="spellStart"/>
      <w:r>
        <w:rPr>
          <w:rFonts w:ascii="Palatino Linotype" w:hAnsi="Palatino Linotype"/>
        </w:rPr>
        <w:t>Creative</w:t>
      </w:r>
      <w:proofErr w:type="spellEnd"/>
      <w:r>
        <w:rPr>
          <w:rFonts w:ascii="Palatino Linotype" w:hAnsi="Palatino Linotype"/>
        </w:rPr>
        <w:t xml:space="preserve"> </w:t>
      </w:r>
      <w:proofErr w:type="spellStart"/>
      <w:r>
        <w:rPr>
          <w:rFonts w:ascii="Palatino Linotype" w:hAnsi="Palatino Linotype"/>
        </w:rPr>
        <w:t>Commons</w:t>
      </w:r>
      <w:proofErr w:type="spellEnd"/>
      <w:r>
        <w:rPr>
          <w:rFonts w:ascii="Palatino Linotype" w:hAnsi="Palatino Linotype"/>
        </w:rPr>
        <w:t>.</w:t>
      </w:r>
    </w:p>
    <w:p w14:paraId="1C165317" w14:textId="77777777" w:rsidR="007C4743" w:rsidRDefault="007B1861"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692032" behindDoc="0" locked="0" layoutInCell="1" allowOverlap="1" wp14:anchorId="78350728" wp14:editId="25608B89">
                <wp:simplePos x="0" y="0"/>
                <wp:positionH relativeFrom="column">
                  <wp:posOffset>-346710</wp:posOffset>
                </wp:positionH>
                <wp:positionV relativeFrom="paragraph">
                  <wp:posOffset>4133850</wp:posOffset>
                </wp:positionV>
                <wp:extent cx="6105525" cy="546100"/>
                <wp:effectExtent l="0" t="0" r="0" b="0"/>
                <wp:wrapTight wrapText="bothSides">
                  <wp:wrapPolygon edited="0">
                    <wp:start x="0" y="0"/>
                    <wp:lineTo x="0" y="21600"/>
                    <wp:lineTo x="21600" y="21600"/>
                    <wp:lineTo x="21600" y="0"/>
                  </wp:wrapPolygon>
                </wp:wrapTight>
                <wp:docPr id="25" name="25 Cuadro de texto"/>
                <wp:cNvGraphicFramePr/>
                <a:graphic xmlns:a="http://schemas.openxmlformats.org/drawingml/2006/main">
                  <a:graphicData uri="http://schemas.microsoft.com/office/word/2010/wordprocessingShape">
                    <wps:wsp>
                      <wps:cNvSpPr txBox="1"/>
                      <wps:spPr>
                        <a:xfrm>
                          <a:off x="0" y="0"/>
                          <a:ext cx="6105525" cy="546100"/>
                        </a:xfrm>
                        <a:prstGeom prst="rect">
                          <a:avLst/>
                        </a:prstGeom>
                        <a:solidFill>
                          <a:prstClr val="white"/>
                        </a:solidFill>
                        <a:ln>
                          <a:noFill/>
                        </a:ln>
                        <a:effectLst/>
                      </wps:spPr>
                      <wps:txbx>
                        <w:txbxContent>
                          <w:p w14:paraId="0A5D9D36" w14:textId="480FEDD2" w:rsidR="00B87757" w:rsidRPr="007B1861" w:rsidRDefault="00B87757" w:rsidP="007B1861">
                            <w:pPr>
                              <w:pStyle w:val="Epgrafe"/>
                              <w:jc w:val="center"/>
                              <w:rPr>
                                <w:noProof/>
                                <w:sz w:val="20"/>
                                <w:szCs w:val="20"/>
                              </w:rPr>
                            </w:pPr>
                            <w:bookmarkStart w:id="200" w:name="_Toc459454774"/>
                            <w:bookmarkStart w:id="201" w:name="_Toc459454879"/>
                            <w:r w:rsidRPr="007B1861">
                              <w:rPr>
                                <w:sz w:val="20"/>
                                <w:szCs w:val="20"/>
                              </w:rPr>
                              <w:t xml:space="preserve">Figura </w:t>
                            </w:r>
                            <w:r w:rsidRPr="007B1861">
                              <w:rPr>
                                <w:sz w:val="20"/>
                                <w:szCs w:val="20"/>
                              </w:rPr>
                              <w:fldChar w:fldCharType="begin"/>
                            </w:r>
                            <w:r w:rsidRPr="007B1861">
                              <w:rPr>
                                <w:sz w:val="20"/>
                                <w:szCs w:val="20"/>
                              </w:rPr>
                              <w:instrText xml:space="preserve"> SEQ Figura \* ARABIC </w:instrText>
                            </w:r>
                            <w:r w:rsidRPr="007B1861">
                              <w:rPr>
                                <w:sz w:val="20"/>
                                <w:szCs w:val="20"/>
                              </w:rPr>
                              <w:fldChar w:fldCharType="separate"/>
                            </w:r>
                            <w:ins w:id="202" w:author="root" w:date="2016-09-02T13:57:00Z">
                              <w:r w:rsidR="007201F6">
                                <w:rPr>
                                  <w:noProof/>
                                  <w:sz w:val="20"/>
                                  <w:szCs w:val="20"/>
                                </w:rPr>
                                <w:t>10</w:t>
                              </w:r>
                            </w:ins>
                            <w:del w:id="203" w:author="root" w:date="2016-09-02T13:23:00Z">
                              <w:r w:rsidR="00EC4D03" w:rsidDel="00752828">
                                <w:rPr>
                                  <w:noProof/>
                                  <w:sz w:val="20"/>
                                  <w:szCs w:val="20"/>
                                </w:rPr>
                                <w:delText>12</w:delText>
                              </w:r>
                            </w:del>
                            <w:r w:rsidRPr="007B1861">
                              <w:rPr>
                                <w:sz w:val="20"/>
                                <w:szCs w:val="20"/>
                              </w:rPr>
                              <w:fldChar w:fldCharType="end"/>
                            </w:r>
                            <w:r w:rsidRPr="007B1861">
                              <w:rPr>
                                <w:sz w:val="20"/>
                                <w:szCs w:val="20"/>
                              </w:rPr>
                              <w:t xml:space="preserve"> - Modelo con pelo y ropa</w:t>
                            </w:r>
                            <w:r>
                              <w:rPr>
                                <w:sz w:val="20"/>
                                <w:szCs w:val="20"/>
                              </w:rPr>
                              <w:t>.</w:t>
                            </w:r>
                            <w:r>
                              <w:rPr>
                                <w:sz w:val="20"/>
                                <w:szCs w:val="20"/>
                              </w:rPr>
                              <w:br/>
                              <w:t>Fuente: Propia.</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5 Cuadro de texto" o:spid="_x0000_s1038" type="#_x0000_t202" style="position:absolute;left:0;text-align:left;margin-left:-27.3pt;margin-top:325.5pt;width:480.75pt;height:43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" stroked="f">
                <v:textbox style="mso-fit-shape-to-text:t" inset="0,0,0,0">
                  <w:txbxContent>
                    <w:p w14:paraId="0A5D9D36" w14:textId="480FEDD2" w:rsidR="00B87757" w:rsidRPr="007B1861" w:rsidRDefault="00B87757" w:rsidP="007B1861">
                      <w:pPr>
                        <w:pStyle w:val="Epgrafe"/>
                        <w:jc w:val="center"/>
                        <w:rPr>
                          <w:noProof/>
                          <w:sz w:val="20"/>
                          <w:szCs w:val="20"/>
                        </w:rPr>
                      </w:pPr>
                      <w:bookmarkStart w:id="204" w:name="_Toc459454774"/>
                      <w:bookmarkStart w:id="205" w:name="_Toc459454879"/>
                      <w:r w:rsidRPr="007B1861">
                        <w:rPr>
                          <w:sz w:val="20"/>
                          <w:szCs w:val="20"/>
                        </w:rPr>
                        <w:t xml:space="preserve">Figura </w:t>
                      </w:r>
                      <w:r w:rsidRPr="007B1861">
                        <w:rPr>
                          <w:sz w:val="20"/>
                          <w:szCs w:val="20"/>
                        </w:rPr>
                        <w:fldChar w:fldCharType="begin"/>
                      </w:r>
                      <w:r w:rsidRPr="007B1861">
                        <w:rPr>
                          <w:sz w:val="20"/>
                          <w:szCs w:val="20"/>
                        </w:rPr>
                        <w:instrText xml:space="preserve"> SEQ Figura \* ARABIC </w:instrText>
                      </w:r>
                      <w:r w:rsidRPr="007B1861">
                        <w:rPr>
                          <w:sz w:val="20"/>
                          <w:szCs w:val="20"/>
                        </w:rPr>
                        <w:fldChar w:fldCharType="separate"/>
                      </w:r>
                      <w:ins w:id="206" w:author="root" w:date="2016-09-02T13:57:00Z">
                        <w:r w:rsidR="007201F6">
                          <w:rPr>
                            <w:noProof/>
                            <w:sz w:val="20"/>
                            <w:szCs w:val="20"/>
                          </w:rPr>
                          <w:t>10</w:t>
                        </w:r>
                      </w:ins>
                      <w:del w:id="207" w:author="root" w:date="2016-09-02T13:23:00Z">
                        <w:r w:rsidR="00EC4D03" w:rsidDel="00752828">
                          <w:rPr>
                            <w:noProof/>
                            <w:sz w:val="20"/>
                            <w:szCs w:val="20"/>
                          </w:rPr>
                          <w:delText>12</w:delText>
                        </w:r>
                      </w:del>
                      <w:r w:rsidRPr="007B1861">
                        <w:rPr>
                          <w:sz w:val="20"/>
                          <w:szCs w:val="20"/>
                        </w:rPr>
                        <w:fldChar w:fldCharType="end"/>
                      </w:r>
                      <w:r w:rsidRPr="007B1861">
                        <w:rPr>
                          <w:sz w:val="20"/>
                          <w:szCs w:val="20"/>
                        </w:rPr>
                        <w:t xml:space="preserve"> - Modelo con pelo y ropa</w:t>
                      </w:r>
                      <w:r>
                        <w:rPr>
                          <w:sz w:val="20"/>
                          <w:szCs w:val="20"/>
                        </w:rPr>
                        <w:t>.</w:t>
                      </w:r>
                      <w:r>
                        <w:rPr>
                          <w:sz w:val="20"/>
                          <w:szCs w:val="20"/>
                        </w:rPr>
                        <w:br/>
                        <w:t>Fuente: Propia.</w:t>
                      </w:r>
                      <w:bookmarkEnd w:id="204"/>
                      <w:bookmarkEnd w:id="205"/>
                    </w:p>
                  </w:txbxContent>
                </v:textbox>
                <w10:wrap type="tight"/>
              </v:shape>
            </w:pict>
          </mc:Fallback>
        </mc:AlternateContent>
      </w:r>
      <w:r>
        <w:rPr>
          <w:rFonts w:ascii="Palatino Linotype" w:hAnsi="Palatino Linotype"/>
          <w:noProof/>
          <w:lang w:eastAsia="es-ES"/>
        </w:rPr>
        <w:drawing>
          <wp:anchor distT="0" distB="0" distL="114300" distR="114300" simplePos="0" relativeHeight="251689984" behindDoc="1" locked="0" layoutInCell="1" allowOverlap="1" wp14:anchorId="03D5BFF2" wp14:editId="3A314ABB">
            <wp:simplePos x="0" y="0"/>
            <wp:positionH relativeFrom="column">
              <wp:posOffset>-346710</wp:posOffset>
            </wp:positionH>
            <wp:positionV relativeFrom="paragraph">
              <wp:posOffset>642620</wp:posOffset>
            </wp:positionV>
            <wp:extent cx="6105525" cy="3434080"/>
            <wp:effectExtent l="0" t="0" r="9525" b="0"/>
            <wp:wrapTight wrapText="bothSides">
              <wp:wrapPolygon edited="0">
                <wp:start x="0" y="0"/>
                <wp:lineTo x="0" y="21448"/>
                <wp:lineTo x="21566" y="21448"/>
                <wp:lineTo x="21566" y="0"/>
                <wp:lineTo x="0" y="0"/>
              </wp:wrapPolygon>
            </wp:wrapTight>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2-2.jpg"/>
                    <pic:cNvPicPr/>
                  </pic:nvPicPr>
                  <pic:blipFill>
                    <a:blip r:embed="rId39">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14:sizeRelH relativeFrom="page">
              <wp14:pctWidth>0</wp14:pctWidth>
            </wp14:sizeRelH>
            <wp14:sizeRelV relativeFrom="page">
              <wp14:pctHeight>0</wp14:pctHeight>
            </wp14:sizeRelV>
          </wp:anchor>
        </w:drawing>
      </w:r>
      <w:r w:rsidR="007C4743">
        <w:rPr>
          <w:rFonts w:ascii="Palatino Linotype" w:hAnsi="Palatino Linotype"/>
        </w:rPr>
        <w:t xml:space="preserve">Con el cabello añadido se separaron los vértices en grupos y se colorearon para </w:t>
      </w:r>
      <w:r>
        <w:rPr>
          <w:rFonts w:ascii="Palatino Linotype" w:hAnsi="Palatino Linotype"/>
        </w:rPr>
        <w:t>que fuese más fácil su identificación y la texturización.</w:t>
      </w:r>
    </w:p>
    <w:p w14:paraId="1F7E53BA" w14:textId="53707D18" w:rsidR="007B1861" w:rsidRDefault="006276BC" w:rsidP="00AF13CB">
      <w:pPr>
        <w:spacing w:line="360" w:lineRule="auto"/>
        <w:ind w:firstLine="340"/>
        <w:jc w:val="both"/>
        <w:rPr>
          <w:rFonts w:ascii="Palatino Linotype" w:hAnsi="Palatino Linotype"/>
        </w:rPr>
      </w:pPr>
      <w:r>
        <w:rPr>
          <w:rFonts w:ascii="Palatino Linotype" w:hAnsi="Palatino Linotype"/>
        </w:rPr>
        <w:t xml:space="preserve">El último paso fue el texturizado. Añadir texturas de forma correcta puede dar una sensación de realismo enorme, aunque el modelado no esté del todo pulido. Para texturizar </w:t>
      </w:r>
      <w:r w:rsidR="00236565">
        <w:rPr>
          <w:rFonts w:ascii="Palatino Linotype" w:hAnsi="Palatino Linotype"/>
        </w:rPr>
        <w:t xml:space="preserve">se usó el método </w:t>
      </w:r>
      <w:r w:rsidR="00236565" w:rsidRPr="00236565">
        <w:rPr>
          <w:rFonts w:ascii="Palatino Linotype" w:hAnsi="Palatino Linotype"/>
        </w:rPr>
        <w:t xml:space="preserve">UV </w:t>
      </w:r>
      <w:proofErr w:type="spellStart"/>
      <w:r w:rsidR="00236565" w:rsidRPr="00236565">
        <w:rPr>
          <w:rFonts w:ascii="Palatino Linotype" w:hAnsi="Palatino Linotype"/>
        </w:rPr>
        <w:t>Mapping</w:t>
      </w:r>
      <w:proofErr w:type="spellEnd"/>
      <w:r w:rsidR="00236565">
        <w:rPr>
          <w:rFonts w:ascii="Palatino Linotype" w:hAnsi="Palatino Linotype"/>
        </w:rPr>
        <w:t xml:space="preserve"> que crea una imagen 2D con toda la malla la cual tiene referencias al modelo 3D, por lo tanto lo que se coloque encima del 2D se traducirá a la posición real del vértice en 3D. P</w:t>
      </w:r>
      <w:r>
        <w:rPr>
          <w:rFonts w:ascii="Palatino Linotype" w:hAnsi="Palatino Linotype"/>
        </w:rPr>
        <w:t xml:space="preserve">rimero hay que colocar la malla 3D en un plano 2D, este proceso se denomina </w:t>
      </w:r>
      <w:r w:rsidRPr="006276BC">
        <w:rPr>
          <w:rFonts w:ascii="Palatino Linotype" w:hAnsi="Palatino Linotype"/>
          <w:i/>
        </w:rPr>
        <w:t>unwrap</w:t>
      </w:r>
      <w:r>
        <w:rPr>
          <w:rFonts w:ascii="Palatino Linotype" w:hAnsi="Palatino Linotype"/>
        </w:rPr>
        <w:t xml:space="preserve"> y el resultado es parecido a aplastar la malla contra un plano. Para que el </w:t>
      </w:r>
      <w:r w:rsidRPr="00002D09">
        <w:rPr>
          <w:rFonts w:ascii="Palatino Linotype" w:hAnsi="Palatino Linotype"/>
          <w:i/>
          <w:rPrChange w:id="208" w:author="root" w:date="2016-09-02T12:20:00Z">
            <w:rPr>
              <w:rFonts w:ascii="Palatino Linotype" w:hAnsi="Palatino Linotype"/>
            </w:rPr>
          </w:rPrChange>
        </w:rPr>
        <w:t>unwrap</w:t>
      </w:r>
      <w:r>
        <w:rPr>
          <w:rFonts w:ascii="Palatino Linotype" w:hAnsi="Palatino Linotype"/>
        </w:rPr>
        <w:t xml:space="preserve"> se haga de manera correcta hay que indicarle a Blender los puntos de corte, ya que resulta imposible aplastar una esfera en un plano de manera que se vean todas sus caras sin hacerle un corte a la espera.</w:t>
      </w:r>
    </w:p>
    <w:p w14:paraId="4C5ECD27" w14:textId="77777777" w:rsidR="004C19FD" w:rsidRDefault="006276BC" w:rsidP="00AF13CB">
      <w:pPr>
        <w:spacing w:line="360" w:lineRule="auto"/>
        <w:ind w:firstLine="340"/>
        <w:jc w:val="both"/>
        <w:rPr>
          <w:rFonts w:ascii="Palatino Linotype" w:hAnsi="Palatino Linotype"/>
        </w:rPr>
      </w:pPr>
      <w:r>
        <w:rPr>
          <w:rFonts w:ascii="Palatino Linotype" w:hAnsi="Palatino Linotype"/>
        </w:rPr>
        <w:lastRenderedPageBreak/>
        <w:t xml:space="preserve">Por lo tanto el primer paso llevado a cabo en el texturizado fue marcar las costuras en los puntos adecuados teniendo en cuenta que depende de lo bien que salga el </w:t>
      </w:r>
      <w:r w:rsidRPr="00002D09">
        <w:rPr>
          <w:rFonts w:ascii="Palatino Linotype" w:hAnsi="Palatino Linotype"/>
          <w:i/>
          <w:rPrChange w:id="209" w:author="root" w:date="2016-09-02T12:20:00Z">
            <w:rPr>
              <w:rFonts w:ascii="Palatino Linotype" w:hAnsi="Palatino Linotype"/>
            </w:rPr>
          </w:rPrChange>
        </w:rPr>
        <w:t>unwrap</w:t>
      </w:r>
      <w:r>
        <w:rPr>
          <w:rFonts w:ascii="Palatino Linotype" w:hAnsi="Palatino Linotype"/>
        </w:rPr>
        <w:t xml:space="preserve"> será más sencillo o trabajoso texturizar después. Una vez con las costuras marcadas se procede al </w:t>
      </w:r>
      <w:r w:rsidRPr="00002D09">
        <w:rPr>
          <w:rFonts w:ascii="Palatino Linotype" w:hAnsi="Palatino Linotype"/>
          <w:i/>
          <w:rPrChange w:id="210" w:author="root" w:date="2016-09-02T12:20:00Z">
            <w:rPr>
              <w:rFonts w:ascii="Palatino Linotype" w:hAnsi="Palatino Linotype"/>
            </w:rPr>
          </w:rPrChange>
        </w:rPr>
        <w:t>unwr</w:t>
      </w:r>
      <w:r w:rsidR="00236565" w:rsidRPr="00002D09">
        <w:rPr>
          <w:rFonts w:ascii="Palatino Linotype" w:hAnsi="Palatino Linotype"/>
          <w:i/>
          <w:rPrChange w:id="211" w:author="root" w:date="2016-09-02T12:20:00Z">
            <w:rPr>
              <w:rFonts w:ascii="Palatino Linotype" w:hAnsi="Palatino Linotype"/>
            </w:rPr>
          </w:rPrChange>
        </w:rPr>
        <w:t>ap</w:t>
      </w:r>
      <w:r w:rsidR="00236565">
        <w:rPr>
          <w:rFonts w:ascii="Palatino Linotype" w:hAnsi="Palatino Linotype"/>
        </w:rPr>
        <w:t>.</w:t>
      </w:r>
      <w:r>
        <w:rPr>
          <w:rFonts w:ascii="Palatino Linotype" w:hAnsi="Palatino Linotype"/>
        </w:rPr>
        <w:t xml:space="preserve"> </w:t>
      </w:r>
    </w:p>
    <w:p w14:paraId="6BF12F0D" w14:textId="77777777" w:rsidR="004C19FD" w:rsidRDefault="004C19FD" w:rsidP="00AF13CB">
      <w:pPr>
        <w:spacing w:line="360" w:lineRule="auto"/>
        <w:ind w:firstLine="340"/>
        <w:jc w:val="both"/>
        <w:rPr>
          <w:rFonts w:ascii="Palatino Linotype" w:hAnsi="Palatino Linotype"/>
        </w:rPr>
      </w:pPr>
      <w:r>
        <w:rPr>
          <w:rFonts w:ascii="Palatino Linotype" w:hAnsi="Palatino Linotype"/>
          <w:noProof/>
          <w:lang w:eastAsia="es-ES"/>
        </w:rPr>
        <w:drawing>
          <wp:anchor distT="0" distB="0" distL="114300" distR="114300" simplePos="0" relativeHeight="251693056" behindDoc="1" locked="0" layoutInCell="1" allowOverlap="1" wp14:anchorId="100CBB08" wp14:editId="536FE63D">
            <wp:simplePos x="0" y="0"/>
            <wp:positionH relativeFrom="column">
              <wp:posOffset>215265</wp:posOffset>
            </wp:positionH>
            <wp:positionV relativeFrom="paragraph">
              <wp:posOffset>4445</wp:posOffset>
            </wp:positionV>
            <wp:extent cx="4981575" cy="4981575"/>
            <wp:effectExtent l="0" t="0" r="9525" b="9525"/>
            <wp:wrapTight wrapText="bothSides">
              <wp:wrapPolygon edited="0">
                <wp:start x="11399" y="0"/>
                <wp:lineTo x="3634" y="0"/>
                <wp:lineTo x="165" y="413"/>
                <wp:lineTo x="0" y="1900"/>
                <wp:lineTo x="0" y="4460"/>
                <wp:lineTo x="1487" y="5286"/>
                <wp:lineTo x="413" y="6112"/>
                <wp:lineTo x="248" y="6938"/>
                <wp:lineTo x="248" y="7517"/>
                <wp:lineTo x="413" y="7930"/>
                <wp:lineTo x="0" y="9251"/>
                <wp:lineTo x="0" y="12638"/>
                <wp:lineTo x="1404" y="13216"/>
                <wp:lineTo x="3056" y="13216"/>
                <wp:lineTo x="826" y="14042"/>
                <wp:lineTo x="0" y="14455"/>
                <wp:lineTo x="0" y="14868"/>
                <wp:lineTo x="661" y="15859"/>
                <wp:lineTo x="826" y="17181"/>
                <wp:lineTo x="0" y="18502"/>
                <wp:lineTo x="0" y="19163"/>
                <wp:lineTo x="2148" y="19824"/>
                <wp:lineTo x="4791" y="21559"/>
                <wp:lineTo x="14207" y="21559"/>
                <wp:lineTo x="21559" y="21559"/>
                <wp:lineTo x="21559" y="16190"/>
                <wp:lineTo x="21063" y="16024"/>
                <wp:lineTo x="21559" y="15611"/>
                <wp:lineTo x="21559" y="6030"/>
                <wp:lineTo x="21146" y="5286"/>
                <wp:lineTo x="21559" y="4047"/>
                <wp:lineTo x="21559" y="0"/>
                <wp:lineTo x="12142" y="0"/>
                <wp:lineTo x="11399" y="0"/>
              </wp:wrapPolygon>
            </wp:wrapTight>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rpoUnwraping.png"/>
                    <pic:cNvPicPr/>
                  </pic:nvPicPr>
                  <pic:blipFill>
                    <a:blip r:embed="rId40">
                      <a:extLst>
                        <a:ext uri="{28A0092B-C50C-407E-A947-70E740481C1C}">
                          <a14:useLocalDpi xmlns:a14="http://schemas.microsoft.com/office/drawing/2010/main" val="0"/>
                        </a:ext>
                      </a:extLst>
                    </a:blip>
                    <a:stretch>
                      <a:fillRect/>
                    </a:stretch>
                  </pic:blipFill>
                  <pic:spPr>
                    <a:xfrm>
                      <a:off x="0" y="0"/>
                      <a:ext cx="4981575" cy="4981575"/>
                    </a:xfrm>
                    <a:prstGeom prst="rect">
                      <a:avLst/>
                    </a:prstGeom>
                  </pic:spPr>
                </pic:pic>
              </a:graphicData>
            </a:graphic>
            <wp14:sizeRelH relativeFrom="page">
              <wp14:pctWidth>0</wp14:pctWidth>
            </wp14:sizeRelH>
            <wp14:sizeRelV relativeFrom="page">
              <wp14:pctHeight>0</wp14:pctHeight>
            </wp14:sizeRelV>
          </wp:anchor>
        </w:drawing>
      </w:r>
    </w:p>
    <w:p w14:paraId="1EA6F66B" w14:textId="77777777" w:rsidR="004C19FD" w:rsidRDefault="004C19FD" w:rsidP="00AF13CB">
      <w:pPr>
        <w:spacing w:line="360" w:lineRule="auto"/>
        <w:ind w:firstLine="340"/>
        <w:jc w:val="both"/>
        <w:rPr>
          <w:rFonts w:ascii="Palatino Linotype" w:hAnsi="Palatino Linotype"/>
        </w:rPr>
      </w:pPr>
    </w:p>
    <w:p w14:paraId="0648218B" w14:textId="77777777" w:rsidR="004C19FD" w:rsidRDefault="004C19FD" w:rsidP="00AF13CB">
      <w:pPr>
        <w:spacing w:line="360" w:lineRule="auto"/>
        <w:ind w:firstLine="340"/>
        <w:jc w:val="both"/>
        <w:rPr>
          <w:rFonts w:ascii="Palatino Linotype" w:hAnsi="Palatino Linotype"/>
        </w:rPr>
      </w:pPr>
    </w:p>
    <w:p w14:paraId="183B8D97" w14:textId="77777777" w:rsidR="004C19FD" w:rsidRDefault="004C19FD" w:rsidP="00AF13CB">
      <w:pPr>
        <w:spacing w:line="360" w:lineRule="auto"/>
        <w:ind w:firstLine="340"/>
        <w:jc w:val="both"/>
        <w:rPr>
          <w:rFonts w:ascii="Palatino Linotype" w:hAnsi="Palatino Linotype"/>
        </w:rPr>
      </w:pPr>
    </w:p>
    <w:p w14:paraId="3FB3A742" w14:textId="77777777" w:rsidR="004C19FD" w:rsidRDefault="004C19FD" w:rsidP="00AF13CB">
      <w:pPr>
        <w:spacing w:line="360" w:lineRule="auto"/>
        <w:ind w:firstLine="340"/>
        <w:jc w:val="both"/>
        <w:rPr>
          <w:rFonts w:ascii="Palatino Linotype" w:hAnsi="Palatino Linotype"/>
        </w:rPr>
      </w:pPr>
    </w:p>
    <w:p w14:paraId="6A245ACD" w14:textId="77777777" w:rsidR="004C19FD" w:rsidRDefault="004C19FD" w:rsidP="00AF13CB">
      <w:pPr>
        <w:spacing w:line="360" w:lineRule="auto"/>
        <w:ind w:firstLine="340"/>
        <w:jc w:val="both"/>
        <w:rPr>
          <w:rFonts w:ascii="Palatino Linotype" w:hAnsi="Palatino Linotype"/>
        </w:rPr>
      </w:pPr>
    </w:p>
    <w:p w14:paraId="0FBC63C9" w14:textId="77777777" w:rsidR="004C19FD" w:rsidRDefault="004C19FD" w:rsidP="00AF13CB">
      <w:pPr>
        <w:spacing w:line="360" w:lineRule="auto"/>
        <w:ind w:firstLine="340"/>
        <w:jc w:val="both"/>
        <w:rPr>
          <w:rFonts w:ascii="Palatino Linotype" w:hAnsi="Palatino Linotype"/>
        </w:rPr>
      </w:pPr>
    </w:p>
    <w:p w14:paraId="494CCC6B" w14:textId="77777777" w:rsidR="004C19FD" w:rsidRDefault="004C19FD" w:rsidP="004C19FD">
      <w:pPr>
        <w:spacing w:line="360" w:lineRule="auto"/>
        <w:jc w:val="both"/>
        <w:rPr>
          <w:rFonts w:ascii="Palatino Linotype" w:hAnsi="Palatino Linotype"/>
        </w:rPr>
      </w:pPr>
      <w:r>
        <w:rPr>
          <w:noProof/>
          <w:lang w:eastAsia="es-ES"/>
        </w:rPr>
        <mc:AlternateContent>
          <mc:Choice Requires="wps">
            <w:drawing>
              <wp:anchor distT="0" distB="0" distL="114300" distR="114300" simplePos="0" relativeHeight="251695104" behindDoc="0" locked="0" layoutInCell="1" allowOverlap="1" wp14:anchorId="06E0A52E" wp14:editId="732D8237">
                <wp:simplePos x="0" y="0"/>
                <wp:positionH relativeFrom="column">
                  <wp:posOffset>215265</wp:posOffset>
                </wp:positionH>
                <wp:positionV relativeFrom="paragraph">
                  <wp:posOffset>292100</wp:posOffset>
                </wp:positionV>
                <wp:extent cx="5400040" cy="546100"/>
                <wp:effectExtent l="0" t="0" r="0" b="6350"/>
                <wp:wrapTight wrapText="bothSides">
                  <wp:wrapPolygon edited="0">
                    <wp:start x="0" y="0"/>
                    <wp:lineTo x="0" y="21098"/>
                    <wp:lineTo x="21488" y="21098"/>
                    <wp:lineTo x="21488" y="0"/>
                    <wp:lineTo x="0" y="0"/>
                  </wp:wrapPolygon>
                </wp:wrapTight>
                <wp:docPr id="27" name="27 Cuadro de texto"/>
                <wp:cNvGraphicFramePr/>
                <a:graphic xmlns:a="http://schemas.openxmlformats.org/drawingml/2006/main">
                  <a:graphicData uri="http://schemas.microsoft.com/office/word/2010/wordprocessingShape">
                    <wps:wsp>
                      <wps:cNvSpPr txBox="1"/>
                      <wps:spPr>
                        <a:xfrm>
                          <a:off x="0" y="0"/>
                          <a:ext cx="5400040" cy="546100"/>
                        </a:xfrm>
                        <a:prstGeom prst="rect">
                          <a:avLst/>
                        </a:prstGeom>
                        <a:solidFill>
                          <a:prstClr val="white"/>
                        </a:solidFill>
                        <a:ln>
                          <a:noFill/>
                        </a:ln>
                        <a:effectLst/>
                      </wps:spPr>
                      <wps:txbx>
                        <w:txbxContent>
                          <w:p w14:paraId="699FA01B" w14:textId="1D7BED78" w:rsidR="00B87757" w:rsidRPr="004C19FD" w:rsidRDefault="00B87757" w:rsidP="004C19FD">
                            <w:pPr>
                              <w:pStyle w:val="Epgrafe"/>
                              <w:jc w:val="center"/>
                              <w:rPr>
                                <w:noProof/>
                                <w:sz w:val="20"/>
                                <w:szCs w:val="20"/>
                              </w:rPr>
                            </w:pPr>
                            <w:bookmarkStart w:id="212" w:name="_Toc459454775"/>
                            <w:bookmarkStart w:id="213" w:name="_Toc459454880"/>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ins w:id="214" w:author="root" w:date="2016-09-02T13:57:00Z">
                              <w:r w:rsidR="007201F6">
                                <w:rPr>
                                  <w:noProof/>
                                  <w:sz w:val="20"/>
                                  <w:szCs w:val="20"/>
                                </w:rPr>
                                <w:t>11</w:t>
                              </w:r>
                            </w:ins>
                            <w:del w:id="215" w:author="root" w:date="2016-09-02T13:23:00Z">
                              <w:r w:rsidR="00EC4D03" w:rsidDel="00752828">
                                <w:rPr>
                                  <w:noProof/>
                                  <w:sz w:val="20"/>
                                  <w:szCs w:val="20"/>
                                </w:rPr>
                                <w:delText>13</w:delText>
                              </w:r>
                            </w:del>
                            <w:r w:rsidRPr="004C19FD">
                              <w:rPr>
                                <w:sz w:val="20"/>
                                <w:szCs w:val="20"/>
                              </w:rPr>
                              <w:fldChar w:fldCharType="end"/>
                            </w:r>
                            <w:r w:rsidRPr="004C19FD">
                              <w:rPr>
                                <w:sz w:val="20"/>
                                <w:szCs w:val="20"/>
                              </w:rPr>
                              <w:t xml:space="preserve"> - </w:t>
                            </w:r>
                            <w:r w:rsidRPr="00002D09">
                              <w:rPr>
                                <w:sz w:val="20"/>
                                <w:szCs w:val="20"/>
                              </w:rPr>
                              <w:t>Unwrap</w:t>
                            </w:r>
                            <w:r w:rsidRPr="004C19FD">
                              <w:rPr>
                                <w:sz w:val="20"/>
                                <w:szCs w:val="20"/>
                              </w:rPr>
                              <w:t xml:space="preserve"> de la malla sin texturizar</w:t>
                            </w:r>
                            <w:r>
                              <w:rPr>
                                <w:sz w:val="20"/>
                                <w:szCs w:val="20"/>
                              </w:rPr>
                              <w:t>.</w:t>
                            </w:r>
                            <w:r>
                              <w:rPr>
                                <w:sz w:val="20"/>
                                <w:szCs w:val="20"/>
                              </w:rPr>
                              <w:br/>
                              <w:t>Fuente: Propia.</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7 Cuadro de texto" o:spid="_x0000_s1039" type="#_x0000_t202" style="position:absolute;left:0;text-align:left;margin-left:16.95pt;margin-top:23pt;width:425.2pt;height:43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" stroked="f">
                <v:textbox style="mso-fit-shape-to-text:t" inset="0,0,0,0">
                  <w:txbxContent>
                    <w:p w14:paraId="699FA01B" w14:textId="1D7BED78" w:rsidR="00B87757" w:rsidRPr="004C19FD" w:rsidRDefault="00B87757" w:rsidP="004C19FD">
                      <w:pPr>
                        <w:pStyle w:val="Epgrafe"/>
                        <w:jc w:val="center"/>
                        <w:rPr>
                          <w:noProof/>
                          <w:sz w:val="20"/>
                          <w:szCs w:val="20"/>
                        </w:rPr>
                      </w:pPr>
                      <w:bookmarkStart w:id="216" w:name="_Toc459454775"/>
                      <w:bookmarkStart w:id="217" w:name="_Toc459454880"/>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ins w:id="218" w:author="root" w:date="2016-09-02T13:57:00Z">
                        <w:r w:rsidR="007201F6">
                          <w:rPr>
                            <w:noProof/>
                            <w:sz w:val="20"/>
                            <w:szCs w:val="20"/>
                          </w:rPr>
                          <w:t>11</w:t>
                        </w:r>
                      </w:ins>
                      <w:del w:id="219" w:author="root" w:date="2016-09-02T13:23:00Z">
                        <w:r w:rsidR="00EC4D03" w:rsidDel="00752828">
                          <w:rPr>
                            <w:noProof/>
                            <w:sz w:val="20"/>
                            <w:szCs w:val="20"/>
                          </w:rPr>
                          <w:delText>13</w:delText>
                        </w:r>
                      </w:del>
                      <w:r w:rsidRPr="004C19FD">
                        <w:rPr>
                          <w:sz w:val="20"/>
                          <w:szCs w:val="20"/>
                        </w:rPr>
                        <w:fldChar w:fldCharType="end"/>
                      </w:r>
                      <w:r w:rsidRPr="004C19FD">
                        <w:rPr>
                          <w:sz w:val="20"/>
                          <w:szCs w:val="20"/>
                        </w:rPr>
                        <w:t xml:space="preserve"> - </w:t>
                      </w:r>
                      <w:r w:rsidRPr="00002D09">
                        <w:rPr>
                          <w:sz w:val="20"/>
                          <w:szCs w:val="20"/>
                        </w:rPr>
                        <w:t>Unwrap</w:t>
                      </w:r>
                      <w:r w:rsidRPr="004C19FD">
                        <w:rPr>
                          <w:sz w:val="20"/>
                          <w:szCs w:val="20"/>
                        </w:rPr>
                        <w:t xml:space="preserve"> de la malla sin texturizar</w:t>
                      </w:r>
                      <w:r>
                        <w:rPr>
                          <w:sz w:val="20"/>
                          <w:szCs w:val="20"/>
                        </w:rPr>
                        <w:t>.</w:t>
                      </w:r>
                      <w:r>
                        <w:rPr>
                          <w:sz w:val="20"/>
                          <w:szCs w:val="20"/>
                        </w:rPr>
                        <w:br/>
                        <w:t>Fuente: Propia.</w:t>
                      </w:r>
                      <w:bookmarkEnd w:id="216"/>
                      <w:bookmarkEnd w:id="217"/>
                    </w:p>
                  </w:txbxContent>
                </v:textbox>
                <w10:wrap type="tight"/>
              </v:shape>
            </w:pict>
          </mc:Fallback>
        </mc:AlternateContent>
      </w:r>
    </w:p>
    <w:p w14:paraId="224AF9C4" w14:textId="77777777" w:rsidR="006276BC" w:rsidRDefault="006276BC" w:rsidP="00AF13CB">
      <w:pPr>
        <w:spacing w:line="360" w:lineRule="auto"/>
        <w:ind w:firstLine="340"/>
        <w:jc w:val="both"/>
        <w:rPr>
          <w:rFonts w:ascii="Palatino Linotype" w:hAnsi="Palatino Linotype"/>
        </w:rPr>
      </w:pPr>
      <w:r>
        <w:rPr>
          <w:rFonts w:ascii="Palatino Linotype" w:hAnsi="Palatino Linotype"/>
        </w:rPr>
        <w:t xml:space="preserve">Con el </w:t>
      </w:r>
      <w:r w:rsidRPr="00002D09">
        <w:rPr>
          <w:rFonts w:ascii="Palatino Linotype" w:hAnsi="Palatino Linotype"/>
          <w:i/>
          <w:rPrChange w:id="220" w:author="root" w:date="2016-09-02T12:20:00Z">
            <w:rPr>
              <w:rFonts w:ascii="Palatino Linotype" w:hAnsi="Palatino Linotype"/>
            </w:rPr>
          </w:rPrChange>
        </w:rPr>
        <w:t>unwrap</w:t>
      </w:r>
      <w:r>
        <w:rPr>
          <w:rFonts w:ascii="Palatino Linotype" w:hAnsi="Palatino Linotype"/>
        </w:rPr>
        <w:t xml:space="preserve"> ya hecho el próximo paso es colocar las texturas encima</w:t>
      </w:r>
      <w:r w:rsidR="004C19FD">
        <w:rPr>
          <w:rFonts w:ascii="Palatino Linotype" w:hAnsi="Palatino Linotype"/>
        </w:rPr>
        <w:t xml:space="preserve"> con un editor de imágenes</w:t>
      </w:r>
      <w:r>
        <w:rPr>
          <w:rFonts w:ascii="Palatino Linotype" w:hAnsi="Palatino Linotype"/>
        </w:rPr>
        <w:t>.</w:t>
      </w:r>
      <w:r w:rsidR="00962E95">
        <w:rPr>
          <w:rFonts w:ascii="Palatino Linotype" w:hAnsi="Palatino Linotype"/>
        </w:rPr>
        <w:t xml:space="preserve"> </w:t>
      </w:r>
      <w:r w:rsidR="00962E95" w:rsidRPr="00962E95">
        <w:rPr>
          <w:rFonts w:ascii="Palatino Linotype" w:hAnsi="Palatino Linotype"/>
        </w:rPr>
        <w:t>Después de eso simplemente hay que asignarle la textura al material del personaje y automáticamente los vértices en 3D se colorearán igual que los del plano en 2D.</w:t>
      </w:r>
    </w:p>
    <w:p w14:paraId="315CA653" w14:textId="77777777" w:rsidR="006276BC" w:rsidRPr="006276BC" w:rsidRDefault="00962E95" w:rsidP="00AF13CB">
      <w:pPr>
        <w:spacing w:line="360" w:lineRule="auto"/>
        <w:ind w:firstLine="340"/>
        <w:jc w:val="both"/>
        <w:rPr>
          <w:rFonts w:ascii="Palatino Linotype" w:hAnsi="Palatino Linotype"/>
        </w:rPr>
      </w:pPr>
      <w:r>
        <w:rPr>
          <w:rFonts w:ascii="Palatino Linotype" w:hAnsi="Palatino Linotype"/>
          <w:noProof/>
          <w:lang w:eastAsia="es-ES"/>
        </w:rPr>
        <w:lastRenderedPageBreak/>
        <w:drawing>
          <wp:anchor distT="0" distB="0" distL="114300" distR="114300" simplePos="0" relativeHeight="251696128" behindDoc="1" locked="0" layoutInCell="1" allowOverlap="1" wp14:anchorId="33E97423" wp14:editId="1E193BCF">
            <wp:simplePos x="0" y="0"/>
            <wp:positionH relativeFrom="column">
              <wp:posOffset>786765</wp:posOffset>
            </wp:positionH>
            <wp:positionV relativeFrom="paragraph">
              <wp:posOffset>-242570</wp:posOffset>
            </wp:positionV>
            <wp:extent cx="3876675" cy="3876675"/>
            <wp:effectExtent l="0" t="0" r="9525" b="9525"/>
            <wp:wrapTight wrapText="bothSides">
              <wp:wrapPolygon edited="0">
                <wp:start x="0" y="0"/>
                <wp:lineTo x="0" y="21547"/>
                <wp:lineTo x="21547" y="21547"/>
                <wp:lineTo x="21547" y="0"/>
                <wp:lineTo x="0" y="0"/>
              </wp:wrapPolygon>
            </wp:wrapTight>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rpoTextur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6675" cy="3876675"/>
                    </a:xfrm>
                    <a:prstGeom prst="rect">
                      <a:avLst/>
                    </a:prstGeom>
                  </pic:spPr>
                </pic:pic>
              </a:graphicData>
            </a:graphic>
            <wp14:sizeRelH relativeFrom="page">
              <wp14:pctWidth>0</wp14:pctWidth>
            </wp14:sizeRelH>
            <wp14:sizeRelV relativeFrom="page">
              <wp14:pctHeight>0</wp14:pctHeight>
            </wp14:sizeRelV>
          </wp:anchor>
        </w:drawing>
      </w:r>
    </w:p>
    <w:p w14:paraId="4A659AFD" w14:textId="77777777" w:rsidR="004C005C" w:rsidRDefault="004C005C" w:rsidP="00AF13CB">
      <w:pPr>
        <w:spacing w:line="360" w:lineRule="auto"/>
        <w:ind w:firstLine="340"/>
        <w:jc w:val="both"/>
        <w:rPr>
          <w:rFonts w:ascii="Palatino Linotype" w:hAnsi="Palatino Linotype"/>
        </w:rPr>
      </w:pPr>
    </w:p>
    <w:p w14:paraId="36F7B7C6" w14:textId="77777777" w:rsidR="004C005C" w:rsidRDefault="004C005C" w:rsidP="00AF13CB">
      <w:pPr>
        <w:spacing w:line="360" w:lineRule="auto"/>
        <w:ind w:firstLine="340"/>
        <w:jc w:val="both"/>
        <w:rPr>
          <w:rFonts w:ascii="Palatino Linotype" w:hAnsi="Palatino Linotype"/>
        </w:rPr>
      </w:pPr>
    </w:p>
    <w:p w14:paraId="5851F4EE" w14:textId="77777777" w:rsidR="004C19FD" w:rsidRDefault="004C19FD" w:rsidP="00AF13CB">
      <w:pPr>
        <w:spacing w:line="360" w:lineRule="auto"/>
        <w:ind w:firstLine="340"/>
        <w:jc w:val="both"/>
        <w:rPr>
          <w:rFonts w:ascii="Palatino Linotype" w:hAnsi="Palatino Linotype"/>
        </w:rPr>
      </w:pPr>
    </w:p>
    <w:p w14:paraId="5B2E2BAC" w14:textId="77777777" w:rsidR="004C19FD" w:rsidRDefault="004C19FD" w:rsidP="00AF13CB">
      <w:pPr>
        <w:spacing w:line="360" w:lineRule="auto"/>
        <w:ind w:firstLine="340"/>
        <w:jc w:val="both"/>
        <w:rPr>
          <w:rFonts w:ascii="Palatino Linotype" w:hAnsi="Palatino Linotype"/>
        </w:rPr>
      </w:pPr>
    </w:p>
    <w:p w14:paraId="154E3DD4" w14:textId="77777777" w:rsidR="004C19FD" w:rsidRDefault="004C19FD" w:rsidP="00AF13CB">
      <w:pPr>
        <w:spacing w:line="360" w:lineRule="auto"/>
        <w:ind w:firstLine="340"/>
        <w:jc w:val="both"/>
        <w:rPr>
          <w:rFonts w:ascii="Palatino Linotype" w:hAnsi="Palatino Linotype"/>
        </w:rPr>
      </w:pPr>
    </w:p>
    <w:p w14:paraId="75A6A768" w14:textId="77777777" w:rsidR="004C19FD" w:rsidRDefault="004C19FD" w:rsidP="00AF13CB">
      <w:pPr>
        <w:spacing w:line="360" w:lineRule="auto"/>
        <w:ind w:firstLine="340"/>
        <w:jc w:val="both"/>
        <w:rPr>
          <w:rFonts w:ascii="Palatino Linotype" w:hAnsi="Palatino Linotype"/>
        </w:rPr>
      </w:pPr>
    </w:p>
    <w:p w14:paraId="1571463B" w14:textId="77777777" w:rsidR="004C19FD" w:rsidRDefault="004C19FD" w:rsidP="00AF13CB">
      <w:pPr>
        <w:spacing w:line="360" w:lineRule="auto"/>
        <w:ind w:firstLine="340"/>
        <w:jc w:val="both"/>
        <w:rPr>
          <w:rFonts w:ascii="Palatino Linotype" w:hAnsi="Palatino Linotype"/>
        </w:rPr>
      </w:pPr>
    </w:p>
    <w:p w14:paraId="35A00C3E" w14:textId="77777777" w:rsidR="004C19FD" w:rsidRDefault="00962E95"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698176" behindDoc="0" locked="0" layoutInCell="1" allowOverlap="1" wp14:anchorId="4918268D" wp14:editId="3E8BCB76">
                <wp:simplePos x="0" y="0"/>
                <wp:positionH relativeFrom="column">
                  <wp:posOffset>490855</wp:posOffset>
                </wp:positionH>
                <wp:positionV relativeFrom="paragraph">
                  <wp:posOffset>356235</wp:posOffset>
                </wp:positionV>
                <wp:extent cx="4352925" cy="546100"/>
                <wp:effectExtent l="0" t="0" r="9525" b="6350"/>
                <wp:wrapTight wrapText="bothSides">
                  <wp:wrapPolygon edited="0">
                    <wp:start x="0" y="0"/>
                    <wp:lineTo x="0" y="21098"/>
                    <wp:lineTo x="21553" y="21098"/>
                    <wp:lineTo x="21553" y="0"/>
                    <wp:lineTo x="0" y="0"/>
                  </wp:wrapPolygon>
                </wp:wrapTight>
                <wp:docPr id="30" name="30 Cuadro de texto"/>
                <wp:cNvGraphicFramePr/>
                <a:graphic xmlns:a="http://schemas.openxmlformats.org/drawingml/2006/main">
                  <a:graphicData uri="http://schemas.microsoft.com/office/word/2010/wordprocessingShape">
                    <wps:wsp>
                      <wps:cNvSpPr txBox="1"/>
                      <wps:spPr>
                        <a:xfrm>
                          <a:off x="0" y="0"/>
                          <a:ext cx="4352925" cy="546100"/>
                        </a:xfrm>
                        <a:prstGeom prst="rect">
                          <a:avLst/>
                        </a:prstGeom>
                        <a:solidFill>
                          <a:prstClr val="white"/>
                        </a:solidFill>
                        <a:ln>
                          <a:noFill/>
                        </a:ln>
                        <a:effectLst/>
                      </wps:spPr>
                      <wps:txbx>
                        <w:txbxContent>
                          <w:p w14:paraId="1DC9344B" w14:textId="3651CFB7" w:rsidR="00B87757" w:rsidRPr="004C19FD" w:rsidRDefault="00B87757" w:rsidP="004C19FD">
                            <w:pPr>
                              <w:pStyle w:val="Epgrafe"/>
                              <w:jc w:val="center"/>
                              <w:rPr>
                                <w:noProof/>
                                <w:sz w:val="20"/>
                                <w:szCs w:val="20"/>
                              </w:rPr>
                            </w:pPr>
                            <w:bookmarkStart w:id="221" w:name="_Toc459454776"/>
                            <w:bookmarkStart w:id="222" w:name="_Toc459454881"/>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ins w:id="223" w:author="root" w:date="2016-09-02T13:57:00Z">
                              <w:r w:rsidR="007201F6">
                                <w:rPr>
                                  <w:noProof/>
                                  <w:sz w:val="20"/>
                                  <w:szCs w:val="20"/>
                                </w:rPr>
                                <w:t>12</w:t>
                              </w:r>
                            </w:ins>
                            <w:del w:id="224" w:author="root" w:date="2016-09-02T13:23:00Z">
                              <w:r w:rsidR="00EC4D03" w:rsidDel="00752828">
                                <w:rPr>
                                  <w:noProof/>
                                  <w:sz w:val="20"/>
                                  <w:szCs w:val="20"/>
                                </w:rPr>
                                <w:delText>14</w:delText>
                              </w:r>
                            </w:del>
                            <w:r w:rsidRPr="004C19FD">
                              <w:rPr>
                                <w:sz w:val="20"/>
                                <w:szCs w:val="20"/>
                              </w:rPr>
                              <w:fldChar w:fldCharType="end"/>
                            </w:r>
                            <w:r w:rsidRPr="004C19FD">
                              <w:rPr>
                                <w:sz w:val="20"/>
                                <w:szCs w:val="20"/>
                              </w:rPr>
                              <w:t xml:space="preserve"> - Unwrap texturizado</w:t>
                            </w:r>
                            <w:r>
                              <w:rPr>
                                <w:sz w:val="20"/>
                                <w:szCs w:val="20"/>
                              </w:rPr>
                              <w:t>.</w:t>
                            </w:r>
                            <w:r>
                              <w:rPr>
                                <w:sz w:val="20"/>
                                <w:szCs w:val="20"/>
                              </w:rPr>
                              <w:br/>
                              <w:t>Fuente: Propia.</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0 Cuadro de texto" o:spid="_x0000_s1040" type="#_x0000_t202" style="position:absolute;left:0;text-align:left;margin-left:38.65pt;margin-top:28.05pt;width:342.75pt;height:43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" stroked="f">
                <v:textbox style="mso-fit-shape-to-text:t" inset="0,0,0,0">
                  <w:txbxContent>
                    <w:p w14:paraId="1DC9344B" w14:textId="3651CFB7" w:rsidR="00B87757" w:rsidRPr="004C19FD" w:rsidRDefault="00B87757" w:rsidP="004C19FD">
                      <w:pPr>
                        <w:pStyle w:val="Epgrafe"/>
                        <w:jc w:val="center"/>
                        <w:rPr>
                          <w:noProof/>
                          <w:sz w:val="20"/>
                          <w:szCs w:val="20"/>
                        </w:rPr>
                      </w:pPr>
                      <w:bookmarkStart w:id="225" w:name="_Toc459454776"/>
                      <w:bookmarkStart w:id="226" w:name="_Toc459454881"/>
                      <w:r w:rsidRPr="004C19FD">
                        <w:rPr>
                          <w:sz w:val="20"/>
                          <w:szCs w:val="20"/>
                        </w:rPr>
                        <w:t xml:space="preserve">Figura </w:t>
                      </w:r>
                      <w:r w:rsidRPr="004C19FD">
                        <w:rPr>
                          <w:sz w:val="20"/>
                          <w:szCs w:val="20"/>
                        </w:rPr>
                        <w:fldChar w:fldCharType="begin"/>
                      </w:r>
                      <w:r w:rsidRPr="004C19FD">
                        <w:rPr>
                          <w:sz w:val="20"/>
                          <w:szCs w:val="20"/>
                        </w:rPr>
                        <w:instrText xml:space="preserve"> SEQ Figura \* ARABIC </w:instrText>
                      </w:r>
                      <w:r w:rsidRPr="004C19FD">
                        <w:rPr>
                          <w:sz w:val="20"/>
                          <w:szCs w:val="20"/>
                        </w:rPr>
                        <w:fldChar w:fldCharType="separate"/>
                      </w:r>
                      <w:ins w:id="227" w:author="root" w:date="2016-09-02T13:57:00Z">
                        <w:r w:rsidR="007201F6">
                          <w:rPr>
                            <w:noProof/>
                            <w:sz w:val="20"/>
                            <w:szCs w:val="20"/>
                          </w:rPr>
                          <w:t>12</w:t>
                        </w:r>
                      </w:ins>
                      <w:del w:id="228" w:author="root" w:date="2016-09-02T13:23:00Z">
                        <w:r w:rsidR="00EC4D03" w:rsidDel="00752828">
                          <w:rPr>
                            <w:noProof/>
                            <w:sz w:val="20"/>
                            <w:szCs w:val="20"/>
                          </w:rPr>
                          <w:delText>14</w:delText>
                        </w:r>
                      </w:del>
                      <w:r w:rsidRPr="004C19FD">
                        <w:rPr>
                          <w:sz w:val="20"/>
                          <w:szCs w:val="20"/>
                        </w:rPr>
                        <w:fldChar w:fldCharType="end"/>
                      </w:r>
                      <w:r w:rsidRPr="004C19FD">
                        <w:rPr>
                          <w:sz w:val="20"/>
                          <w:szCs w:val="20"/>
                        </w:rPr>
                        <w:t xml:space="preserve"> - Unwrap texturizado</w:t>
                      </w:r>
                      <w:r>
                        <w:rPr>
                          <w:sz w:val="20"/>
                          <w:szCs w:val="20"/>
                        </w:rPr>
                        <w:t>.</w:t>
                      </w:r>
                      <w:r>
                        <w:rPr>
                          <w:sz w:val="20"/>
                          <w:szCs w:val="20"/>
                        </w:rPr>
                        <w:br/>
                        <w:t>Fuente: Propia.</w:t>
                      </w:r>
                      <w:bookmarkEnd w:id="225"/>
                      <w:bookmarkEnd w:id="226"/>
                    </w:p>
                  </w:txbxContent>
                </v:textbox>
                <w10:wrap type="tight"/>
              </v:shape>
            </w:pict>
          </mc:Fallback>
        </mc:AlternateContent>
      </w:r>
    </w:p>
    <w:p w14:paraId="580272F3" w14:textId="77777777" w:rsidR="004C19FD" w:rsidRDefault="00962E95" w:rsidP="00AF13CB">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701248" behindDoc="0" locked="0" layoutInCell="1" allowOverlap="1" wp14:anchorId="14093859" wp14:editId="40C376F0">
                <wp:simplePos x="0" y="0"/>
                <wp:positionH relativeFrom="column">
                  <wp:posOffset>786765</wp:posOffset>
                </wp:positionH>
                <wp:positionV relativeFrom="paragraph">
                  <wp:posOffset>4420870</wp:posOffset>
                </wp:positionV>
                <wp:extent cx="3876675" cy="546100"/>
                <wp:effectExtent l="0" t="0" r="0" b="0"/>
                <wp:wrapTight wrapText="bothSides">
                  <wp:wrapPolygon edited="0">
                    <wp:start x="0" y="0"/>
                    <wp:lineTo x="0" y="21600"/>
                    <wp:lineTo x="21600" y="21600"/>
                    <wp:lineTo x="21600" y="0"/>
                  </wp:wrapPolygon>
                </wp:wrapTight>
                <wp:docPr id="32" name="32 Cuadro de texto"/>
                <wp:cNvGraphicFramePr/>
                <a:graphic xmlns:a="http://schemas.openxmlformats.org/drawingml/2006/main">
                  <a:graphicData uri="http://schemas.microsoft.com/office/word/2010/wordprocessingShape">
                    <wps:wsp>
                      <wps:cNvSpPr txBox="1"/>
                      <wps:spPr>
                        <a:xfrm>
                          <a:off x="0" y="0"/>
                          <a:ext cx="3876675" cy="546100"/>
                        </a:xfrm>
                        <a:prstGeom prst="rect">
                          <a:avLst/>
                        </a:prstGeom>
                        <a:solidFill>
                          <a:prstClr val="white"/>
                        </a:solidFill>
                        <a:ln>
                          <a:noFill/>
                        </a:ln>
                        <a:effectLst/>
                      </wps:spPr>
                      <wps:txbx>
                        <w:txbxContent>
                          <w:p w14:paraId="3C0C210B" w14:textId="7B9A5F04" w:rsidR="00B87757" w:rsidRPr="00962E95" w:rsidRDefault="00B87757" w:rsidP="00962E95">
                            <w:pPr>
                              <w:pStyle w:val="Epgrafe"/>
                              <w:jc w:val="center"/>
                              <w:rPr>
                                <w:noProof/>
                                <w:sz w:val="20"/>
                                <w:szCs w:val="20"/>
                              </w:rPr>
                            </w:pPr>
                            <w:bookmarkStart w:id="229" w:name="_Toc459454777"/>
                            <w:bookmarkStart w:id="230" w:name="_Toc459454882"/>
                            <w:r w:rsidRPr="00962E95">
                              <w:rPr>
                                <w:sz w:val="20"/>
                                <w:szCs w:val="20"/>
                              </w:rPr>
                              <w:t xml:space="preserve">Figura </w:t>
                            </w:r>
                            <w:r w:rsidRPr="00962E95">
                              <w:rPr>
                                <w:sz w:val="20"/>
                                <w:szCs w:val="20"/>
                              </w:rPr>
                              <w:fldChar w:fldCharType="begin"/>
                            </w:r>
                            <w:r w:rsidRPr="00962E95">
                              <w:rPr>
                                <w:sz w:val="20"/>
                                <w:szCs w:val="20"/>
                              </w:rPr>
                              <w:instrText xml:space="preserve"> SEQ Figura \* ARABIC </w:instrText>
                            </w:r>
                            <w:r w:rsidRPr="00962E95">
                              <w:rPr>
                                <w:sz w:val="20"/>
                                <w:szCs w:val="20"/>
                              </w:rPr>
                              <w:fldChar w:fldCharType="separate"/>
                            </w:r>
                            <w:ins w:id="231" w:author="root" w:date="2016-09-02T13:57:00Z">
                              <w:r w:rsidR="007201F6">
                                <w:rPr>
                                  <w:noProof/>
                                  <w:sz w:val="20"/>
                                  <w:szCs w:val="20"/>
                                </w:rPr>
                                <w:t>13</w:t>
                              </w:r>
                            </w:ins>
                            <w:del w:id="232" w:author="root" w:date="2016-09-02T13:23:00Z">
                              <w:r w:rsidR="00EC4D03" w:rsidDel="00752828">
                                <w:rPr>
                                  <w:noProof/>
                                  <w:sz w:val="20"/>
                                  <w:szCs w:val="20"/>
                                </w:rPr>
                                <w:delText>15</w:delText>
                              </w:r>
                            </w:del>
                            <w:r w:rsidRPr="00962E95">
                              <w:rPr>
                                <w:sz w:val="20"/>
                                <w:szCs w:val="20"/>
                              </w:rPr>
                              <w:fldChar w:fldCharType="end"/>
                            </w:r>
                            <w:r w:rsidRPr="00962E95">
                              <w:rPr>
                                <w:sz w:val="20"/>
                                <w:szCs w:val="20"/>
                              </w:rPr>
                              <w:t xml:space="preserve"> - Modelo texturizado</w:t>
                            </w:r>
                            <w:r>
                              <w:rPr>
                                <w:sz w:val="20"/>
                                <w:szCs w:val="20"/>
                              </w:rPr>
                              <w:t>.</w:t>
                            </w:r>
                            <w:r w:rsidRPr="00962E95">
                              <w:rPr>
                                <w:sz w:val="20"/>
                                <w:szCs w:val="20"/>
                              </w:rPr>
                              <w:br/>
                              <w:t>Fuente: Propia</w:t>
                            </w:r>
                            <w:r>
                              <w:rPr>
                                <w:sz w:val="20"/>
                                <w:szCs w:val="20"/>
                              </w:rPr>
                              <w:t>.</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2 Cuadro de texto" o:spid="_x0000_s1041" type="#_x0000_t202" style="position:absolute;left:0;text-align:left;margin-left:61.95pt;margin-top:348.1pt;width:305.25pt;height:43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" stroked="f">
                <v:textbox style="mso-fit-shape-to-text:t" inset="0,0,0,0">
                  <w:txbxContent>
                    <w:p w14:paraId="3C0C210B" w14:textId="7B9A5F04" w:rsidR="00B87757" w:rsidRPr="00962E95" w:rsidRDefault="00B87757" w:rsidP="00962E95">
                      <w:pPr>
                        <w:pStyle w:val="Epgrafe"/>
                        <w:jc w:val="center"/>
                        <w:rPr>
                          <w:noProof/>
                          <w:sz w:val="20"/>
                          <w:szCs w:val="20"/>
                        </w:rPr>
                      </w:pPr>
                      <w:bookmarkStart w:id="233" w:name="_Toc459454777"/>
                      <w:bookmarkStart w:id="234" w:name="_Toc459454882"/>
                      <w:r w:rsidRPr="00962E95">
                        <w:rPr>
                          <w:sz w:val="20"/>
                          <w:szCs w:val="20"/>
                        </w:rPr>
                        <w:t xml:space="preserve">Figura </w:t>
                      </w:r>
                      <w:r w:rsidRPr="00962E95">
                        <w:rPr>
                          <w:sz w:val="20"/>
                          <w:szCs w:val="20"/>
                        </w:rPr>
                        <w:fldChar w:fldCharType="begin"/>
                      </w:r>
                      <w:r w:rsidRPr="00962E95">
                        <w:rPr>
                          <w:sz w:val="20"/>
                          <w:szCs w:val="20"/>
                        </w:rPr>
                        <w:instrText xml:space="preserve"> SEQ Figura \* ARABIC </w:instrText>
                      </w:r>
                      <w:r w:rsidRPr="00962E95">
                        <w:rPr>
                          <w:sz w:val="20"/>
                          <w:szCs w:val="20"/>
                        </w:rPr>
                        <w:fldChar w:fldCharType="separate"/>
                      </w:r>
                      <w:ins w:id="235" w:author="root" w:date="2016-09-02T13:57:00Z">
                        <w:r w:rsidR="007201F6">
                          <w:rPr>
                            <w:noProof/>
                            <w:sz w:val="20"/>
                            <w:szCs w:val="20"/>
                          </w:rPr>
                          <w:t>13</w:t>
                        </w:r>
                      </w:ins>
                      <w:del w:id="236" w:author="root" w:date="2016-09-02T13:23:00Z">
                        <w:r w:rsidR="00EC4D03" w:rsidDel="00752828">
                          <w:rPr>
                            <w:noProof/>
                            <w:sz w:val="20"/>
                            <w:szCs w:val="20"/>
                          </w:rPr>
                          <w:delText>15</w:delText>
                        </w:r>
                      </w:del>
                      <w:r w:rsidRPr="00962E95">
                        <w:rPr>
                          <w:sz w:val="20"/>
                          <w:szCs w:val="20"/>
                        </w:rPr>
                        <w:fldChar w:fldCharType="end"/>
                      </w:r>
                      <w:r w:rsidRPr="00962E95">
                        <w:rPr>
                          <w:sz w:val="20"/>
                          <w:szCs w:val="20"/>
                        </w:rPr>
                        <w:t xml:space="preserve"> - Modelo texturizado</w:t>
                      </w:r>
                      <w:r>
                        <w:rPr>
                          <w:sz w:val="20"/>
                          <w:szCs w:val="20"/>
                        </w:rPr>
                        <w:t>.</w:t>
                      </w:r>
                      <w:r w:rsidRPr="00962E95">
                        <w:rPr>
                          <w:sz w:val="20"/>
                          <w:szCs w:val="20"/>
                        </w:rPr>
                        <w:br/>
                        <w:t>Fuente: Propia</w:t>
                      </w:r>
                      <w:r>
                        <w:rPr>
                          <w:sz w:val="20"/>
                          <w:szCs w:val="20"/>
                        </w:rPr>
                        <w:t>.</w:t>
                      </w:r>
                      <w:bookmarkEnd w:id="233"/>
                      <w:bookmarkEnd w:id="234"/>
                    </w:p>
                  </w:txbxContent>
                </v:textbox>
                <w10:wrap type="tight"/>
              </v:shape>
            </w:pict>
          </mc:Fallback>
        </mc:AlternateContent>
      </w:r>
      <w:r>
        <w:rPr>
          <w:rFonts w:ascii="Palatino Linotype" w:hAnsi="Palatino Linotype"/>
          <w:noProof/>
          <w:lang w:eastAsia="es-ES"/>
        </w:rPr>
        <w:drawing>
          <wp:anchor distT="0" distB="0" distL="114300" distR="114300" simplePos="0" relativeHeight="251699200" behindDoc="1" locked="0" layoutInCell="1" allowOverlap="1" wp14:anchorId="25B6AF67" wp14:editId="6C73D091">
            <wp:simplePos x="0" y="0"/>
            <wp:positionH relativeFrom="column">
              <wp:posOffset>786765</wp:posOffset>
            </wp:positionH>
            <wp:positionV relativeFrom="paragraph">
              <wp:posOffset>130810</wp:posOffset>
            </wp:positionV>
            <wp:extent cx="3876675" cy="4232910"/>
            <wp:effectExtent l="0" t="0" r="9525" b="0"/>
            <wp:wrapTight wrapText="bothSides">
              <wp:wrapPolygon edited="0">
                <wp:start x="0" y="0"/>
                <wp:lineTo x="0" y="21483"/>
                <wp:lineTo x="21547" y="21483"/>
                <wp:lineTo x="21547" y="0"/>
                <wp:lineTo x="0" y="0"/>
              </wp:wrapPolygon>
            </wp:wrapTight>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izado1.JPG"/>
                    <pic:cNvPicPr/>
                  </pic:nvPicPr>
                  <pic:blipFill>
                    <a:blip r:embed="rId42">
                      <a:extLst>
                        <a:ext uri="{28A0092B-C50C-407E-A947-70E740481C1C}">
                          <a14:useLocalDpi xmlns:a14="http://schemas.microsoft.com/office/drawing/2010/main" val="0"/>
                        </a:ext>
                      </a:extLst>
                    </a:blip>
                    <a:stretch>
                      <a:fillRect/>
                    </a:stretch>
                  </pic:blipFill>
                  <pic:spPr>
                    <a:xfrm>
                      <a:off x="0" y="0"/>
                      <a:ext cx="3876675" cy="4232910"/>
                    </a:xfrm>
                    <a:prstGeom prst="rect">
                      <a:avLst/>
                    </a:prstGeom>
                  </pic:spPr>
                </pic:pic>
              </a:graphicData>
            </a:graphic>
            <wp14:sizeRelH relativeFrom="page">
              <wp14:pctWidth>0</wp14:pctWidth>
            </wp14:sizeRelH>
            <wp14:sizeRelV relativeFrom="page">
              <wp14:pctHeight>0</wp14:pctHeight>
            </wp14:sizeRelV>
          </wp:anchor>
        </w:drawing>
      </w:r>
    </w:p>
    <w:p w14:paraId="7100B89B" w14:textId="77777777" w:rsidR="004C19FD" w:rsidRDefault="004C19FD" w:rsidP="00AF13CB">
      <w:pPr>
        <w:spacing w:line="360" w:lineRule="auto"/>
        <w:ind w:firstLine="340"/>
        <w:jc w:val="both"/>
        <w:rPr>
          <w:rFonts w:ascii="Palatino Linotype" w:hAnsi="Palatino Linotype"/>
        </w:rPr>
      </w:pPr>
    </w:p>
    <w:p w14:paraId="43B6F477" w14:textId="77777777" w:rsidR="004C19FD" w:rsidRDefault="004C19FD" w:rsidP="00AF13CB">
      <w:pPr>
        <w:spacing w:line="360" w:lineRule="auto"/>
        <w:ind w:firstLine="340"/>
        <w:jc w:val="both"/>
        <w:rPr>
          <w:rFonts w:ascii="Palatino Linotype" w:hAnsi="Palatino Linotype"/>
        </w:rPr>
      </w:pPr>
    </w:p>
    <w:p w14:paraId="5CCD5145" w14:textId="77777777" w:rsidR="004C19FD" w:rsidRDefault="004C19FD" w:rsidP="00AF13CB">
      <w:pPr>
        <w:spacing w:line="360" w:lineRule="auto"/>
        <w:ind w:firstLine="340"/>
        <w:jc w:val="both"/>
        <w:rPr>
          <w:rFonts w:ascii="Palatino Linotype" w:hAnsi="Palatino Linotype"/>
        </w:rPr>
      </w:pPr>
    </w:p>
    <w:p w14:paraId="4BB3AE50" w14:textId="77777777" w:rsidR="004C19FD" w:rsidRDefault="004C19FD" w:rsidP="00AF13CB">
      <w:pPr>
        <w:spacing w:line="360" w:lineRule="auto"/>
        <w:ind w:firstLine="340"/>
        <w:jc w:val="both"/>
        <w:rPr>
          <w:rFonts w:ascii="Palatino Linotype" w:hAnsi="Palatino Linotype"/>
        </w:rPr>
      </w:pPr>
    </w:p>
    <w:p w14:paraId="473322A1" w14:textId="77777777" w:rsidR="004C19FD" w:rsidRPr="00AF13CB" w:rsidRDefault="004C19FD" w:rsidP="00AF13CB">
      <w:pPr>
        <w:spacing w:line="360" w:lineRule="auto"/>
        <w:ind w:firstLine="340"/>
        <w:jc w:val="both"/>
        <w:rPr>
          <w:rFonts w:ascii="Palatino Linotype" w:hAnsi="Palatino Linotype"/>
        </w:rPr>
      </w:pPr>
    </w:p>
    <w:p w14:paraId="0FC46617" w14:textId="77777777" w:rsidR="00DC234E" w:rsidRDefault="00DC234E" w:rsidP="00DC234E">
      <w:pPr>
        <w:pStyle w:val="Ttulo3"/>
      </w:pPr>
      <w:bookmarkStart w:id="237" w:name="_Toc459454725"/>
      <w:r>
        <w:lastRenderedPageBreak/>
        <w:t>Animación</w:t>
      </w:r>
      <w:bookmarkEnd w:id="237"/>
    </w:p>
    <w:p w14:paraId="7C8D2D89" w14:textId="77777777" w:rsidR="00540DF3" w:rsidRDefault="00D47AB1" w:rsidP="00540DF3">
      <w:pPr>
        <w:spacing w:line="360" w:lineRule="auto"/>
        <w:ind w:firstLine="340"/>
        <w:jc w:val="both"/>
        <w:rPr>
          <w:rFonts w:ascii="Palatino Linotype" w:hAnsi="Palatino Linotype"/>
        </w:rPr>
      </w:pPr>
      <w:r>
        <w:rPr>
          <w:rFonts w:ascii="Palatino Linotype" w:hAnsi="Palatino Linotype"/>
        </w:rPr>
        <w:t>Para animar nuestro modelo lo primero que necesitamos es un esqueleto asociado con el modelo que nos permita deformar la malla moviendo los huesos del esqueleto. También son necesarios los archivos de animaciones a utilizar.</w:t>
      </w:r>
    </w:p>
    <w:p w14:paraId="4F18CEEA" w14:textId="6AB4B146" w:rsidR="00D47AB1" w:rsidRDefault="00D47AB1" w:rsidP="00540DF3">
      <w:pPr>
        <w:spacing w:line="360" w:lineRule="auto"/>
        <w:ind w:firstLine="340"/>
        <w:jc w:val="both"/>
        <w:rPr>
          <w:rFonts w:ascii="Palatino Linotype" w:hAnsi="Palatino Linotype"/>
        </w:rPr>
      </w:pPr>
      <w:r>
        <w:rPr>
          <w:rFonts w:ascii="Palatino Linotype" w:hAnsi="Palatino Linotype"/>
        </w:rPr>
        <w:t xml:space="preserve">Para este proyecto se ha utilizado el siguiente </w:t>
      </w:r>
      <w:hyperlink r:id="rId43" w:history="1">
        <w:r w:rsidRPr="00D47AB1">
          <w:rPr>
            <w:rStyle w:val="Hipervnculo"/>
            <w:rFonts w:ascii="Palatino Linotype" w:hAnsi="Palatino Linotype"/>
          </w:rPr>
          <w:t xml:space="preserve">banco de </w:t>
        </w:r>
        <w:r>
          <w:rPr>
            <w:rStyle w:val="Hipervnculo"/>
            <w:rFonts w:ascii="Palatino Linotype" w:hAnsi="Palatino Linotype"/>
          </w:rPr>
          <w:t>animaciones</w:t>
        </w:r>
      </w:hyperlink>
      <w:r>
        <w:rPr>
          <w:rFonts w:ascii="Palatino Linotype" w:hAnsi="Palatino Linotype"/>
        </w:rPr>
        <w:t xml:space="preserve">. De dicho banco se han utilizado </w:t>
      </w:r>
      <w:r w:rsidRPr="00D47AB1">
        <w:rPr>
          <w:rFonts w:ascii="Palatino Linotype" w:hAnsi="Palatino Linotype"/>
        </w:rPr>
        <w:t>las animaciones: 127_07 para correr, 127_26 para salto, 132_22 para andar, 137_28 para esperar.</w:t>
      </w:r>
      <w:r>
        <w:rPr>
          <w:rFonts w:ascii="Palatino Linotype" w:hAnsi="Palatino Linotype"/>
        </w:rPr>
        <w:t xml:space="preserve">  Al ser extraídas del mismo banco de animaciones tenemos </w:t>
      </w:r>
      <w:r w:rsidR="000319AB">
        <w:rPr>
          <w:rFonts w:ascii="Palatino Linotype" w:hAnsi="Palatino Linotype"/>
        </w:rPr>
        <w:t>l</w:t>
      </w:r>
      <w:r>
        <w:rPr>
          <w:rFonts w:ascii="Palatino Linotype" w:hAnsi="Palatino Linotype"/>
        </w:rPr>
        <w:t>a ventaja de que todas las animaciones tienen los mismos huesos asociados por lo que será fácil cambiar de una a otra.</w:t>
      </w:r>
    </w:p>
    <w:p w14:paraId="05C6C173" w14:textId="0B21CD68" w:rsidR="00747432" w:rsidRPr="00A54BE7" w:rsidRDefault="00D47AB1" w:rsidP="00540DF3">
      <w:pPr>
        <w:spacing w:line="360" w:lineRule="auto"/>
        <w:ind w:firstLine="340"/>
        <w:jc w:val="both"/>
        <w:rPr>
          <w:rFonts w:ascii="Palatino Linotype" w:hAnsi="Palatino Linotype"/>
          <w:strike/>
        </w:rPr>
      </w:pPr>
      <w:r>
        <w:rPr>
          <w:rFonts w:ascii="Palatino Linotype" w:hAnsi="Palatino Linotype"/>
        </w:rPr>
        <w:t>Estas animaciones tienen una pose en T que será la utilizada para referencia</w:t>
      </w:r>
      <w:r w:rsidR="000319AB">
        <w:rPr>
          <w:rFonts w:ascii="Palatino Linotype" w:hAnsi="Palatino Linotype"/>
        </w:rPr>
        <w:t>r</w:t>
      </w:r>
      <w:r>
        <w:rPr>
          <w:rFonts w:ascii="Palatino Linotype" w:hAnsi="Palatino Linotype"/>
        </w:rPr>
        <w:t xml:space="preserve"> el modelo al esqueleto. Simplemente hay que ajustar el tamaño del esqueleto al del modelo y hacer que los huesos coincidan con la parte del modelo a la que van a controlar. Una vez ajustado hay que referenciarlos</w:t>
      </w:r>
      <w:r w:rsidR="00A54BE7">
        <w:rPr>
          <w:rFonts w:ascii="Palatino Linotype" w:hAnsi="Palatino Linotype"/>
        </w:rPr>
        <w:t>.</w:t>
      </w:r>
      <w:r>
        <w:rPr>
          <w:rFonts w:ascii="Palatino Linotype" w:hAnsi="Palatino Linotype"/>
        </w:rPr>
        <w:t xml:space="preserve"> </w:t>
      </w:r>
    </w:p>
    <w:p w14:paraId="34F81578" w14:textId="77777777" w:rsidR="00652977" w:rsidRDefault="00652977" w:rsidP="00652977">
      <w:pPr>
        <w:keepNext/>
        <w:spacing w:line="360" w:lineRule="auto"/>
        <w:ind w:firstLine="340"/>
        <w:jc w:val="center"/>
      </w:pPr>
      <w:r>
        <w:rPr>
          <w:rFonts w:ascii="Palatino Linotype" w:hAnsi="Palatino Linotype"/>
          <w:noProof/>
          <w:lang w:eastAsia="es-ES"/>
        </w:rPr>
        <w:drawing>
          <wp:inline distT="0" distB="0" distL="0" distR="0" wp14:anchorId="321535D3" wp14:editId="72BEAFE6">
            <wp:extent cx="3218971" cy="3467100"/>
            <wp:effectExtent l="0" t="0" r="63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leto1.JPG"/>
                    <pic:cNvPicPr/>
                  </pic:nvPicPr>
                  <pic:blipFill>
                    <a:blip r:embed="rId44">
                      <a:extLst>
                        <a:ext uri="{28A0092B-C50C-407E-A947-70E740481C1C}">
                          <a14:useLocalDpi xmlns:a14="http://schemas.microsoft.com/office/drawing/2010/main" val="0"/>
                        </a:ext>
                      </a:extLst>
                    </a:blip>
                    <a:stretch>
                      <a:fillRect/>
                    </a:stretch>
                  </pic:blipFill>
                  <pic:spPr>
                    <a:xfrm>
                      <a:off x="0" y="0"/>
                      <a:ext cx="3218971" cy="3467100"/>
                    </a:xfrm>
                    <a:prstGeom prst="rect">
                      <a:avLst/>
                    </a:prstGeom>
                  </pic:spPr>
                </pic:pic>
              </a:graphicData>
            </a:graphic>
          </wp:inline>
        </w:drawing>
      </w:r>
    </w:p>
    <w:p w14:paraId="2C5C7B61" w14:textId="4C162FA6" w:rsidR="00747432" w:rsidRPr="003D36E7" w:rsidRDefault="00652977" w:rsidP="00652977">
      <w:pPr>
        <w:pStyle w:val="Epgrafe"/>
        <w:jc w:val="center"/>
        <w:rPr>
          <w:sz w:val="20"/>
          <w:szCs w:val="20"/>
        </w:rPr>
      </w:pPr>
      <w:bookmarkStart w:id="238" w:name="_Toc459454883"/>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ins w:id="239" w:author="root" w:date="2016-09-02T13:57:00Z">
        <w:r w:rsidR="007201F6">
          <w:rPr>
            <w:noProof/>
            <w:sz w:val="20"/>
            <w:szCs w:val="20"/>
          </w:rPr>
          <w:t>14</w:t>
        </w:r>
      </w:ins>
      <w:del w:id="240" w:author="root" w:date="2016-09-02T13:23:00Z">
        <w:r w:rsidR="00EC4D03" w:rsidDel="00752828">
          <w:rPr>
            <w:noProof/>
            <w:sz w:val="20"/>
            <w:szCs w:val="20"/>
          </w:rPr>
          <w:delText>16</w:delText>
        </w:r>
      </w:del>
      <w:r w:rsidRPr="003D36E7">
        <w:rPr>
          <w:sz w:val="20"/>
          <w:szCs w:val="20"/>
        </w:rPr>
        <w:fldChar w:fldCharType="end"/>
      </w:r>
      <w:r w:rsidRPr="003D36E7">
        <w:rPr>
          <w:sz w:val="20"/>
          <w:szCs w:val="20"/>
        </w:rPr>
        <w:t xml:space="preserve"> - Esquel</w:t>
      </w:r>
      <w:r w:rsidR="00A54BE7">
        <w:rPr>
          <w:sz w:val="20"/>
          <w:szCs w:val="20"/>
        </w:rPr>
        <w:t>et</w:t>
      </w:r>
      <w:r w:rsidRPr="003D36E7">
        <w:rPr>
          <w:sz w:val="20"/>
          <w:szCs w:val="20"/>
        </w:rPr>
        <w:t>o referenciado al modelo</w:t>
      </w:r>
      <w:r w:rsidR="006A61C8">
        <w:rPr>
          <w:sz w:val="20"/>
          <w:szCs w:val="20"/>
        </w:rPr>
        <w:t>.</w:t>
      </w:r>
      <w:r w:rsidRPr="003D36E7">
        <w:rPr>
          <w:sz w:val="20"/>
          <w:szCs w:val="20"/>
        </w:rPr>
        <w:br/>
        <w:t>Fuente: Propia</w:t>
      </w:r>
      <w:r w:rsidR="006A61C8">
        <w:rPr>
          <w:sz w:val="20"/>
          <w:szCs w:val="20"/>
        </w:rPr>
        <w:t>.</w:t>
      </w:r>
      <w:bookmarkEnd w:id="238"/>
    </w:p>
    <w:p w14:paraId="72F60975" w14:textId="0D409DE9" w:rsidR="00D47AB1" w:rsidRDefault="00747432" w:rsidP="00540DF3">
      <w:pPr>
        <w:spacing w:line="360" w:lineRule="auto"/>
        <w:ind w:firstLine="340"/>
        <w:jc w:val="both"/>
        <w:rPr>
          <w:rFonts w:ascii="Palatino Linotype" w:hAnsi="Palatino Linotype"/>
        </w:rPr>
      </w:pPr>
      <w:r>
        <w:rPr>
          <w:rFonts w:ascii="Palatino Linotype" w:hAnsi="Palatino Linotype"/>
        </w:rPr>
        <w:lastRenderedPageBreak/>
        <w:t>Esto hará que cada hueso teng</w:t>
      </w:r>
      <w:r w:rsidR="000319AB">
        <w:rPr>
          <w:rFonts w:ascii="Palatino Linotype" w:hAnsi="Palatino Linotype"/>
        </w:rPr>
        <w:t>a</w:t>
      </w:r>
      <w:r>
        <w:rPr>
          <w:rFonts w:ascii="Palatino Linotype" w:hAnsi="Palatino Linotype"/>
        </w:rPr>
        <w:t xml:space="preserve"> un peso determinado sobre cada parte de la malla. Ahora cada vez que movamos un hueso la malla se deformará con él, la cantidad de movimiento de la malla depende de la cantidad de peso del hueso sobre la malla</w:t>
      </w:r>
    </w:p>
    <w:p w14:paraId="63D5C9CF" w14:textId="77777777" w:rsidR="00652977" w:rsidRDefault="00652977" w:rsidP="00652977">
      <w:pPr>
        <w:keepNext/>
        <w:spacing w:line="360" w:lineRule="auto"/>
        <w:ind w:firstLine="340"/>
        <w:jc w:val="center"/>
      </w:pPr>
      <w:r>
        <w:rPr>
          <w:rFonts w:ascii="Palatino Linotype" w:hAnsi="Palatino Linotype"/>
          <w:noProof/>
          <w:lang w:eastAsia="es-ES"/>
        </w:rPr>
        <w:drawing>
          <wp:inline distT="0" distB="0" distL="0" distR="0" wp14:anchorId="186EF900" wp14:editId="745344F2">
            <wp:extent cx="5010150" cy="3676650"/>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leto3.JPG"/>
                    <pic:cNvPicPr/>
                  </pic:nvPicPr>
                  <pic:blipFill>
                    <a:blip r:embed="rId45">
                      <a:extLst>
                        <a:ext uri="{28A0092B-C50C-407E-A947-70E740481C1C}">
                          <a14:useLocalDpi xmlns:a14="http://schemas.microsoft.com/office/drawing/2010/main" val="0"/>
                        </a:ext>
                      </a:extLst>
                    </a:blip>
                    <a:stretch>
                      <a:fillRect/>
                    </a:stretch>
                  </pic:blipFill>
                  <pic:spPr>
                    <a:xfrm>
                      <a:off x="0" y="0"/>
                      <a:ext cx="5009561" cy="3676218"/>
                    </a:xfrm>
                    <a:prstGeom prst="rect">
                      <a:avLst/>
                    </a:prstGeom>
                  </pic:spPr>
                </pic:pic>
              </a:graphicData>
            </a:graphic>
          </wp:inline>
        </w:drawing>
      </w:r>
    </w:p>
    <w:p w14:paraId="1BABF13A" w14:textId="02F6ACE5" w:rsidR="00652977" w:rsidRPr="003D36E7" w:rsidRDefault="00652977" w:rsidP="00652977">
      <w:pPr>
        <w:pStyle w:val="Epgrafe"/>
        <w:jc w:val="center"/>
        <w:rPr>
          <w:sz w:val="20"/>
          <w:szCs w:val="20"/>
        </w:rPr>
      </w:pPr>
      <w:bookmarkStart w:id="241" w:name="_Toc459454884"/>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ins w:id="242" w:author="root" w:date="2016-09-02T13:57:00Z">
        <w:r w:rsidR="007201F6">
          <w:rPr>
            <w:noProof/>
            <w:sz w:val="20"/>
            <w:szCs w:val="20"/>
          </w:rPr>
          <w:t>15</w:t>
        </w:r>
      </w:ins>
      <w:del w:id="243" w:author="root" w:date="2016-09-02T13:23:00Z">
        <w:r w:rsidR="00EC4D03" w:rsidDel="00752828">
          <w:rPr>
            <w:noProof/>
            <w:sz w:val="20"/>
            <w:szCs w:val="20"/>
          </w:rPr>
          <w:delText>17</w:delText>
        </w:r>
      </w:del>
      <w:r w:rsidRPr="003D36E7">
        <w:rPr>
          <w:sz w:val="20"/>
          <w:szCs w:val="20"/>
        </w:rPr>
        <w:fldChar w:fldCharType="end"/>
      </w:r>
      <w:r w:rsidRPr="003D36E7">
        <w:rPr>
          <w:sz w:val="20"/>
          <w:szCs w:val="20"/>
        </w:rPr>
        <w:t xml:space="preserve"> - Peso del hueso del fémur sobre la malla</w:t>
      </w:r>
      <w:r w:rsidR="006A61C8">
        <w:rPr>
          <w:sz w:val="20"/>
          <w:szCs w:val="20"/>
        </w:rPr>
        <w:t>.</w:t>
      </w:r>
      <w:r w:rsidRPr="003D36E7">
        <w:rPr>
          <w:sz w:val="20"/>
          <w:szCs w:val="20"/>
        </w:rPr>
        <w:br/>
        <w:t>Fuente: Propia</w:t>
      </w:r>
      <w:r w:rsidR="006A61C8">
        <w:rPr>
          <w:sz w:val="20"/>
          <w:szCs w:val="20"/>
        </w:rPr>
        <w:t>.</w:t>
      </w:r>
      <w:bookmarkEnd w:id="241"/>
    </w:p>
    <w:p w14:paraId="2E520E8B" w14:textId="77777777" w:rsidR="00652977" w:rsidRDefault="00FD30DA" w:rsidP="00FD30DA">
      <w:pPr>
        <w:spacing w:line="360" w:lineRule="auto"/>
        <w:ind w:firstLine="340"/>
        <w:jc w:val="both"/>
        <w:rPr>
          <w:rFonts w:ascii="Palatino Linotype" w:hAnsi="Palatino Linotype"/>
        </w:rPr>
      </w:pPr>
      <w:r>
        <w:rPr>
          <w:rFonts w:ascii="Palatino Linotype" w:hAnsi="Palatino Linotype"/>
        </w:rPr>
        <w:t xml:space="preserve">Una vez que el esqueleto esté referenciado al modelo el siguiente paso es preparar las animaciones para su uso. </w:t>
      </w:r>
      <w:r w:rsidR="00875058">
        <w:rPr>
          <w:rFonts w:ascii="Palatino Linotype" w:hAnsi="Palatino Linotype"/>
        </w:rPr>
        <w:t xml:space="preserve">Las animaciones tienen principio y final, esto hace que la animación de correr empiece en parado, por lo que si se reproduce en bucle en una carrera larga cada 3 pasos habría un salto a la posición de parado. Por lo tanto hay que recortarlas para conseguir que el principio coincida con el final. Además cada animación está orientada hacia una posición y en las que son de movimiento el esqueleto avanza junto con el movimiento, hay que conseguir que haga la animación de correr pero sin moverse de la posición en el plano. </w:t>
      </w:r>
    </w:p>
    <w:p w14:paraId="1D04C77C" w14:textId="77777777" w:rsidR="003D36E7" w:rsidRDefault="00875058" w:rsidP="00FD30DA">
      <w:pPr>
        <w:spacing w:line="360" w:lineRule="auto"/>
        <w:ind w:firstLine="340"/>
        <w:jc w:val="both"/>
        <w:rPr>
          <w:rFonts w:ascii="Palatino Linotype" w:hAnsi="Palatino Linotype"/>
          <w:noProof/>
          <w:lang w:eastAsia="es-ES"/>
        </w:rPr>
      </w:pPr>
      <w:r>
        <w:rPr>
          <w:rFonts w:ascii="Palatino Linotype" w:hAnsi="Palatino Linotype"/>
        </w:rPr>
        <w:t>Para la edición de los archivos .</w:t>
      </w:r>
      <w:proofErr w:type="spellStart"/>
      <w:r>
        <w:rPr>
          <w:rFonts w:ascii="Palatino Linotype" w:hAnsi="Palatino Linotype"/>
        </w:rPr>
        <w:t>bvh</w:t>
      </w:r>
      <w:proofErr w:type="spellEnd"/>
      <w:r>
        <w:rPr>
          <w:rFonts w:ascii="Palatino Linotype" w:hAnsi="Palatino Linotype"/>
        </w:rPr>
        <w:t xml:space="preserve"> se ha usado el programa </w:t>
      </w:r>
      <w:hyperlink r:id="rId46" w:history="1">
        <w:proofErr w:type="spellStart"/>
        <w:r w:rsidRPr="00875058">
          <w:rPr>
            <w:rStyle w:val="Hipervnculo"/>
            <w:rFonts w:ascii="Palatino Linotype" w:hAnsi="Palatino Linotype"/>
          </w:rPr>
          <w:t>bvhacker</w:t>
        </w:r>
        <w:proofErr w:type="spellEnd"/>
      </w:hyperlink>
      <w:r>
        <w:rPr>
          <w:rFonts w:ascii="Palatino Linotype" w:hAnsi="Palatino Linotype"/>
        </w:rPr>
        <w:t xml:space="preserve">, un editor gratuito de archivos </w:t>
      </w:r>
      <w:proofErr w:type="spellStart"/>
      <w:r>
        <w:rPr>
          <w:rFonts w:ascii="Palatino Linotype" w:hAnsi="Palatino Linotype"/>
        </w:rPr>
        <w:t>bvh</w:t>
      </w:r>
      <w:proofErr w:type="spellEnd"/>
      <w:r>
        <w:rPr>
          <w:rFonts w:ascii="Palatino Linotype" w:hAnsi="Palatino Linotype"/>
        </w:rPr>
        <w:t xml:space="preserve">, con el que se puede editar el movimiento de los huesos para rotarlos o conseguir que no se desplacen en ningún eje. Además dispone de una herramienta muy potente </w:t>
      </w:r>
      <w:r w:rsidR="00676560">
        <w:rPr>
          <w:rFonts w:ascii="Palatino Linotype" w:hAnsi="Palatino Linotype"/>
        </w:rPr>
        <w:t xml:space="preserve">para modificar el </w:t>
      </w:r>
      <w:r w:rsidR="00676560" w:rsidRPr="00676560">
        <w:rPr>
          <w:rFonts w:ascii="Palatino Linotype" w:hAnsi="Palatino Linotype"/>
          <w:i/>
        </w:rPr>
        <w:t>loop</w:t>
      </w:r>
      <w:r w:rsidR="00676560">
        <w:rPr>
          <w:rFonts w:ascii="Palatino Linotype" w:hAnsi="Palatino Linotype"/>
        </w:rPr>
        <w:t xml:space="preserve"> de la animación, que permite </w:t>
      </w:r>
      <w:r w:rsidR="00676560">
        <w:rPr>
          <w:rFonts w:ascii="Palatino Linotype" w:hAnsi="Palatino Linotype"/>
        </w:rPr>
        <w:lastRenderedPageBreak/>
        <w:t xml:space="preserve">seleccionar el </w:t>
      </w:r>
      <w:proofErr w:type="spellStart"/>
      <w:r w:rsidR="00676560" w:rsidRPr="00676560">
        <w:rPr>
          <w:rFonts w:ascii="Palatino Linotype" w:hAnsi="Palatino Linotype"/>
          <w:i/>
        </w:rPr>
        <w:t>frame</w:t>
      </w:r>
      <w:proofErr w:type="spellEnd"/>
      <w:r w:rsidR="00676560">
        <w:rPr>
          <w:rFonts w:ascii="Palatino Linotype" w:hAnsi="Palatino Linotype"/>
        </w:rPr>
        <w:t xml:space="preserve"> inicial y el final y coserlos de manera que la posición de los huesos </w:t>
      </w:r>
      <w:r w:rsidR="003D36E7">
        <w:rPr>
          <w:noProof/>
          <w:lang w:eastAsia="es-ES"/>
        </w:rPr>
        <mc:AlternateContent>
          <mc:Choice Requires="wps">
            <w:drawing>
              <wp:anchor distT="0" distB="0" distL="114300" distR="114300" simplePos="0" relativeHeight="251704320" behindDoc="0" locked="0" layoutInCell="1" allowOverlap="1" wp14:anchorId="3988F0D9" wp14:editId="558C9544">
                <wp:simplePos x="0" y="0"/>
                <wp:positionH relativeFrom="column">
                  <wp:posOffset>-425450</wp:posOffset>
                </wp:positionH>
                <wp:positionV relativeFrom="paragraph">
                  <wp:posOffset>4353560</wp:posOffset>
                </wp:positionV>
                <wp:extent cx="6448425" cy="546100"/>
                <wp:effectExtent l="0" t="0" r="0" b="0"/>
                <wp:wrapTight wrapText="bothSides">
                  <wp:wrapPolygon edited="0">
                    <wp:start x="0" y="0"/>
                    <wp:lineTo x="0" y="21600"/>
                    <wp:lineTo x="21600" y="21600"/>
                    <wp:lineTo x="21600" y="0"/>
                  </wp:wrapPolygon>
                </wp:wrapTight>
                <wp:docPr id="23" name="23 Cuadro de texto"/>
                <wp:cNvGraphicFramePr/>
                <a:graphic xmlns:a="http://schemas.openxmlformats.org/drawingml/2006/main">
                  <a:graphicData uri="http://schemas.microsoft.com/office/word/2010/wordprocessingShape">
                    <wps:wsp>
                      <wps:cNvSpPr txBox="1"/>
                      <wps:spPr>
                        <a:xfrm>
                          <a:off x="0" y="0"/>
                          <a:ext cx="6448425" cy="546100"/>
                        </a:xfrm>
                        <a:prstGeom prst="rect">
                          <a:avLst/>
                        </a:prstGeom>
                        <a:solidFill>
                          <a:prstClr val="white"/>
                        </a:solidFill>
                        <a:ln>
                          <a:noFill/>
                        </a:ln>
                        <a:effectLst/>
                      </wps:spPr>
                      <wps:txbx>
                        <w:txbxContent>
                          <w:p w14:paraId="4C4570E9" w14:textId="392E80CC" w:rsidR="00B87757" w:rsidRPr="003D36E7" w:rsidRDefault="00B87757" w:rsidP="003D36E7">
                            <w:pPr>
                              <w:pStyle w:val="Epgrafe"/>
                              <w:jc w:val="center"/>
                              <w:rPr>
                                <w:sz w:val="20"/>
                                <w:szCs w:val="20"/>
                              </w:rPr>
                            </w:pPr>
                            <w:bookmarkStart w:id="244" w:name="_Toc459454780"/>
                            <w:bookmarkStart w:id="245" w:name="_Toc459454885"/>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ins w:id="246" w:author="root" w:date="2016-09-02T13:57:00Z">
                              <w:r w:rsidR="007201F6">
                                <w:rPr>
                                  <w:noProof/>
                                  <w:sz w:val="20"/>
                                  <w:szCs w:val="20"/>
                                </w:rPr>
                                <w:t>16</w:t>
                              </w:r>
                            </w:ins>
                            <w:del w:id="247" w:author="root" w:date="2016-09-02T13:23:00Z">
                              <w:r w:rsidR="00EC4D03" w:rsidDel="00752828">
                                <w:rPr>
                                  <w:noProof/>
                                  <w:sz w:val="20"/>
                                  <w:szCs w:val="20"/>
                                </w:rPr>
                                <w:delText>18</w:delText>
                              </w:r>
                            </w:del>
                            <w:r w:rsidRPr="003D36E7">
                              <w:rPr>
                                <w:sz w:val="20"/>
                                <w:szCs w:val="20"/>
                              </w:rPr>
                              <w:fldChar w:fldCharType="end"/>
                            </w:r>
                            <w:r w:rsidRPr="003D36E7">
                              <w:rPr>
                                <w:sz w:val="20"/>
                                <w:szCs w:val="20"/>
                              </w:rPr>
                              <w:t xml:space="preserve"> - Interfaz de </w:t>
                            </w:r>
                            <w:proofErr w:type="spellStart"/>
                            <w:r w:rsidRPr="003D36E7">
                              <w:rPr>
                                <w:sz w:val="20"/>
                                <w:szCs w:val="20"/>
                              </w:rPr>
                              <w:t>bvhacker</w:t>
                            </w:r>
                            <w:proofErr w:type="spellEnd"/>
                            <w:r>
                              <w:rPr>
                                <w:sz w:val="20"/>
                                <w:szCs w:val="20"/>
                              </w:rPr>
                              <w:t>.</w:t>
                            </w:r>
                            <w:r>
                              <w:rPr>
                                <w:sz w:val="20"/>
                                <w:szCs w:val="20"/>
                              </w:rPr>
                              <w:br/>
                              <w:t>Fuente: Propia.</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3 Cuadro de texto" o:spid="_x0000_s1042" type="#_x0000_t202" style="position:absolute;left:0;text-align:left;margin-left:-33.5pt;margin-top:342.8pt;width:507.75pt;height:43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" stroked="f">
                <v:textbox style="mso-fit-shape-to-text:t" inset="0,0,0,0">
                  <w:txbxContent>
                    <w:p w14:paraId="4C4570E9" w14:textId="392E80CC" w:rsidR="00B87757" w:rsidRPr="003D36E7" w:rsidRDefault="00B87757" w:rsidP="003D36E7">
                      <w:pPr>
                        <w:pStyle w:val="Epgrafe"/>
                        <w:jc w:val="center"/>
                        <w:rPr>
                          <w:sz w:val="20"/>
                          <w:szCs w:val="20"/>
                        </w:rPr>
                      </w:pPr>
                      <w:bookmarkStart w:id="248" w:name="_Toc459454780"/>
                      <w:bookmarkStart w:id="249" w:name="_Toc459454885"/>
                      <w:r w:rsidRPr="003D36E7">
                        <w:rPr>
                          <w:sz w:val="20"/>
                          <w:szCs w:val="20"/>
                        </w:rPr>
                        <w:t xml:space="preserve">Figura </w:t>
                      </w:r>
                      <w:r w:rsidRPr="003D36E7">
                        <w:rPr>
                          <w:sz w:val="20"/>
                          <w:szCs w:val="20"/>
                        </w:rPr>
                        <w:fldChar w:fldCharType="begin"/>
                      </w:r>
                      <w:r w:rsidRPr="003D36E7">
                        <w:rPr>
                          <w:sz w:val="20"/>
                          <w:szCs w:val="20"/>
                        </w:rPr>
                        <w:instrText xml:space="preserve"> SEQ Figura \* ARABIC </w:instrText>
                      </w:r>
                      <w:r w:rsidRPr="003D36E7">
                        <w:rPr>
                          <w:sz w:val="20"/>
                          <w:szCs w:val="20"/>
                        </w:rPr>
                        <w:fldChar w:fldCharType="separate"/>
                      </w:r>
                      <w:ins w:id="250" w:author="root" w:date="2016-09-02T13:57:00Z">
                        <w:r w:rsidR="007201F6">
                          <w:rPr>
                            <w:noProof/>
                            <w:sz w:val="20"/>
                            <w:szCs w:val="20"/>
                          </w:rPr>
                          <w:t>16</w:t>
                        </w:r>
                      </w:ins>
                      <w:del w:id="251" w:author="root" w:date="2016-09-02T13:23:00Z">
                        <w:r w:rsidR="00EC4D03" w:rsidDel="00752828">
                          <w:rPr>
                            <w:noProof/>
                            <w:sz w:val="20"/>
                            <w:szCs w:val="20"/>
                          </w:rPr>
                          <w:delText>18</w:delText>
                        </w:r>
                      </w:del>
                      <w:r w:rsidRPr="003D36E7">
                        <w:rPr>
                          <w:sz w:val="20"/>
                          <w:szCs w:val="20"/>
                        </w:rPr>
                        <w:fldChar w:fldCharType="end"/>
                      </w:r>
                      <w:r w:rsidRPr="003D36E7">
                        <w:rPr>
                          <w:sz w:val="20"/>
                          <w:szCs w:val="20"/>
                        </w:rPr>
                        <w:t xml:space="preserve"> - Interfaz de </w:t>
                      </w:r>
                      <w:proofErr w:type="spellStart"/>
                      <w:r w:rsidRPr="003D36E7">
                        <w:rPr>
                          <w:sz w:val="20"/>
                          <w:szCs w:val="20"/>
                        </w:rPr>
                        <w:t>bvhacker</w:t>
                      </w:r>
                      <w:proofErr w:type="spellEnd"/>
                      <w:r>
                        <w:rPr>
                          <w:sz w:val="20"/>
                          <w:szCs w:val="20"/>
                        </w:rPr>
                        <w:t>.</w:t>
                      </w:r>
                      <w:r>
                        <w:rPr>
                          <w:sz w:val="20"/>
                          <w:szCs w:val="20"/>
                        </w:rPr>
                        <w:br/>
                        <w:t>Fuente: Propia.</w:t>
                      </w:r>
                      <w:bookmarkEnd w:id="248"/>
                      <w:bookmarkEnd w:id="249"/>
                    </w:p>
                  </w:txbxContent>
                </v:textbox>
                <w10:wrap type="tight"/>
              </v:shape>
            </w:pict>
          </mc:Fallback>
        </mc:AlternateContent>
      </w:r>
      <w:r w:rsidR="003D36E7">
        <w:rPr>
          <w:rFonts w:ascii="Palatino Linotype" w:hAnsi="Palatino Linotype"/>
          <w:noProof/>
          <w:lang w:eastAsia="es-ES"/>
        </w:rPr>
        <w:drawing>
          <wp:anchor distT="0" distB="0" distL="114300" distR="114300" simplePos="0" relativeHeight="251702272" behindDoc="1" locked="0" layoutInCell="1" allowOverlap="1" wp14:anchorId="0D4722C7" wp14:editId="7D0DF44C">
            <wp:simplePos x="0" y="0"/>
            <wp:positionH relativeFrom="column">
              <wp:posOffset>-425450</wp:posOffset>
            </wp:positionH>
            <wp:positionV relativeFrom="paragraph">
              <wp:posOffset>976630</wp:posOffset>
            </wp:positionV>
            <wp:extent cx="6448425" cy="3319780"/>
            <wp:effectExtent l="0" t="0" r="9525" b="0"/>
            <wp:wrapTight wrapText="bothSides">
              <wp:wrapPolygon edited="0">
                <wp:start x="0" y="0"/>
                <wp:lineTo x="0" y="21443"/>
                <wp:lineTo x="21568" y="21443"/>
                <wp:lineTo x="21568" y="0"/>
                <wp:lineTo x="0" y="0"/>
              </wp:wrapPolygon>
            </wp:wrapTight>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vhacke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48425" cy="3319780"/>
                    </a:xfrm>
                    <a:prstGeom prst="rect">
                      <a:avLst/>
                    </a:prstGeom>
                  </pic:spPr>
                </pic:pic>
              </a:graphicData>
            </a:graphic>
            <wp14:sizeRelH relativeFrom="page">
              <wp14:pctWidth>0</wp14:pctWidth>
            </wp14:sizeRelH>
            <wp14:sizeRelV relativeFrom="page">
              <wp14:pctHeight>0</wp14:pctHeight>
            </wp14:sizeRelV>
          </wp:anchor>
        </w:drawing>
      </w:r>
      <w:r w:rsidR="00676560">
        <w:rPr>
          <w:rFonts w:ascii="Palatino Linotype" w:hAnsi="Palatino Linotype"/>
        </w:rPr>
        <w:t>coincida</w:t>
      </w:r>
      <w:r w:rsidR="00D84DF6">
        <w:rPr>
          <w:rFonts w:ascii="Palatino Linotype" w:hAnsi="Palatino Linotype"/>
        </w:rPr>
        <w:t xml:space="preserve"> en ambos </w:t>
      </w:r>
      <w:proofErr w:type="spellStart"/>
      <w:r w:rsidR="00D84DF6">
        <w:rPr>
          <w:rFonts w:ascii="Palatino Linotype" w:hAnsi="Palatino Linotype"/>
          <w:i/>
        </w:rPr>
        <w:t>frames</w:t>
      </w:r>
      <w:proofErr w:type="spellEnd"/>
      <w:r w:rsidR="00D84DF6">
        <w:rPr>
          <w:rFonts w:ascii="Palatino Linotype" w:hAnsi="Palatino Linotype"/>
        </w:rPr>
        <w:t>.</w:t>
      </w:r>
      <w:r w:rsidR="003D36E7" w:rsidRPr="003D36E7">
        <w:rPr>
          <w:rFonts w:ascii="Palatino Linotype" w:hAnsi="Palatino Linotype"/>
          <w:noProof/>
          <w:lang w:eastAsia="es-ES"/>
        </w:rPr>
        <w:t xml:space="preserve"> </w:t>
      </w:r>
    </w:p>
    <w:p w14:paraId="5B65A37B" w14:textId="77777777" w:rsidR="00875058" w:rsidRDefault="006A61C8" w:rsidP="003D36E7">
      <w:pPr>
        <w:spacing w:line="360" w:lineRule="auto"/>
        <w:ind w:firstLine="340"/>
        <w:jc w:val="both"/>
        <w:rPr>
          <w:rFonts w:ascii="Palatino Linotype" w:hAnsi="Palatino Linotype"/>
        </w:rPr>
      </w:pPr>
      <w:r>
        <w:rPr>
          <w:rFonts w:ascii="Palatino Linotype" w:hAnsi="Palatino Linotype"/>
        </w:rPr>
        <w:t>Con las animaciones preparadas lo que queda por hacer es importar las animaciones en Blender y hacer que el modelo las siga. Para ello es muy importante que todas las animaciones tengan los mismos huesos para que el proceso sea sencillo. Simplemente hay que importar una animación y al ser del mismo tipo que nuestro esqueleto referenciado en T simplemente tendremos que seleccionar nuestro esqueleto, abrir la biblioteca de animaciones y elegir la que queremos. De esta manera nuestro esqueleto adoptará la forma de la animación recién importada.</w:t>
      </w:r>
    </w:p>
    <w:p w14:paraId="653D91CE" w14:textId="77777777" w:rsidR="006A61C8" w:rsidRDefault="006A61C8" w:rsidP="006A61C8">
      <w:pPr>
        <w:keepNext/>
        <w:spacing w:line="360" w:lineRule="auto"/>
        <w:ind w:firstLine="340"/>
        <w:jc w:val="center"/>
      </w:pPr>
      <w:r>
        <w:rPr>
          <w:rFonts w:ascii="Palatino Linotype" w:hAnsi="Palatino Linotype"/>
          <w:noProof/>
          <w:lang w:eastAsia="es-ES"/>
        </w:rPr>
        <w:lastRenderedPageBreak/>
        <w:drawing>
          <wp:inline distT="0" distB="0" distL="0" distR="0" wp14:anchorId="1B61F6CE" wp14:editId="18460598">
            <wp:extent cx="3743325" cy="356395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lto2.JPG"/>
                    <pic:cNvPicPr/>
                  </pic:nvPicPr>
                  <pic:blipFill>
                    <a:blip r:embed="rId48">
                      <a:extLst>
                        <a:ext uri="{28A0092B-C50C-407E-A947-70E740481C1C}">
                          <a14:useLocalDpi xmlns:a14="http://schemas.microsoft.com/office/drawing/2010/main" val="0"/>
                        </a:ext>
                      </a:extLst>
                    </a:blip>
                    <a:stretch>
                      <a:fillRect/>
                    </a:stretch>
                  </pic:blipFill>
                  <pic:spPr>
                    <a:xfrm>
                      <a:off x="0" y="0"/>
                      <a:ext cx="3764348" cy="3583972"/>
                    </a:xfrm>
                    <a:prstGeom prst="rect">
                      <a:avLst/>
                    </a:prstGeom>
                  </pic:spPr>
                </pic:pic>
              </a:graphicData>
            </a:graphic>
          </wp:inline>
        </w:drawing>
      </w:r>
    </w:p>
    <w:p w14:paraId="060F69CD" w14:textId="4C5377FA" w:rsidR="006A61C8" w:rsidRDefault="006A61C8" w:rsidP="006A61C8">
      <w:pPr>
        <w:pStyle w:val="Epgrafe"/>
        <w:jc w:val="center"/>
      </w:pPr>
      <w:bookmarkStart w:id="252" w:name="_Toc459454886"/>
      <w:r>
        <w:t xml:space="preserve">Figura </w:t>
      </w:r>
      <w:r w:rsidR="00B87757">
        <w:fldChar w:fldCharType="begin"/>
      </w:r>
      <w:r w:rsidR="00B87757">
        <w:instrText xml:space="preserve"> SEQ Figura \* ARABIC </w:instrText>
      </w:r>
      <w:r w:rsidR="00B87757">
        <w:fldChar w:fldCharType="separate"/>
      </w:r>
      <w:ins w:id="253" w:author="root" w:date="2016-09-02T13:57:00Z">
        <w:r w:rsidR="007201F6">
          <w:rPr>
            <w:noProof/>
          </w:rPr>
          <w:t>17</w:t>
        </w:r>
      </w:ins>
      <w:del w:id="254" w:author="root" w:date="2016-09-02T13:23:00Z">
        <w:r w:rsidR="00EC4D03" w:rsidDel="00752828">
          <w:rPr>
            <w:noProof/>
          </w:rPr>
          <w:delText>19</w:delText>
        </w:r>
      </w:del>
      <w:r w:rsidR="00B87757">
        <w:rPr>
          <w:noProof/>
        </w:rPr>
        <w:fldChar w:fldCharType="end"/>
      </w:r>
      <w:r>
        <w:t xml:space="preserve"> - El modelo (derecha) en posición de la animación importada (izquierda).</w:t>
      </w:r>
      <w:r>
        <w:br/>
        <w:t>Fuente: Propia.</w:t>
      </w:r>
      <w:bookmarkEnd w:id="252"/>
    </w:p>
    <w:p w14:paraId="185A8869" w14:textId="77777777" w:rsidR="00D84DF6" w:rsidRDefault="00D142EA" w:rsidP="0005113F">
      <w:pPr>
        <w:spacing w:line="360" w:lineRule="auto"/>
        <w:ind w:firstLine="340"/>
        <w:jc w:val="both"/>
        <w:rPr>
          <w:rFonts w:ascii="Palatino Linotype" w:hAnsi="Palatino Linotype"/>
        </w:rPr>
      </w:pPr>
      <w:r>
        <w:rPr>
          <w:rFonts w:ascii="Palatino Linotype" w:hAnsi="Palatino Linotype"/>
        </w:rPr>
        <w:t>El último paso en el desarrollo del personaje es exportarlo de tal manera que podamos leerlo con Three.js para incluirlo en nuestra aplicación web. Para esto la librería de Three.js incluye un exportador de Blender a J</w:t>
      </w:r>
      <w:r w:rsidR="0058736B">
        <w:rPr>
          <w:rFonts w:ascii="Palatino Linotype" w:hAnsi="Palatino Linotype"/>
        </w:rPr>
        <w:t>SON</w:t>
      </w:r>
      <w:r>
        <w:rPr>
          <w:rFonts w:ascii="Palatino Linotype" w:hAnsi="Palatino Linotype"/>
        </w:rPr>
        <w:t>. En el momento de exportarlo la versión de Three.js era la r77 y el exportador aún estaba en desarrollo por lo que hubo ciertos problemas al principio. Una vez exportado y cargado en la aplicación el esqueleto se cargaba correctamente pero la malla se deformaba. Finalmente este problema se arregló modificando el código fuente del exportador</w:t>
      </w:r>
      <w:r w:rsidR="0005113F">
        <w:rPr>
          <w:rFonts w:ascii="Palatino Linotype" w:hAnsi="Palatino Linotype"/>
        </w:rPr>
        <w:t xml:space="preserve"> cambiando una línea de código en donde las coordenadas Y de la malla se exportaban como coordenadas Z.</w:t>
      </w:r>
    </w:p>
    <w:p w14:paraId="642FDAB1" w14:textId="77777777" w:rsidR="00DC234E" w:rsidRDefault="00DC234E" w:rsidP="00DC234E">
      <w:pPr>
        <w:pStyle w:val="Ttulo2"/>
      </w:pPr>
      <w:bookmarkStart w:id="255" w:name="_Toc459454726"/>
      <w:r>
        <w:t>Desarrollo de la aplicación web</w:t>
      </w:r>
      <w:bookmarkEnd w:id="255"/>
    </w:p>
    <w:p w14:paraId="1AE59B22" w14:textId="782C3104" w:rsidR="0026570D" w:rsidRPr="00757FFE" w:rsidRDefault="0026570D" w:rsidP="000C5482">
      <w:pPr>
        <w:spacing w:line="360" w:lineRule="auto"/>
        <w:ind w:firstLine="340"/>
        <w:jc w:val="both"/>
        <w:rPr>
          <w:rFonts w:ascii="Palatino Linotype" w:hAnsi="Palatino Linotype"/>
        </w:rPr>
      </w:pPr>
      <w:r>
        <w:rPr>
          <w:rFonts w:ascii="Palatino Linotype" w:hAnsi="Palatino Linotype"/>
        </w:rPr>
        <w:t xml:space="preserve">En este proyecto la aplicación web es el núcleo que une todas las demás partes. </w:t>
      </w:r>
      <w:r w:rsidR="000319AB" w:rsidRPr="00002D09">
        <w:rPr>
          <w:rFonts w:ascii="Palatino Linotype" w:hAnsi="Palatino Linotype"/>
        </w:rPr>
        <w:t xml:space="preserve">Mientras </w:t>
      </w:r>
      <w:r w:rsidRPr="00002D09">
        <w:rPr>
          <w:rFonts w:ascii="Palatino Linotype" w:hAnsi="Palatino Linotype"/>
        </w:rPr>
        <w:t>que</w:t>
      </w:r>
      <w:r>
        <w:rPr>
          <w:rFonts w:ascii="Palatino Linotype" w:hAnsi="Palatino Linotype"/>
        </w:rPr>
        <w:t xml:space="preserve"> en el lado del cliente se usa el personaje desarrollado y se ofrece al usuario una interfaz con la que jugar, el lado del servidor se comunica con el robot y envía las órdenes para controlarlo. A continuación se verá c</w:t>
      </w:r>
      <w:r w:rsidR="000319AB">
        <w:rPr>
          <w:rFonts w:ascii="Palatino Linotype" w:hAnsi="Palatino Linotype"/>
        </w:rPr>
        <w:t>ó</w:t>
      </w:r>
      <w:r>
        <w:rPr>
          <w:rFonts w:ascii="Palatino Linotype" w:hAnsi="Palatino Linotype"/>
        </w:rPr>
        <w:t>mo se han ido desarrollando cada una de las partes de la aplicación web y se entrará en detalle cómo funciona cada una y las tareas que realiza.</w:t>
      </w:r>
    </w:p>
    <w:p w14:paraId="757D313A" w14:textId="77777777" w:rsidR="00DC234E" w:rsidRDefault="00DC234E" w:rsidP="00DC234E">
      <w:pPr>
        <w:pStyle w:val="Ttulo3"/>
      </w:pPr>
      <w:bookmarkStart w:id="256" w:name="_Toc459454727"/>
      <w:r>
        <w:lastRenderedPageBreak/>
        <w:t>Cliente</w:t>
      </w:r>
      <w:bookmarkEnd w:id="256"/>
    </w:p>
    <w:p w14:paraId="5ED68204" w14:textId="0560B3D0" w:rsidR="000C5482" w:rsidRDefault="001C6711" w:rsidP="000C5482">
      <w:pPr>
        <w:spacing w:line="360" w:lineRule="auto"/>
        <w:ind w:firstLine="340"/>
        <w:jc w:val="both"/>
        <w:rPr>
          <w:rFonts w:ascii="Palatino Linotype" w:hAnsi="Palatino Linotype"/>
        </w:rPr>
      </w:pPr>
      <w:r>
        <w:rPr>
          <w:rFonts w:ascii="Palatino Linotype" w:hAnsi="Palatino Linotype"/>
        </w:rPr>
        <w:t>Para la integración del personaje mode</w:t>
      </w:r>
      <w:r w:rsidR="000319AB">
        <w:rPr>
          <w:rFonts w:ascii="Palatino Linotype" w:hAnsi="Palatino Linotype"/>
        </w:rPr>
        <w:t>l</w:t>
      </w:r>
      <w:r>
        <w:rPr>
          <w:rFonts w:ascii="Palatino Linotype" w:hAnsi="Palatino Linotype"/>
        </w:rPr>
        <w:t>ado y el uso del WebGL se ha utilizado Three.js. Three.js es una potente librería que facilita el uso de WebGL y todo lo que se refiere a gráficos en el navegador. Se basa en el uso de un canvas con un contexto en 3D para mostrar toda la información.</w:t>
      </w:r>
    </w:p>
    <w:p w14:paraId="6646CEB5" w14:textId="77777777" w:rsidR="00D252BC" w:rsidRDefault="00D252BC" w:rsidP="00D252BC">
      <w:pPr>
        <w:pStyle w:val="Ttulo4"/>
      </w:pPr>
      <w:r>
        <w:t>Carga del personaje</w:t>
      </w:r>
    </w:p>
    <w:p w14:paraId="4574EE3D" w14:textId="2F841014" w:rsidR="001C6711" w:rsidRDefault="001C6711" w:rsidP="000C5482">
      <w:pPr>
        <w:spacing w:line="360" w:lineRule="auto"/>
        <w:ind w:firstLine="340"/>
        <w:jc w:val="both"/>
        <w:rPr>
          <w:rFonts w:ascii="Palatino Linotype" w:hAnsi="Palatino Linotype"/>
        </w:rPr>
      </w:pPr>
      <w:r>
        <w:rPr>
          <w:rFonts w:ascii="Palatino Linotype" w:hAnsi="Palatino Linotype"/>
        </w:rPr>
        <w:t xml:space="preserve">Cargar el personaje con sus animaciones y controlar las animaciones al gusto fue </w:t>
      </w:r>
      <w:r w:rsidRPr="00D252BC">
        <w:rPr>
          <w:rFonts w:ascii="Palatino Linotype" w:hAnsi="Palatino Linotype"/>
        </w:rPr>
        <w:t xml:space="preserve">una tarea relativamente sencilla gracias a los archivos </w:t>
      </w:r>
      <w:r w:rsidR="000319AB">
        <w:rPr>
          <w:rFonts w:ascii="Palatino Linotype" w:hAnsi="Palatino Linotype"/>
        </w:rPr>
        <w:t>d</w:t>
      </w:r>
      <w:r w:rsidRPr="00D252BC">
        <w:rPr>
          <w:rFonts w:ascii="Palatino Linotype" w:hAnsi="Palatino Linotype"/>
        </w:rPr>
        <w:t>e ejemplo de los que dispone Three.js. En especial el ejemplo “</w:t>
      </w:r>
      <w:proofErr w:type="spellStart"/>
      <w:r w:rsidRPr="00D252BC">
        <w:rPr>
          <w:rFonts w:ascii="Palatino Linotype" w:hAnsi="Palatino Linotype"/>
          <w:i/>
          <w:iCs/>
        </w:rPr>
        <w:t>webgl_animation_skinning_blending</w:t>
      </w:r>
      <w:proofErr w:type="spellEnd"/>
      <w:r w:rsidRPr="00D252BC">
        <w:rPr>
          <w:rFonts w:ascii="Palatino Linotype" w:hAnsi="Palatino Linotype"/>
        </w:rPr>
        <w:t>” que ya carga un modelo 3D en JSON y permite jugar con sus animaciones cambiando de una a otra de manera fluida. Por lo tanto partiendo de este ejemplo hubo que cambiar el modelo cargado po</w:t>
      </w:r>
      <w:r w:rsidR="00641B18" w:rsidRPr="00D252BC">
        <w:rPr>
          <w:rFonts w:ascii="Palatino Linotype" w:hAnsi="Palatino Linotype"/>
        </w:rPr>
        <w:t>r el nuestro y se estableció unos controles para manejar las animaciones con el teclado y mediante pesos.</w:t>
      </w:r>
    </w:p>
    <w:p w14:paraId="31E476FF" w14:textId="7BF9C109" w:rsidR="00D252BC" w:rsidRDefault="00D252BC" w:rsidP="000C5482">
      <w:pPr>
        <w:spacing w:line="360" w:lineRule="auto"/>
        <w:ind w:firstLine="340"/>
        <w:jc w:val="both"/>
        <w:rPr>
          <w:rFonts w:ascii="Palatino Linotype" w:hAnsi="Palatino Linotype"/>
        </w:rPr>
      </w:pPr>
      <w:r>
        <w:rPr>
          <w:rFonts w:ascii="Palatino Linotype" w:hAnsi="Palatino Linotype"/>
        </w:rPr>
        <w:t xml:space="preserve">Además de cargar el personaje se crea un plano a nivel del suelo para reflejar las sombras del personaje. El mostrar las </w:t>
      </w:r>
      <w:r w:rsidR="007118D6">
        <w:rPr>
          <w:rFonts w:ascii="Palatino Linotype" w:hAnsi="Palatino Linotype"/>
        </w:rPr>
        <w:t xml:space="preserve">sombras, aunque sean muy diáfanas, da una sensación de realidad que de otra manera no se podría conseguir, además de que nos ayuda a situar la posición en el eje Y del personaje respecto al suelo. </w:t>
      </w:r>
    </w:p>
    <w:p w14:paraId="24B5F080" w14:textId="786989EE" w:rsidR="000D1124" w:rsidRPr="000D1124" w:rsidRDefault="000D1124" w:rsidP="000C5482">
      <w:pPr>
        <w:spacing w:line="360" w:lineRule="auto"/>
        <w:ind w:firstLine="340"/>
        <w:jc w:val="both"/>
        <w:rPr>
          <w:rFonts w:ascii="Palatino Linotype" w:hAnsi="Palatino Linotype"/>
        </w:rPr>
      </w:pPr>
      <w:r>
        <w:rPr>
          <w:rFonts w:ascii="Palatino Linotype" w:hAnsi="Palatino Linotype"/>
        </w:rPr>
        <w:t xml:space="preserve">La función </w:t>
      </w:r>
      <w:r>
        <w:rPr>
          <w:rFonts w:ascii="Palatino Linotype" w:hAnsi="Palatino Linotype"/>
          <w:i/>
        </w:rPr>
        <w:t>animar</w:t>
      </w:r>
      <w:r>
        <w:rPr>
          <w:rFonts w:ascii="Palatino Linotype" w:hAnsi="Palatino Linotype"/>
        </w:rPr>
        <w:t xml:space="preserve"> es la que se encarga de pintar al personaje en el estado actual, dicha función es llamada 60 </w:t>
      </w:r>
      <w:r w:rsidR="000319AB">
        <w:rPr>
          <w:rFonts w:ascii="Palatino Linotype" w:hAnsi="Palatino Linotype"/>
        </w:rPr>
        <w:t xml:space="preserve">veces </w:t>
      </w:r>
      <w:r>
        <w:rPr>
          <w:rFonts w:ascii="Palatino Linotype" w:hAnsi="Palatino Linotype"/>
        </w:rPr>
        <w:t>por segundo gracias al método “</w:t>
      </w:r>
      <w:proofErr w:type="spellStart"/>
      <w:r w:rsidRPr="000D1124">
        <w:rPr>
          <w:rFonts w:ascii="Palatino Linotype" w:hAnsi="Palatino Linotype"/>
        </w:rPr>
        <w:t>requestAnimationFrame</w:t>
      </w:r>
      <w:proofErr w:type="spellEnd"/>
      <w:r>
        <w:rPr>
          <w:rFonts w:ascii="Palatino Linotype" w:hAnsi="Palatino Linotype"/>
        </w:rPr>
        <w:t xml:space="preserve">” que se encarga de automatizar estas llamadas siempre y cuando la ventana esté activa, por lo tanto la aplicación no consumirá recursos cuando no se encuentre en el primer plano del navegador. La función </w:t>
      </w:r>
      <w:r>
        <w:rPr>
          <w:rFonts w:ascii="Palatino Linotype" w:hAnsi="Palatino Linotype"/>
          <w:i/>
        </w:rPr>
        <w:t>animar</w:t>
      </w:r>
      <w:r>
        <w:rPr>
          <w:rFonts w:ascii="Palatino Linotype" w:hAnsi="Palatino Linotype"/>
        </w:rPr>
        <w:t xml:space="preserve"> llama a su vez a la función </w:t>
      </w:r>
      <w:r>
        <w:rPr>
          <w:rFonts w:ascii="Palatino Linotype" w:hAnsi="Palatino Linotype"/>
          <w:i/>
        </w:rPr>
        <w:t>render</w:t>
      </w:r>
      <w:r>
        <w:rPr>
          <w:rFonts w:ascii="Palatino Linotype" w:hAnsi="Palatino Linotype"/>
        </w:rPr>
        <w:t xml:space="preserve"> que es la encargada de </w:t>
      </w:r>
      <w:r w:rsidR="00D639F3">
        <w:rPr>
          <w:rFonts w:ascii="Palatino Linotype" w:hAnsi="Palatino Linotype"/>
        </w:rPr>
        <w:t>limpiar el canvas y volver a pintar la escena actualizada en él en cada pasada.</w:t>
      </w:r>
    </w:p>
    <w:p w14:paraId="72D82C7F" w14:textId="77777777" w:rsidR="00D252BC" w:rsidRPr="00D252BC" w:rsidRDefault="00D252BC" w:rsidP="00D252BC">
      <w:pPr>
        <w:pStyle w:val="Ttulo4"/>
      </w:pPr>
      <w:r>
        <w:t>Controles</w:t>
      </w:r>
    </w:p>
    <w:p w14:paraId="6A3007B5" w14:textId="77777777" w:rsidR="00641B18" w:rsidRPr="00D252BC" w:rsidRDefault="00641B18" w:rsidP="000C5482">
      <w:pPr>
        <w:spacing w:line="360" w:lineRule="auto"/>
        <w:ind w:firstLine="340"/>
        <w:jc w:val="both"/>
        <w:rPr>
          <w:rFonts w:ascii="Palatino Linotype" w:hAnsi="Palatino Linotype"/>
        </w:rPr>
      </w:pPr>
      <w:r w:rsidRPr="00D252BC">
        <w:rPr>
          <w:rFonts w:ascii="Palatino Linotype" w:hAnsi="Palatino Linotype"/>
        </w:rPr>
        <w:t xml:space="preserve">La clase que el ejemplo usa para cargar el modelo 3D se llama “BlendCharacter.js”. En el proyecto se ha renombrado esta clase y se ha ampliado añadiendo propiedades y métodos necesarios para controlar al personaje a nuestro gusto. En particular se han establecido una serie de estados en los que puede estar el personaje como </w:t>
      </w:r>
      <w:r w:rsidR="00805A7B" w:rsidRPr="00D252BC">
        <w:rPr>
          <w:rFonts w:ascii="Palatino Linotype" w:hAnsi="Palatino Linotype"/>
        </w:rPr>
        <w:t xml:space="preserve">moviéndose hacia adelante, saltando o parado. Además se usa un </w:t>
      </w:r>
      <w:proofErr w:type="spellStart"/>
      <w:r w:rsidR="00805A7B" w:rsidRPr="00D252BC">
        <w:rPr>
          <w:rFonts w:ascii="Palatino Linotype" w:hAnsi="Palatino Linotype"/>
          <w:i/>
        </w:rPr>
        <w:t>array</w:t>
      </w:r>
      <w:proofErr w:type="spellEnd"/>
      <w:r w:rsidR="00805A7B" w:rsidRPr="00D252BC">
        <w:rPr>
          <w:rFonts w:ascii="Palatino Linotype" w:hAnsi="Palatino Linotype"/>
        </w:rPr>
        <w:t xml:space="preserve"> con el peso que cada </w:t>
      </w:r>
      <w:r w:rsidR="00805A7B" w:rsidRPr="00D252BC">
        <w:rPr>
          <w:rFonts w:ascii="Palatino Linotype" w:hAnsi="Palatino Linotype"/>
        </w:rPr>
        <w:lastRenderedPageBreak/>
        <w:t>animación tiene en cada momento. Cuando se pulsa la tecla de avanzar por ejemplo cambia el estado de parado a avanzando. En el estado avanzando la animación de correr empieza a adquirir peso mientras que la animación de parado lo pierde gradualmente, esto ocurre hasta que la animación de correr tiene el máximo peso. Si se libera el botón de avanzar vuelven a cambiar los estados con el cambio de animación pertinente.</w:t>
      </w:r>
    </w:p>
    <w:p w14:paraId="4FA4A975" w14:textId="2E3E9AE6" w:rsidR="00805A7B" w:rsidRDefault="00805A7B" w:rsidP="000C5482">
      <w:pPr>
        <w:spacing w:line="360" w:lineRule="auto"/>
        <w:ind w:firstLine="340"/>
        <w:jc w:val="both"/>
        <w:rPr>
          <w:rFonts w:ascii="Palatino Linotype" w:hAnsi="Palatino Linotype"/>
        </w:rPr>
      </w:pPr>
      <w:r w:rsidRPr="00D252BC">
        <w:rPr>
          <w:rFonts w:ascii="Palatino Linotype" w:hAnsi="Palatino Linotype"/>
        </w:rPr>
        <w:t xml:space="preserve">Además el control de los estados </w:t>
      </w:r>
      <w:r w:rsidRPr="00002D09">
        <w:rPr>
          <w:rFonts w:ascii="Palatino Linotype" w:hAnsi="Palatino Linotype"/>
        </w:rPr>
        <w:t>en cada momento</w:t>
      </w:r>
      <w:r w:rsidRPr="00D252BC">
        <w:rPr>
          <w:rFonts w:ascii="Palatino Linotype" w:hAnsi="Palatino Linotype"/>
        </w:rPr>
        <w:t xml:space="preserve"> permite usarlos y </w:t>
      </w:r>
      <w:del w:id="257" w:author="root" w:date="2016-09-02T12:26:00Z">
        <w:r w:rsidRPr="00D252BC" w:rsidDel="00002D09">
          <w:rPr>
            <w:rFonts w:ascii="Palatino Linotype" w:hAnsi="Palatino Linotype"/>
          </w:rPr>
          <w:delText>permit</w:delText>
        </w:r>
        <w:r w:rsidR="00DD625B" w:rsidDel="00002D09">
          <w:rPr>
            <w:rFonts w:ascii="Palatino Linotype" w:hAnsi="Palatino Linotype"/>
          </w:rPr>
          <w:delText>e</w:delText>
        </w:r>
        <w:r w:rsidRPr="00D252BC" w:rsidDel="00002D09">
          <w:rPr>
            <w:rFonts w:ascii="Palatino Linotype" w:hAnsi="Palatino Linotype"/>
          </w:rPr>
          <w:delText xml:space="preserve"> o no realizar</w:delText>
        </w:r>
      </w:del>
      <w:ins w:id="258" w:author="root" w:date="2016-09-02T12:26:00Z">
        <w:r w:rsidR="00002D09">
          <w:rPr>
            <w:rFonts w:ascii="Palatino Linotype" w:hAnsi="Palatino Linotype"/>
          </w:rPr>
          <w:t>comprobar si realizar o no</w:t>
        </w:r>
      </w:ins>
      <w:r w:rsidRPr="00D252BC">
        <w:rPr>
          <w:rFonts w:ascii="Palatino Linotype" w:hAnsi="Palatino Linotype"/>
        </w:rPr>
        <w:t xml:space="preserve"> ciertas acciones según el estado actual. De este modo si el estado activo es avanzando se podrá mover el personaje en el eje </w:t>
      </w:r>
      <w:r w:rsidR="00D252BC" w:rsidRPr="00D252BC">
        <w:rPr>
          <w:rFonts w:ascii="Palatino Linotype" w:hAnsi="Palatino Linotype"/>
        </w:rPr>
        <w:t>horizontal para dar la impresión de movimiento lateral, mientras que si el estado es parado este movimiento no se permite.</w:t>
      </w:r>
    </w:p>
    <w:p w14:paraId="7B05CD42" w14:textId="77777777" w:rsidR="00D252BC" w:rsidRDefault="00D252BC" w:rsidP="000C5482">
      <w:pPr>
        <w:spacing w:line="360" w:lineRule="auto"/>
        <w:ind w:firstLine="340"/>
        <w:jc w:val="both"/>
        <w:rPr>
          <w:rFonts w:ascii="Palatino Linotype" w:hAnsi="Palatino Linotype"/>
        </w:rPr>
      </w:pPr>
      <w:r>
        <w:rPr>
          <w:rFonts w:ascii="Palatino Linotype" w:hAnsi="Palatino Linotype"/>
        </w:rPr>
        <w:t>De igual manera cada vez que un estado está activo se llama a la API para controlar al robot</w:t>
      </w:r>
      <w:r w:rsidR="007118D6">
        <w:rPr>
          <w:rFonts w:ascii="Palatino Linotype" w:hAnsi="Palatino Linotype"/>
        </w:rPr>
        <w:t>. Esta API</w:t>
      </w:r>
      <w:r>
        <w:rPr>
          <w:rFonts w:ascii="Palatino Linotype" w:hAnsi="Palatino Linotype"/>
        </w:rPr>
        <w:t xml:space="preserve"> se verá </w:t>
      </w:r>
      <w:r w:rsidR="007118D6">
        <w:rPr>
          <w:rFonts w:ascii="Palatino Linotype" w:hAnsi="Palatino Linotype"/>
        </w:rPr>
        <w:t xml:space="preserve">mejor </w:t>
      </w:r>
      <w:r>
        <w:rPr>
          <w:rFonts w:ascii="Palatino Linotype" w:hAnsi="Palatino Linotype"/>
        </w:rPr>
        <w:t>en la parte del servidor.</w:t>
      </w:r>
    </w:p>
    <w:p w14:paraId="28A0626D" w14:textId="77777777" w:rsidR="007118D6" w:rsidRDefault="007118D6" w:rsidP="00D639F3">
      <w:pPr>
        <w:spacing w:line="360" w:lineRule="auto"/>
        <w:ind w:firstLine="340"/>
        <w:jc w:val="both"/>
        <w:rPr>
          <w:rFonts w:ascii="Palatino Linotype" w:hAnsi="Palatino Linotype"/>
        </w:rPr>
      </w:pPr>
      <w:r>
        <w:rPr>
          <w:noProof/>
          <w:lang w:eastAsia="es-ES"/>
        </w:rPr>
        <mc:AlternateContent>
          <mc:Choice Requires="wps">
            <w:drawing>
              <wp:anchor distT="0" distB="0" distL="114300" distR="114300" simplePos="0" relativeHeight="251707392" behindDoc="0" locked="0" layoutInCell="1" allowOverlap="1" wp14:anchorId="51515A01" wp14:editId="38F6C4A3">
                <wp:simplePos x="0" y="0"/>
                <wp:positionH relativeFrom="column">
                  <wp:posOffset>-289560</wp:posOffset>
                </wp:positionH>
                <wp:positionV relativeFrom="paragraph">
                  <wp:posOffset>3985260</wp:posOffset>
                </wp:positionV>
                <wp:extent cx="6245860" cy="546100"/>
                <wp:effectExtent l="0" t="0" r="0" b="0"/>
                <wp:wrapTight wrapText="bothSides">
                  <wp:wrapPolygon edited="0">
                    <wp:start x="0" y="0"/>
                    <wp:lineTo x="0" y="21600"/>
                    <wp:lineTo x="21600" y="21600"/>
                    <wp:lineTo x="21600" y="0"/>
                  </wp:wrapPolygon>
                </wp:wrapTight>
                <wp:docPr id="34" name="34 Cuadro de texto"/>
                <wp:cNvGraphicFramePr/>
                <a:graphic xmlns:a="http://schemas.openxmlformats.org/drawingml/2006/main">
                  <a:graphicData uri="http://schemas.microsoft.com/office/word/2010/wordprocessingShape">
                    <wps:wsp>
                      <wps:cNvSpPr txBox="1"/>
                      <wps:spPr>
                        <a:xfrm>
                          <a:off x="0" y="0"/>
                          <a:ext cx="6245860" cy="546100"/>
                        </a:xfrm>
                        <a:prstGeom prst="rect">
                          <a:avLst/>
                        </a:prstGeom>
                        <a:solidFill>
                          <a:prstClr val="white"/>
                        </a:solidFill>
                        <a:ln>
                          <a:noFill/>
                        </a:ln>
                        <a:effectLst/>
                      </wps:spPr>
                      <wps:txbx>
                        <w:txbxContent>
                          <w:p w14:paraId="47AFB743" w14:textId="0B4357E4" w:rsidR="00B87757" w:rsidRPr="007118D6" w:rsidRDefault="00B87757" w:rsidP="007118D6">
                            <w:pPr>
                              <w:pStyle w:val="Epgrafe"/>
                              <w:jc w:val="center"/>
                              <w:rPr>
                                <w:noProof/>
                                <w:sz w:val="20"/>
                                <w:szCs w:val="20"/>
                              </w:rPr>
                            </w:pPr>
                            <w:bookmarkStart w:id="259" w:name="_Toc459454782"/>
                            <w:bookmarkStart w:id="260" w:name="_Toc459454887"/>
                            <w:r w:rsidRPr="007118D6">
                              <w:rPr>
                                <w:sz w:val="20"/>
                                <w:szCs w:val="20"/>
                              </w:rPr>
                              <w:t xml:space="preserve">Figura </w:t>
                            </w:r>
                            <w:r w:rsidRPr="007118D6">
                              <w:rPr>
                                <w:sz w:val="20"/>
                                <w:szCs w:val="20"/>
                              </w:rPr>
                              <w:fldChar w:fldCharType="begin"/>
                            </w:r>
                            <w:r w:rsidRPr="007118D6">
                              <w:rPr>
                                <w:sz w:val="20"/>
                                <w:szCs w:val="20"/>
                              </w:rPr>
                              <w:instrText xml:space="preserve"> SEQ Figura \* ARABIC </w:instrText>
                            </w:r>
                            <w:r w:rsidRPr="007118D6">
                              <w:rPr>
                                <w:sz w:val="20"/>
                                <w:szCs w:val="20"/>
                              </w:rPr>
                              <w:fldChar w:fldCharType="separate"/>
                            </w:r>
                            <w:ins w:id="261" w:author="root" w:date="2016-09-02T13:57:00Z">
                              <w:r w:rsidR="007201F6">
                                <w:rPr>
                                  <w:noProof/>
                                  <w:sz w:val="20"/>
                                  <w:szCs w:val="20"/>
                                </w:rPr>
                                <w:t>18</w:t>
                              </w:r>
                            </w:ins>
                            <w:del w:id="262" w:author="root" w:date="2016-09-02T13:23:00Z">
                              <w:r w:rsidR="00EC4D03" w:rsidDel="00752828">
                                <w:rPr>
                                  <w:noProof/>
                                  <w:sz w:val="20"/>
                                  <w:szCs w:val="20"/>
                                </w:rPr>
                                <w:delText>20</w:delText>
                              </w:r>
                            </w:del>
                            <w:r w:rsidRPr="007118D6">
                              <w:rPr>
                                <w:sz w:val="20"/>
                                <w:szCs w:val="20"/>
                              </w:rPr>
                              <w:fldChar w:fldCharType="end"/>
                            </w:r>
                            <w:r w:rsidRPr="007118D6">
                              <w:rPr>
                                <w:sz w:val="20"/>
                                <w:szCs w:val="20"/>
                              </w:rPr>
                              <w:t xml:space="preserve"> - Controles para dispositivos móviles</w:t>
                            </w:r>
                            <w:r>
                              <w:rPr>
                                <w:sz w:val="20"/>
                                <w:szCs w:val="20"/>
                              </w:rPr>
                              <w:t>.</w:t>
                            </w:r>
                            <w:r>
                              <w:rPr>
                                <w:sz w:val="20"/>
                                <w:szCs w:val="20"/>
                              </w:rPr>
                              <w:br/>
                              <w:t>Fuente: Propia.</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4 Cuadro de texto" o:spid="_x0000_s1043" type="#_x0000_t202" style="position:absolute;left:0;text-align:left;margin-left:-22.8pt;margin-top:313.8pt;width:491.8pt;height:43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" stroked="f">
                <v:textbox style="mso-fit-shape-to-text:t" inset="0,0,0,0">
                  <w:txbxContent>
                    <w:p w14:paraId="47AFB743" w14:textId="0B4357E4" w:rsidR="00B87757" w:rsidRPr="007118D6" w:rsidRDefault="00B87757" w:rsidP="007118D6">
                      <w:pPr>
                        <w:pStyle w:val="Epgrafe"/>
                        <w:jc w:val="center"/>
                        <w:rPr>
                          <w:noProof/>
                          <w:sz w:val="20"/>
                          <w:szCs w:val="20"/>
                        </w:rPr>
                      </w:pPr>
                      <w:bookmarkStart w:id="263" w:name="_Toc459454782"/>
                      <w:bookmarkStart w:id="264" w:name="_Toc459454887"/>
                      <w:r w:rsidRPr="007118D6">
                        <w:rPr>
                          <w:sz w:val="20"/>
                          <w:szCs w:val="20"/>
                        </w:rPr>
                        <w:t xml:space="preserve">Figura </w:t>
                      </w:r>
                      <w:r w:rsidRPr="007118D6">
                        <w:rPr>
                          <w:sz w:val="20"/>
                          <w:szCs w:val="20"/>
                        </w:rPr>
                        <w:fldChar w:fldCharType="begin"/>
                      </w:r>
                      <w:r w:rsidRPr="007118D6">
                        <w:rPr>
                          <w:sz w:val="20"/>
                          <w:szCs w:val="20"/>
                        </w:rPr>
                        <w:instrText xml:space="preserve"> SEQ Figura \* ARABIC </w:instrText>
                      </w:r>
                      <w:r w:rsidRPr="007118D6">
                        <w:rPr>
                          <w:sz w:val="20"/>
                          <w:szCs w:val="20"/>
                        </w:rPr>
                        <w:fldChar w:fldCharType="separate"/>
                      </w:r>
                      <w:ins w:id="265" w:author="root" w:date="2016-09-02T13:57:00Z">
                        <w:r w:rsidR="007201F6">
                          <w:rPr>
                            <w:noProof/>
                            <w:sz w:val="20"/>
                            <w:szCs w:val="20"/>
                          </w:rPr>
                          <w:t>18</w:t>
                        </w:r>
                      </w:ins>
                      <w:del w:id="266" w:author="root" w:date="2016-09-02T13:23:00Z">
                        <w:r w:rsidR="00EC4D03" w:rsidDel="00752828">
                          <w:rPr>
                            <w:noProof/>
                            <w:sz w:val="20"/>
                            <w:szCs w:val="20"/>
                          </w:rPr>
                          <w:delText>20</w:delText>
                        </w:r>
                      </w:del>
                      <w:r w:rsidRPr="007118D6">
                        <w:rPr>
                          <w:sz w:val="20"/>
                          <w:szCs w:val="20"/>
                        </w:rPr>
                        <w:fldChar w:fldCharType="end"/>
                      </w:r>
                      <w:r w:rsidRPr="007118D6">
                        <w:rPr>
                          <w:sz w:val="20"/>
                          <w:szCs w:val="20"/>
                        </w:rPr>
                        <w:t xml:space="preserve"> - Controles para dispositivos móviles</w:t>
                      </w:r>
                      <w:r>
                        <w:rPr>
                          <w:sz w:val="20"/>
                          <w:szCs w:val="20"/>
                        </w:rPr>
                        <w:t>.</w:t>
                      </w:r>
                      <w:r>
                        <w:rPr>
                          <w:sz w:val="20"/>
                          <w:szCs w:val="20"/>
                        </w:rPr>
                        <w:br/>
                        <w:t>Fuente: Propia.</w:t>
                      </w:r>
                      <w:bookmarkEnd w:id="263"/>
                      <w:bookmarkEnd w:id="264"/>
                    </w:p>
                  </w:txbxContent>
                </v:textbox>
                <w10:wrap type="tight"/>
              </v:shape>
            </w:pict>
          </mc:Fallback>
        </mc:AlternateContent>
      </w:r>
      <w:r>
        <w:rPr>
          <w:rFonts w:ascii="Palatino Linotype" w:hAnsi="Palatino Linotype"/>
          <w:noProof/>
          <w:lang w:eastAsia="es-ES"/>
        </w:rPr>
        <w:drawing>
          <wp:anchor distT="0" distB="0" distL="114300" distR="114300" simplePos="0" relativeHeight="251705344" behindDoc="1" locked="0" layoutInCell="1" allowOverlap="1" wp14:anchorId="6DE266BF" wp14:editId="218C9CCF">
            <wp:simplePos x="0" y="0"/>
            <wp:positionH relativeFrom="column">
              <wp:posOffset>-289560</wp:posOffset>
            </wp:positionH>
            <wp:positionV relativeFrom="paragraph">
              <wp:posOffset>1261110</wp:posOffset>
            </wp:positionV>
            <wp:extent cx="6245860" cy="2667000"/>
            <wp:effectExtent l="0" t="0" r="2540" b="0"/>
            <wp:wrapTight wrapText="bothSides">
              <wp:wrapPolygon edited="0">
                <wp:start x="0" y="0"/>
                <wp:lineTo x="0" y="21446"/>
                <wp:lineTo x="21543" y="21446"/>
                <wp:lineTo x="21543" y="0"/>
                <wp:lineTo x="0" y="0"/>
              </wp:wrapPolygon>
            </wp:wrapTight>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sMovil.JPG"/>
                    <pic:cNvPicPr/>
                  </pic:nvPicPr>
                  <pic:blipFill>
                    <a:blip r:embed="rId49">
                      <a:extLst>
                        <a:ext uri="{28A0092B-C50C-407E-A947-70E740481C1C}">
                          <a14:useLocalDpi xmlns:a14="http://schemas.microsoft.com/office/drawing/2010/main" val="0"/>
                        </a:ext>
                      </a:extLst>
                    </a:blip>
                    <a:stretch>
                      <a:fillRect/>
                    </a:stretch>
                  </pic:blipFill>
                  <pic:spPr>
                    <a:xfrm>
                      <a:off x="0" y="0"/>
                      <a:ext cx="6245860" cy="2667000"/>
                    </a:xfrm>
                    <a:prstGeom prst="rect">
                      <a:avLst/>
                    </a:prstGeom>
                  </pic:spPr>
                </pic:pic>
              </a:graphicData>
            </a:graphic>
            <wp14:sizeRelH relativeFrom="page">
              <wp14:pctWidth>0</wp14:pctWidth>
            </wp14:sizeRelH>
            <wp14:sizeRelV relativeFrom="page">
              <wp14:pctHeight>0</wp14:pctHeight>
            </wp14:sizeRelV>
          </wp:anchor>
        </w:drawing>
      </w:r>
      <w:r>
        <w:rPr>
          <w:rFonts w:ascii="Palatino Linotype" w:hAnsi="Palatino Linotype"/>
        </w:rPr>
        <w:t>Para permitir el uso de la aplicación en móviles se ha habilitado unos controles adicionales para dispositivos con pantalla pequeña. Estos controles se basan en botones sobre el fondo que al activarlos mandan la misma señal que se mandaría al pulsar una tecla, por lo que la ejecución funciona exactamente igual.</w:t>
      </w:r>
    </w:p>
    <w:p w14:paraId="2BECB668" w14:textId="77777777" w:rsidR="007118D6" w:rsidRDefault="007118D6" w:rsidP="007118D6">
      <w:pPr>
        <w:pStyle w:val="Ttulo4"/>
      </w:pPr>
      <w:r>
        <w:lastRenderedPageBreak/>
        <w:t>Cámara y fondo</w:t>
      </w:r>
    </w:p>
    <w:p w14:paraId="331E8036" w14:textId="41B01505" w:rsidR="007118D6" w:rsidRPr="000D1124" w:rsidRDefault="000D1124" w:rsidP="007118D6">
      <w:pPr>
        <w:spacing w:line="360" w:lineRule="auto"/>
        <w:ind w:firstLine="340"/>
        <w:jc w:val="both"/>
        <w:rPr>
          <w:rFonts w:ascii="Palatino Linotype" w:hAnsi="Palatino Linotype"/>
        </w:rPr>
      </w:pPr>
      <w:r>
        <w:rPr>
          <w:rFonts w:ascii="Palatino Linotype" w:hAnsi="Palatino Linotype"/>
        </w:rPr>
        <w:t>Para dar la sensación de que nuestro personaje s</w:t>
      </w:r>
      <w:r w:rsidR="00DD625B">
        <w:rPr>
          <w:rFonts w:ascii="Palatino Linotype" w:hAnsi="Palatino Linotype"/>
        </w:rPr>
        <w:t>e</w:t>
      </w:r>
      <w:r>
        <w:rPr>
          <w:rFonts w:ascii="Palatino Linotype" w:hAnsi="Palatino Linotype"/>
        </w:rPr>
        <w:t xml:space="preserve"> encuentra en el mundo real, la aplicación rellena el fondo de la misma con imágenes en tiempo real captadas por la cámara del robot. El método para tomar estas imágenes y gestionarlas se verá más adelante.</w:t>
      </w:r>
    </w:p>
    <w:p w14:paraId="34295595" w14:textId="77777777" w:rsidR="00CC0D0C" w:rsidRDefault="000D1124" w:rsidP="007118D6">
      <w:pPr>
        <w:spacing w:line="360" w:lineRule="auto"/>
        <w:ind w:firstLine="340"/>
        <w:jc w:val="both"/>
        <w:rPr>
          <w:rFonts w:ascii="Palatino Linotype" w:hAnsi="Palatino Linotype"/>
        </w:rPr>
      </w:pPr>
      <w:r w:rsidRPr="000D1124">
        <w:rPr>
          <w:rFonts w:ascii="Palatino Linotype" w:hAnsi="Palatino Linotype"/>
        </w:rPr>
        <w:t xml:space="preserve">El canvas cuando usa un contexto en 2D te permite usar la propiedad </w:t>
      </w:r>
      <w:proofErr w:type="spellStart"/>
      <w:r w:rsidRPr="000D1124">
        <w:rPr>
          <w:rFonts w:ascii="Palatino Linotype" w:hAnsi="Palatino Linotype"/>
          <w:i/>
        </w:rPr>
        <w:t>background</w:t>
      </w:r>
      <w:proofErr w:type="spellEnd"/>
      <w:r w:rsidRPr="000D1124">
        <w:rPr>
          <w:rFonts w:ascii="Palatino Linotype" w:hAnsi="Palatino Linotype"/>
          <w:i/>
        </w:rPr>
        <w:t xml:space="preserve"> </w:t>
      </w:r>
      <w:r w:rsidRPr="000D1124">
        <w:rPr>
          <w:rFonts w:ascii="Palatino Linotype" w:hAnsi="Palatino Linotype"/>
        </w:rPr>
        <w:t xml:space="preserve">para establecer una imagen o video de fondo. Sin embargo cuando se usa un contexto 3D </w:t>
      </w:r>
      <w:r>
        <w:rPr>
          <w:rFonts w:ascii="Palatino Linotype" w:hAnsi="Palatino Linotype"/>
        </w:rPr>
        <w:t xml:space="preserve">esta propiedad está desactivada, por lo que para aplicar un fondo hay que usar otros métodos. </w:t>
      </w:r>
    </w:p>
    <w:p w14:paraId="30C51749" w14:textId="77777777" w:rsidR="000D1124" w:rsidRDefault="000D1124" w:rsidP="007118D6">
      <w:pPr>
        <w:spacing w:line="360" w:lineRule="auto"/>
        <w:ind w:firstLine="340"/>
        <w:jc w:val="both"/>
        <w:rPr>
          <w:rFonts w:ascii="Palatino Linotype" w:hAnsi="Palatino Linotype"/>
        </w:rPr>
      </w:pPr>
      <w:r>
        <w:rPr>
          <w:rFonts w:ascii="Palatino Linotype" w:hAnsi="Palatino Linotype"/>
        </w:rPr>
        <w:t>En este proyecto se ha usado un plano vertical, dicho plano se ha colocado de tal manera que ocupe todo el canvas para que no queden huecos vacíos. A este plano se le asigna una textura con la imagen tomada desde la cámara. De esta manera c</w:t>
      </w:r>
      <w:r w:rsidRPr="000D1124">
        <w:rPr>
          <w:rFonts w:ascii="Palatino Linotype" w:hAnsi="Palatino Linotype"/>
        </w:rPr>
        <w:t xml:space="preserve">ada pasada de </w:t>
      </w:r>
      <w:r w:rsidRPr="00CC0D0C">
        <w:rPr>
          <w:rFonts w:ascii="Palatino Linotype" w:hAnsi="Palatino Linotype"/>
          <w:i/>
        </w:rPr>
        <w:t>render</w:t>
      </w:r>
      <w:r w:rsidR="00CC0D0C">
        <w:rPr>
          <w:rFonts w:ascii="Palatino Linotype" w:hAnsi="Palatino Linotype"/>
        </w:rPr>
        <w:t xml:space="preserve"> se llama a la función que </w:t>
      </w:r>
      <w:r w:rsidRPr="000D1124">
        <w:rPr>
          <w:rFonts w:ascii="Palatino Linotype" w:hAnsi="Palatino Linotype"/>
        </w:rPr>
        <w:t xml:space="preserve"> </w:t>
      </w:r>
      <w:r w:rsidR="00CC0D0C">
        <w:rPr>
          <w:rFonts w:ascii="Palatino Linotype" w:hAnsi="Palatino Linotype"/>
        </w:rPr>
        <w:t>cambia esta imagen por la siguiente tomada</w:t>
      </w:r>
      <w:r w:rsidRPr="000D1124">
        <w:rPr>
          <w:rFonts w:ascii="Palatino Linotype" w:hAnsi="Palatino Linotype"/>
        </w:rPr>
        <w:t xml:space="preserve">. Las imágenes se van sustituyendo a medida que son tomadas por el script </w:t>
      </w:r>
      <w:proofErr w:type="spellStart"/>
      <w:r w:rsidRPr="000D1124">
        <w:rPr>
          <w:rFonts w:ascii="Palatino Linotype" w:hAnsi="Palatino Linotype"/>
        </w:rPr>
        <w:t>raspiMJPEG</w:t>
      </w:r>
      <w:proofErr w:type="spellEnd"/>
      <w:r w:rsidRPr="000D1124">
        <w:rPr>
          <w:rFonts w:ascii="Palatino Linotype" w:hAnsi="Palatino Linotype"/>
        </w:rPr>
        <w:t xml:space="preserve">. </w:t>
      </w:r>
      <w:r w:rsidR="00CC0D0C">
        <w:rPr>
          <w:rFonts w:ascii="Palatino Linotype" w:hAnsi="Palatino Linotype"/>
        </w:rPr>
        <w:t>La función encargada de cambiar las imágenes realiza</w:t>
      </w:r>
      <w:r w:rsidRPr="000D1124">
        <w:rPr>
          <w:rFonts w:ascii="Palatino Linotype" w:hAnsi="Palatino Linotype"/>
        </w:rPr>
        <w:t xml:space="preserve"> petición POST a PHP </w:t>
      </w:r>
      <w:r w:rsidR="00CC0D0C">
        <w:rPr>
          <w:rFonts w:ascii="Palatino Linotype" w:hAnsi="Palatino Linotype"/>
        </w:rPr>
        <w:t>que abre el archivo de la nueva fotografía</w:t>
      </w:r>
      <w:r w:rsidRPr="000D1124">
        <w:rPr>
          <w:rFonts w:ascii="Palatino Linotype" w:hAnsi="Palatino Linotype"/>
        </w:rPr>
        <w:t>.</w:t>
      </w:r>
      <w:r w:rsidR="00CC0D0C">
        <w:rPr>
          <w:rFonts w:ascii="Palatino Linotype" w:hAnsi="Palatino Linotype"/>
        </w:rPr>
        <w:t xml:space="preserve"> Aunque la función es llamada cada pasada de </w:t>
      </w:r>
      <w:r w:rsidR="00CC0D0C" w:rsidRPr="00CC0D0C">
        <w:rPr>
          <w:rFonts w:ascii="Palatino Linotype" w:hAnsi="Palatino Linotype"/>
          <w:i/>
        </w:rPr>
        <w:t>render</w:t>
      </w:r>
      <w:r w:rsidR="00CC0D0C">
        <w:rPr>
          <w:rFonts w:ascii="Palatino Linotype" w:hAnsi="Palatino Linotype"/>
        </w:rPr>
        <w:t xml:space="preserve">, tiene un manejador para solo realizar la petición </w:t>
      </w:r>
      <w:r w:rsidRPr="000D1124">
        <w:rPr>
          <w:rFonts w:ascii="Palatino Linotype" w:hAnsi="Palatino Linotype"/>
        </w:rPr>
        <w:t xml:space="preserve">cada 4 pasadas del </w:t>
      </w:r>
      <w:r w:rsidRPr="00CC0D0C">
        <w:rPr>
          <w:rFonts w:ascii="Palatino Linotype" w:hAnsi="Palatino Linotype"/>
          <w:i/>
        </w:rPr>
        <w:t>render</w:t>
      </w:r>
      <w:r w:rsidRPr="000D1124">
        <w:rPr>
          <w:rFonts w:ascii="Palatino Linotype" w:hAnsi="Palatino Linotype"/>
        </w:rPr>
        <w:t xml:space="preserve">, es decir </w:t>
      </w:r>
      <w:r w:rsidR="00CC0D0C">
        <w:rPr>
          <w:rFonts w:ascii="Palatino Linotype" w:hAnsi="Palatino Linotype"/>
        </w:rPr>
        <w:t xml:space="preserve">que la imagen se actualizará </w:t>
      </w:r>
      <w:r w:rsidRPr="000D1124">
        <w:rPr>
          <w:rFonts w:ascii="Palatino Linotype" w:hAnsi="Palatino Linotype"/>
        </w:rPr>
        <w:t>60/4 = 15 veces por segundo</w:t>
      </w:r>
      <w:r>
        <w:rPr>
          <w:rFonts w:ascii="Palatino Linotype" w:hAnsi="Palatino Linotype"/>
        </w:rPr>
        <w:t>.</w:t>
      </w:r>
      <w:r w:rsidR="00CC0D0C">
        <w:rPr>
          <w:rFonts w:ascii="Palatino Linotype" w:hAnsi="Palatino Linotype"/>
        </w:rPr>
        <w:t xml:space="preserve"> Este manejador se implementó ya que realizar la petición al servidor de cambio de imagen 60 veces por segundo resultaba muy costoso y hacia que a mayoría de peticiones se perdiesen.</w:t>
      </w:r>
    </w:p>
    <w:p w14:paraId="141B236A" w14:textId="77777777" w:rsidR="00CC0D0C" w:rsidRDefault="00CC0D0C" w:rsidP="007118D6">
      <w:pPr>
        <w:spacing w:line="360" w:lineRule="auto"/>
        <w:ind w:firstLine="340"/>
        <w:jc w:val="both"/>
        <w:rPr>
          <w:rFonts w:ascii="Palatino Linotype" w:hAnsi="Palatino Linotype"/>
        </w:rPr>
      </w:pPr>
      <w:r>
        <w:rPr>
          <w:rFonts w:ascii="Palatino Linotype" w:hAnsi="Palatino Linotype"/>
        </w:rPr>
        <w:t xml:space="preserve">La carga de imágenes estáticas 15 veces por segundo crea la sensación de video y por lo tanto </w:t>
      </w:r>
      <w:r w:rsidR="009B6CAF">
        <w:rPr>
          <w:rFonts w:ascii="Palatino Linotype" w:hAnsi="Palatino Linotype"/>
        </w:rPr>
        <w:t>es suficiente para nuestro objetivo.</w:t>
      </w:r>
    </w:p>
    <w:p w14:paraId="702A4F74" w14:textId="77777777" w:rsidR="00DC234E" w:rsidRDefault="009B6CAF" w:rsidP="00537FE2">
      <w:pPr>
        <w:pStyle w:val="Ttulo3"/>
      </w:pPr>
      <w:bookmarkStart w:id="267" w:name="_Toc459454728"/>
      <w:r>
        <w:rPr>
          <w:noProof/>
          <w:lang w:eastAsia="es-ES"/>
        </w:rPr>
        <w:lastRenderedPageBreak/>
        <mc:AlternateContent>
          <mc:Choice Requires="wps">
            <w:drawing>
              <wp:anchor distT="0" distB="0" distL="114300" distR="114300" simplePos="0" relativeHeight="251710464" behindDoc="0" locked="0" layoutInCell="1" allowOverlap="1" wp14:anchorId="2A686893" wp14:editId="02808BCC">
                <wp:simplePos x="0" y="0"/>
                <wp:positionH relativeFrom="column">
                  <wp:posOffset>-13335</wp:posOffset>
                </wp:positionH>
                <wp:positionV relativeFrom="paragraph">
                  <wp:posOffset>2957830</wp:posOffset>
                </wp:positionV>
                <wp:extent cx="5664835" cy="546100"/>
                <wp:effectExtent l="0" t="0" r="0" b="0"/>
                <wp:wrapTight wrapText="bothSides">
                  <wp:wrapPolygon edited="0">
                    <wp:start x="0" y="0"/>
                    <wp:lineTo x="0" y="21600"/>
                    <wp:lineTo x="21600" y="21600"/>
                    <wp:lineTo x="21600" y="0"/>
                  </wp:wrapPolygon>
                </wp:wrapTight>
                <wp:docPr id="36" name="36 Cuadro de texto"/>
                <wp:cNvGraphicFramePr/>
                <a:graphic xmlns:a="http://schemas.openxmlformats.org/drawingml/2006/main">
                  <a:graphicData uri="http://schemas.microsoft.com/office/word/2010/wordprocessingShape">
                    <wps:wsp>
                      <wps:cNvSpPr txBox="1"/>
                      <wps:spPr>
                        <a:xfrm>
                          <a:off x="0" y="0"/>
                          <a:ext cx="5664835" cy="546100"/>
                        </a:xfrm>
                        <a:prstGeom prst="rect">
                          <a:avLst/>
                        </a:prstGeom>
                        <a:solidFill>
                          <a:prstClr val="white"/>
                        </a:solidFill>
                        <a:ln>
                          <a:noFill/>
                        </a:ln>
                        <a:effectLst/>
                      </wps:spPr>
                      <wps:txbx>
                        <w:txbxContent>
                          <w:p w14:paraId="66A6FE5A" w14:textId="318F7BDA" w:rsidR="00B87757" w:rsidRPr="009B6CAF" w:rsidRDefault="00B87757" w:rsidP="009B6CAF">
                            <w:pPr>
                              <w:pStyle w:val="Epgrafe"/>
                              <w:jc w:val="center"/>
                              <w:rPr>
                                <w:noProof/>
                                <w:sz w:val="20"/>
                                <w:szCs w:val="20"/>
                              </w:rPr>
                            </w:pPr>
                            <w:bookmarkStart w:id="268" w:name="_Toc459454783"/>
                            <w:bookmarkStart w:id="269" w:name="_Toc459454888"/>
                            <w:r w:rsidRPr="009B6CAF">
                              <w:rPr>
                                <w:sz w:val="20"/>
                                <w:szCs w:val="20"/>
                              </w:rPr>
                              <w:t xml:space="preserve">Figura </w:t>
                            </w:r>
                            <w:r w:rsidRPr="009B6CAF">
                              <w:rPr>
                                <w:sz w:val="20"/>
                                <w:szCs w:val="20"/>
                              </w:rPr>
                              <w:fldChar w:fldCharType="begin"/>
                            </w:r>
                            <w:r w:rsidRPr="009B6CAF">
                              <w:rPr>
                                <w:sz w:val="20"/>
                                <w:szCs w:val="20"/>
                              </w:rPr>
                              <w:instrText xml:space="preserve"> SEQ Figura \* ARABIC </w:instrText>
                            </w:r>
                            <w:r w:rsidRPr="009B6CAF">
                              <w:rPr>
                                <w:sz w:val="20"/>
                                <w:szCs w:val="20"/>
                              </w:rPr>
                              <w:fldChar w:fldCharType="separate"/>
                            </w:r>
                            <w:ins w:id="270" w:author="root" w:date="2016-09-02T13:57:00Z">
                              <w:r w:rsidR="007201F6">
                                <w:rPr>
                                  <w:noProof/>
                                  <w:sz w:val="20"/>
                                  <w:szCs w:val="20"/>
                                </w:rPr>
                                <w:t>19</w:t>
                              </w:r>
                            </w:ins>
                            <w:del w:id="271" w:author="root" w:date="2016-09-02T13:23:00Z">
                              <w:r w:rsidR="00EC4D03" w:rsidDel="00752828">
                                <w:rPr>
                                  <w:noProof/>
                                  <w:sz w:val="20"/>
                                  <w:szCs w:val="20"/>
                                </w:rPr>
                                <w:delText>21</w:delText>
                              </w:r>
                            </w:del>
                            <w:r w:rsidRPr="009B6CAF">
                              <w:rPr>
                                <w:sz w:val="20"/>
                                <w:szCs w:val="20"/>
                              </w:rPr>
                              <w:fldChar w:fldCharType="end"/>
                            </w:r>
                            <w:r w:rsidRPr="009B6CAF">
                              <w:rPr>
                                <w:sz w:val="20"/>
                                <w:szCs w:val="20"/>
                              </w:rPr>
                              <w:t xml:space="preserve"> - Aplicación web con la cámara funcionando.</w:t>
                            </w:r>
                            <w:r w:rsidRPr="009B6CAF">
                              <w:rPr>
                                <w:sz w:val="20"/>
                                <w:szCs w:val="20"/>
                              </w:rPr>
                              <w:br/>
                              <w:t>Fuente: Propia.</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6 Cuadro de texto" o:spid="_x0000_s1044" type="#_x0000_t202" style="position:absolute;left:0;text-align:left;margin-left:-1.05pt;margin-top:232.9pt;width:446.05pt;height:4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" stroked="f">
                <v:textbox style="mso-fit-shape-to-text:t" inset="0,0,0,0">
                  <w:txbxContent>
                    <w:p w14:paraId="66A6FE5A" w14:textId="318F7BDA" w:rsidR="00B87757" w:rsidRPr="009B6CAF" w:rsidRDefault="00B87757" w:rsidP="009B6CAF">
                      <w:pPr>
                        <w:pStyle w:val="Epgrafe"/>
                        <w:jc w:val="center"/>
                        <w:rPr>
                          <w:noProof/>
                          <w:sz w:val="20"/>
                          <w:szCs w:val="20"/>
                        </w:rPr>
                      </w:pPr>
                      <w:bookmarkStart w:id="272" w:name="_Toc459454783"/>
                      <w:bookmarkStart w:id="273" w:name="_Toc459454888"/>
                      <w:r w:rsidRPr="009B6CAF">
                        <w:rPr>
                          <w:sz w:val="20"/>
                          <w:szCs w:val="20"/>
                        </w:rPr>
                        <w:t xml:space="preserve">Figura </w:t>
                      </w:r>
                      <w:r w:rsidRPr="009B6CAF">
                        <w:rPr>
                          <w:sz w:val="20"/>
                          <w:szCs w:val="20"/>
                        </w:rPr>
                        <w:fldChar w:fldCharType="begin"/>
                      </w:r>
                      <w:r w:rsidRPr="009B6CAF">
                        <w:rPr>
                          <w:sz w:val="20"/>
                          <w:szCs w:val="20"/>
                        </w:rPr>
                        <w:instrText xml:space="preserve"> SEQ Figura \* ARABIC </w:instrText>
                      </w:r>
                      <w:r w:rsidRPr="009B6CAF">
                        <w:rPr>
                          <w:sz w:val="20"/>
                          <w:szCs w:val="20"/>
                        </w:rPr>
                        <w:fldChar w:fldCharType="separate"/>
                      </w:r>
                      <w:ins w:id="274" w:author="root" w:date="2016-09-02T13:57:00Z">
                        <w:r w:rsidR="007201F6">
                          <w:rPr>
                            <w:noProof/>
                            <w:sz w:val="20"/>
                            <w:szCs w:val="20"/>
                          </w:rPr>
                          <w:t>19</w:t>
                        </w:r>
                      </w:ins>
                      <w:del w:id="275" w:author="root" w:date="2016-09-02T13:23:00Z">
                        <w:r w:rsidR="00EC4D03" w:rsidDel="00752828">
                          <w:rPr>
                            <w:noProof/>
                            <w:sz w:val="20"/>
                            <w:szCs w:val="20"/>
                          </w:rPr>
                          <w:delText>21</w:delText>
                        </w:r>
                      </w:del>
                      <w:r w:rsidRPr="009B6CAF">
                        <w:rPr>
                          <w:sz w:val="20"/>
                          <w:szCs w:val="20"/>
                        </w:rPr>
                        <w:fldChar w:fldCharType="end"/>
                      </w:r>
                      <w:r w:rsidRPr="009B6CAF">
                        <w:rPr>
                          <w:sz w:val="20"/>
                          <w:szCs w:val="20"/>
                        </w:rPr>
                        <w:t xml:space="preserve"> - Aplicación web con la cámara funcionando.</w:t>
                      </w:r>
                      <w:r w:rsidRPr="009B6CAF">
                        <w:rPr>
                          <w:sz w:val="20"/>
                          <w:szCs w:val="20"/>
                        </w:rPr>
                        <w:br/>
                        <w:t>Fuente: Propia.</w:t>
                      </w:r>
                      <w:bookmarkEnd w:id="272"/>
                      <w:bookmarkEnd w:id="273"/>
                    </w:p>
                  </w:txbxContent>
                </v:textbox>
                <w10:wrap type="tight"/>
              </v:shape>
            </w:pict>
          </mc:Fallback>
        </mc:AlternateContent>
      </w:r>
      <w:r>
        <w:rPr>
          <w:rFonts w:ascii="Palatino Linotype" w:hAnsi="Palatino Linotype"/>
          <w:noProof/>
          <w:lang w:eastAsia="es-ES"/>
        </w:rPr>
        <w:drawing>
          <wp:anchor distT="0" distB="0" distL="114300" distR="114300" simplePos="0" relativeHeight="251708416" behindDoc="1" locked="0" layoutInCell="1" allowOverlap="1" wp14:anchorId="187FD406" wp14:editId="7AF5A586">
            <wp:simplePos x="0" y="0"/>
            <wp:positionH relativeFrom="column">
              <wp:posOffset>-13335</wp:posOffset>
            </wp:positionH>
            <wp:positionV relativeFrom="paragraph">
              <wp:posOffset>-4445</wp:posOffset>
            </wp:positionV>
            <wp:extent cx="5664835" cy="2905125"/>
            <wp:effectExtent l="0" t="0" r="0" b="9525"/>
            <wp:wrapTight wrapText="bothSides">
              <wp:wrapPolygon edited="0">
                <wp:start x="0" y="0"/>
                <wp:lineTo x="0" y="21529"/>
                <wp:lineTo x="21501" y="21529"/>
                <wp:lineTo x="21501" y="0"/>
                <wp:lineTo x="0" y="0"/>
              </wp:wrapPolygon>
            </wp:wrapTight>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4835" cy="2905125"/>
                    </a:xfrm>
                    <a:prstGeom prst="rect">
                      <a:avLst/>
                    </a:prstGeom>
                  </pic:spPr>
                </pic:pic>
              </a:graphicData>
            </a:graphic>
            <wp14:sizeRelH relativeFrom="page">
              <wp14:pctWidth>0</wp14:pctWidth>
            </wp14:sizeRelH>
            <wp14:sizeRelV relativeFrom="page">
              <wp14:pctHeight>0</wp14:pctHeight>
            </wp14:sizeRelV>
          </wp:anchor>
        </w:drawing>
      </w:r>
      <w:r w:rsidR="00DC234E">
        <w:t>Servidor</w:t>
      </w:r>
      <w:bookmarkEnd w:id="267"/>
    </w:p>
    <w:p w14:paraId="22370CF4" w14:textId="6E3F6A75" w:rsidR="000E3760" w:rsidRDefault="000E3760" w:rsidP="000E3760">
      <w:pPr>
        <w:spacing w:line="360" w:lineRule="auto"/>
        <w:ind w:firstLine="340"/>
        <w:jc w:val="both"/>
        <w:rPr>
          <w:rFonts w:ascii="Palatino Linotype" w:hAnsi="Palatino Linotype"/>
        </w:rPr>
      </w:pPr>
      <w:r>
        <w:rPr>
          <w:rFonts w:ascii="Palatino Linotype" w:hAnsi="Palatino Linotype"/>
        </w:rPr>
        <w:t xml:space="preserve">En la parte del servidor se </w:t>
      </w:r>
      <w:r w:rsidR="00DF7ACE">
        <w:rPr>
          <w:rFonts w:ascii="Palatino Linotype" w:hAnsi="Palatino Linotype"/>
        </w:rPr>
        <w:t xml:space="preserve">organiza toda la comunicación con el robot. Como se ha mencionado antes, cuando un estado está activo se llama a la API del robot para hacer que </w:t>
      </w:r>
      <w:r w:rsidR="00DD625B">
        <w:rPr>
          <w:rFonts w:ascii="Palatino Linotype" w:hAnsi="Palatino Linotype"/>
        </w:rPr>
        <w:t>é</w:t>
      </w:r>
      <w:r w:rsidR="00DF7ACE">
        <w:rPr>
          <w:rFonts w:ascii="Palatino Linotype" w:hAnsi="Palatino Linotype"/>
        </w:rPr>
        <w:t xml:space="preserve">ste responda a las órdenes. Las llamadas se hacen con cada paso del </w:t>
      </w:r>
      <w:r w:rsidR="00DF7ACE" w:rsidRPr="00DF7ACE">
        <w:rPr>
          <w:rFonts w:ascii="Palatino Linotype" w:hAnsi="Palatino Linotype"/>
          <w:i/>
        </w:rPr>
        <w:t>render</w:t>
      </w:r>
      <w:r w:rsidR="00DF7ACE">
        <w:rPr>
          <w:rFonts w:ascii="Palatino Linotype" w:hAnsi="Palatino Linotype"/>
        </w:rPr>
        <w:t xml:space="preserve"> pero la petición al servidor para controlar el robot solo se envía si el robot no está ejecutando ya la orden. De esta manera al controlar las llamadas se libera el servidor de carga con todas las peticiones irrelevantes que se pudiesen hacer.</w:t>
      </w:r>
    </w:p>
    <w:p w14:paraId="34F8B133" w14:textId="77777777" w:rsidR="00DF7ACE" w:rsidRDefault="00DF7ACE" w:rsidP="000E3760">
      <w:pPr>
        <w:spacing w:line="360" w:lineRule="auto"/>
        <w:ind w:firstLine="340"/>
        <w:jc w:val="both"/>
        <w:rPr>
          <w:rFonts w:ascii="Palatino Linotype" w:hAnsi="Palatino Linotype"/>
        </w:rPr>
      </w:pPr>
      <w:r>
        <w:rPr>
          <w:rFonts w:ascii="Palatino Linotype" w:hAnsi="Palatino Linotype"/>
        </w:rPr>
        <w:t xml:space="preserve">La API del control del robot está desarrollada en PHP y se la llama mediante peticiones AJAX POST. Estas peticiones se ejecutan en JavaScript y al ser asíncronas permiten a la aplicación seguir su funcionamiento sin tener que esperar una respuesta del robot. Por lo tanto si una llamada falla no se paralizará la ejecución si no que al no haberse ejecutado el estado del robot no ha cambiado por lo que a la siguiente pasada de </w:t>
      </w:r>
      <w:r w:rsidRPr="00DF7ACE">
        <w:rPr>
          <w:rFonts w:ascii="Palatino Linotype" w:hAnsi="Palatino Linotype"/>
          <w:i/>
        </w:rPr>
        <w:t>render</w:t>
      </w:r>
      <w:r>
        <w:rPr>
          <w:rFonts w:ascii="Palatino Linotype" w:hAnsi="Palatino Linotype"/>
        </w:rPr>
        <w:t xml:space="preserve"> se la volverá a llamar hasta que se ejecute correctamente y el estado del robot cambie. En la petición POST se pasa un comando en un </w:t>
      </w:r>
      <w:proofErr w:type="spellStart"/>
      <w:r>
        <w:rPr>
          <w:rFonts w:ascii="Palatino Linotype" w:hAnsi="Palatino Linotype"/>
          <w:i/>
        </w:rPr>
        <w:t>String</w:t>
      </w:r>
      <w:proofErr w:type="spellEnd"/>
      <w:r>
        <w:rPr>
          <w:rFonts w:ascii="Palatino Linotype" w:hAnsi="Palatino Linotype"/>
        </w:rPr>
        <w:t>, la API lee el comando y ejecuta a un script en Python con los argumentos adecuados</w:t>
      </w:r>
      <w:r w:rsidR="00217A7C">
        <w:rPr>
          <w:rFonts w:ascii="Palatino Linotype" w:hAnsi="Palatino Linotype"/>
        </w:rPr>
        <w:t xml:space="preserve"> en forma de caracteres</w:t>
      </w:r>
      <w:r>
        <w:rPr>
          <w:rFonts w:ascii="Palatino Linotype" w:hAnsi="Palatino Linotype"/>
        </w:rPr>
        <w:t xml:space="preserve"> según el comando recibido. Este script se comunica con el arduino mediante el puerto serial y le envía las órdenes.</w:t>
      </w:r>
    </w:p>
    <w:p w14:paraId="43B2D316" w14:textId="77777777" w:rsidR="00DF7ACE" w:rsidRDefault="00DF7ACE" w:rsidP="000E3760">
      <w:pPr>
        <w:spacing w:line="360" w:lineRule="auto"/>
        <w:ind w:firstLine="340"/>
        <w:jc w:val="both"/>
        <w:rPr>
          <w:rFonts w:ascii="Palatino Linotype" w:hAnsi="Palatino Linotype"/>
        </w:rPr>
      </w:pPr>
      <w:r>
        <w:rPr>
          <w:rFonts w:ascii="Palatino Linotype" w:hAnsi="Palatino Linotype"/>
        </w:rPr>
        <w:lastRenderedPageBreak/>
        <w:t>Por lo tanto la comunicación completa para el paso de órdenes es la siguiente: AJAX -&gt; PHP -&gt; Python -&gt; Arduino.</w:t>
      </w:r>
    </w:p>
    <w:p w14:paraId="3E58B980" w14:textId="77777777" w:rsidR="00DF7ACE" w:rsidRDefault="00C3008B" w:rsidP="000E3760">
      <w:pPr>
        <w:spacing w:line="360" w:lineRule="auto"/>
        <w:ind w:firstLine="340"/>
        <w:jc w:val="both"/>
        <w:rPr>
          <w:rFonts w:ascii="Palatino Linotype" w:hAnsi="Palatino Linotype"/>
        </w:rPr>
      </w:pPr>
      <w:r>
        <w:rPr>
          <w:rFonts w:ascii="Palatino Linotype" w:hAnsi="Palatino Linotype"/>
        </w:rPr>
        <w:t xml:space="preserve">Las órdenes dadas por usuario no son las únicas llamadas que el servidor controla. Además para usar el sensor de distancia del arduino, cada pasada del render se llama a una función que envía una petición al servidor para comprobar la distancia. De nuevo mediante un contador esta función solamente se ejecuta cuando se ha llamado 120 veces, por lo que se comprobará la distancia cada dos segundos. Dicha función tiene un parámetro para forzar la ejecución, cuando el parámetro esté a </w:t>
      </w:r>
      <w:r>
        <w:rPr>
          <w:rFonts w:ascii="Palatino Linotype" w:hAnsi="Palatino Linotype"/>
          <w:i/>
        </w:rPr>
        <w:t>true</w:t>
      </w:r>
      <w:r>
        <w:rPr>
          <w:rFonts w:ascii="Palatino Linotype" w:hAnsi="Palatino Linotype"/>
        </w:rPr>
        <w:t xml:space="preserve"> la función hará la petición al servidor sin importar la última vez que la hizo, y el contador volverá a cero.</w:t>
      </w:r>
    </w:p>
    <w:p w14:paraId="6CD13A6A" w14:textId="77777777" w:rsidR="00C3008B" w:rsidRDefault="00C3008B" w:rsidP="000E3760">
      <w:pPr>
        <w:spacing w:line="360" w:lineRule="auto"/>
        <w:ind w:firstLine="340"/>
        <w:jc w:val="both"/>
        <w:rPr>
          <w:rFonts w:ascii="Palatino Linotype" w:hAnsi="Palatino Linotype"/>
        </w:rPr>
      </w:pPr>
      <w:r>
        <w:rPr>
          <w:rFonts w:ascii="Palatino Linotype" w:hAnsi="Palatino Linotype"/>
        </w:rPr>
        <w:t>Cuando se envía la petición para comprobar la distancia se recibe una respuesta de parte del arduino que pasa por Python y se devuelve al PHP y finalmente al código JavaScript. Si la distancia resulta haberse leído mal se fuerza otra llamada inmediatamente y se repite el proceso, si la distancia es menor que un número determinado, 27 centímetros actualmente, se bloquea la opción de avanzar tanto al robot como al personaje, por lo que lo único que podría hacer es rotar hacia los lados para sortear el obstáculo de delante.</w:t>
      </w:r>
    </w:p>
    <w:p w14:paraId="31BAE952" w14:textId="77777777" w:rsidR="00C3008B" w:rsidRDefault="00C3008B" w:rsidP="000E3760">
      <w:pPr>
        <w:spacing w:line="360" w:lineRule="auto"/>
        <w:ind w:firstLine="340"/>
        <w:jc w:val="both"/>
        <w:rPr>
          <w:rFonts w:ascii="Palatino Linotype" w:hAnsi="Palatino Linotype"/>
        </w:rPr>
      </w:pPr>
      <w:r>
        <w:rPr>
          <w:rFonts w:ascii="Palatino Linotype" w:hAnsi="Palatino Linotype"/>
        </w:rPr>
        <w:t>La API del robot maneja los siguientes comandos:</w:t>
      </w:r>
    </w:p>
    <w:tbl>
      <w:tblPr>
        <w:tblStyle w:val="Tablaconcuadrcula"/>
        <w:tblW w:w="9640" w:type="dxa"/>
        <w:tblInd w:w="-318" w:type="dxa"/>
        <w:tblLayout w:type="fixed"/>
        <w:tblLook w:val="04A0" w:firstRow="1" w:lastRow="0" w:firstColumn="1" w:lastColumn="0" w:noHBand="0" w:noVBand="1"/>
      </w:tblPr>
      <w:tblGrid>
        <w:gridCol w:w="1844"/>
        <w:gridCol w:w="1559"/>
        <w:gridCol w:w="4394"/>
        <w:gridCol w:w="1843"/>
      </w:tblGrid>
      <w:tr w:rsidR="003256B8" w14:paraId="46C34716" w14:textId="77777777" w:rsidTr="003256B8">
        <w:tc>
          <w:tcPr>
            <w:tcW w:w="1844" w:type="dxa"/>
            <w:vAlign w:val="center"/>
          </w:tcPr>
          <w:p w14:paraId="6A95CF85" w14:textId="77777777" w:rsidR="00217A7C" w:rsidRPr="00C3008B" w:rsidRDefault="00217A7C" w:rsidP="00C3008B">
            <w:pPr>
              <w:spacing w:line="360" w:lineRule="auto"/>
              <w:jc w:val="center"/>
              <w:rPr>
                <w:rFonts w:ascii="Palatino Linotype" w:hAnsi="Palatino Linotype"/>
                <w:b/>
              </w:rPr>
            </w:pPr>
            <w:r w:rsidRPr="00C3008B">
              <w:rPr>
                <w:rFonts w:ascii="Palatino Linotype" w:hAnsi="Palatino Linotype"/>
                <w:b/>
              </w:rPr>
              <w:t>Orden recibida</w:t>
            </w:r>
          </w:p>
        </w:tc>
        <w:tc>
          <w:tcPr>
            <w:tcW w:w="1559" w:type="dxa"/>
            <w:vAlign w:val="center"/>
          </w:tcPr>
          <w:p w14:paraId="10470E44" w14:textId="77777777" w:rsidR="00217A7C" w:rsidRPr="00C3008B" w:rsidRDefault="00217A7C" w:rsidP="00C3008B">
            <w:pPr>
              <w:spacing w:line="360" w:lineRule="auto"/>
              <w:jc w:val="center"/>
              <w:rPr>
                <w:rFonts w:ascii="Palatino Linotype" w:hAnsi="Palatino Linotype"/>
                <w:b/>
              </w:rPr>
            </w:pPr>
            <w:r w:rsidRPr="00C3008B">
              <w:rPr>
                <w:rFonts w:ascii="Palatino Linotype" w:hAnsi="Palatino Linotype"/>
                <w:b/>
              </w:rPr>
              <w:t>Argumento enviado al arduino</w:t>
            </w:r>
          </w:p>
        </w:tc>
        <w:tc>
          <w:tcPr>
            <w:tcW w:w="4394" w:type="dxa"/>
            <w:vAlign w:val="center"/>
          </w:tcPr>
          <w:p w14:paraId="10FAFE3A" w14:textId="77777777" w:rsidR="00217A7C" w:rsidRPr="00C3008B" w:rsidRDefault="00217A7C" w:rsidP="00217A7C">
            <w:pPr>
              <w:spacing w:line="360" w:lineRule="auto"/>
              <w:jc w:val="center"/>
              <w:rPr>
                <w:rFonts w:ascii="Palatino Linotype" w:hAnsi="Palatino Linotype"/>
                <w:b/>
              </w:rPr>
            </w:pPr>
            <w:r>
              <w:rPr>
                <w:rFonts w:ascii="Palatino Linotype" w:hAnsi="Palatino Linotype"/>
                <w:b/>
              </w:rPr>
              <w:t>Acción realizada por el robot</w:t>
            </w:r>
          </w:p>
        </w:tc>
        <w:tc>
          <w:tcPr>
            <w:tcW w:w="1843" w:type="dxa"/>
            <w:vAlign w:val="center"/>
          </w:tcPr>
          <w:p w14:paraId="07F7C167" w14:textId="77777777" w:rsidR="00217A7C" w:rsidRPr="00C3008B" w:rsidRDefault="000872E4" w:rsidP="00C3008B">
            <w:pPr>
              <w:spacing w:line="360" w:lineRule="auto"/>
              <w:jc w:val="center"/>
              <w:rPr>
                <w:rFonts w:ascii="Palatino Linotype" w:hAnsi="Palatino Linotype"/>
                <w:b/>
              </w:rPr>
            </w:pPr>
            <w:r>
              <w:rPr>
                <w:rFonts w:ascii="Palatino Linotype" w:hAnsi="Palatino Linotype"/>
                <w:b/>
              </w:rPr>
              <w:t>Opción disponible</w:t>
            </w:r>
          </w:p>
        </w:tc>
      </w:tr>
      <w:tr w:rsidR="003256B8" w14:paraId="7C095F06" w14:textId="77777777" w:rsidTr="000872E4">
        <w:tc>
          <w:tcPr>
            <w:tcW w:w="1844" w:type="dxa"/>
            <w:vAlign w:val="center"/>
          </w:tcPr>
          <w:p w14:paraId="4C8AF973" w14:textId="77777777" w:rsidR="00217A7C" w:rsidRDefault="00217A7C" w:rsidP="000872E4">
            <w:pPr>
              <w:spacing w:line="360" w:lineRule="auto"/>
              <w:jc w:val="center"/>
              <w:rPr>
                <w:rFonts w:ascii="Palatino Linotype" w:hAnsi="Palatino Linotype"/>
              </w:rPr>
            </w:pPr>
            <w:r>
              <w:rPr>
                <w:rFonts w:ascii="Palatino Linotype" w:hAnsi="Palatino Linotype"/>
              </w:rPr>
              <w:t>avanzar</w:t>
            </w:r>
          </w:p>
        </w:tc>
        <w:tc>
          <w:tcPr>
            <w:tcW w:w="1559" w:type="dxa"/>
            <w:vAlign w:val="center"/>
          </w:tcPr>
          <w:p w14:paraId="0A907E2F" w14:textId="77777777" w:rsidR="00217A7C" w:rsidRDefault="00217A7C" w:rsidP="000872E4">
            <w:pPr>
              <w:spacing w:line="360" w:lineRule="auto"/>
              <w:jc w:val="center"/>
              <w:rPr>
                <w:rFonts w:ascii="Palatino Linotype" w:hAnsi="Palatino Linotype"/>
              </w:rPr>
            </w:pPr>
            <w:r>
              <w:rPr>
                <w:rFonts w:ascii="Palatino Linotype" w:hAnsi="Palatino Linotype"/>
              </w:rPr>
              <w:t>W</w:t>
            </w:r>
          </w:p>
        </w:tc>
        <w:tc>
          <w:tcPr>
            <w:tcW w:w="4394" w:type="dxa"/>
          </w:tcPr>
          <w:p w14:paraId="64457689" w14:textId="77777777" w:rsidR="00217A7C" w:rsidRDefault="00217A7C" w:rsidP="00217A7C">
            <w:pPr>
              <w:spacing w:line="360" w:lineRule="auto"/>
              <w:rPr>
                <w:rFonts w:ascii="Palatino Linotype" w:hAnsi="Palatino Linotype"/>
              </w:rPr>
            </w:pPr>
            <w:r>
              <w:rPr>
                <w:rFonts w:ascii="Palatino Linotype" w:hAnsi="Palatino Linotype"/>
              </w:rPr>
              <w:t>Enciende los dos motores hacia delante.</w:t>
            </w:r>
          </w:p>
        </w:tc>
        <w:tc>
          <w:tcPr>
            <w:tcW w:w="1843" w:type="dxa"/>
            <w:vAlign w:val="center"/>
          </w:tcPr>
          <w:p w14:paraId="57E15F14"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14:paraId="11E48F8F" w14:textId="77777777" w:rsidTr="000872E4">
        <w:tc>
          <w:tcPr>
            <w:tcW w:w="1844" w:type="dxa"/>
            <w:vAlign w:val="center"/>
          </w:tcPr>
          <w:p w14:paraId="0E8F6471" w14:textId="77777777" w:rsidR="00217A7C" w:rsidRDefault="00217A7C" w:rsidP="000872E4">
            <w:pPr>
              <w:spacing w:line="360" w:lineRule="auto"/>
              <w:jc w:val="center"/>
              <w:rPr>
                <w:rFonts w:ascii="Palatino Linotype" w:hAnsi="Palatino Linotype"/>
              </w:rPr>
            </w:pPr>
            <w:r>
              <w:rPr>
                <w:rFonts w:ascii="Palatino Linotype" w:hAnsi="Palatino Linotype"/>
              </w:rPr>
              <w:t>parar</w:t>
            </w:r>
          </w:p>
        </w:tc>
        <w:tc>
          <w:tcPr>
            <w:tcW w:w="1559" w:type="dxa"/>
            <w:vAlign w:val="center"/>
          </w:tcPr>
          <w:p w14:paraId="2E0CEEE3" w14:textId="77777777" w:rsidR="00217A7C" w:rsidRDefault="00217A7C" w:rsidP="000872E4">
            <w:pPr>
              <w:spacing w:line="360" w:lineRule="auto"/>
              <w:jc w:val="center"/>
              <w:rPr>
                <w:rFonts w:ascii="Palatino Linotype" w:hAnsi="Palatino Linotype"/>
              </w:rPr>
            </w:pPr>
            <w:r>
              <w:rPr>
                <w:rFonts w:ascii="Palatino Linotype" w:hAnsi="Palatino Linotype"/>
              </w:rPr>
              <w:t>X</w:t>
            </w:r>
          </w:p>
        </w:tc>
        <w:tc>
          <w:tcPr>
            <w:tcW w:w="4394" w:type="dxa"/>
          </w:tcPr>
          <w:p w14:paraId="413537E8" w14:textId="77777777" w:rsidR="00217A7C" w:rsidRDefault="00217A7C" w:rsidP="00217A7C">
            <w:pPr>
              <w:spacing w:line="360" w:lineRule="auto"/>
              <w:rPr>
                <w:rFonts w:ascii="Palatino Linotype" w:hAnsi="Palatino Linotype"/>
              </w:rPr>
            </w:pPr>
            <w:r>
              <w:rPr>
                <w:rFonts w:ascii="Palatino Linotype" w:hAnsi="Palatino Linotype"/>
              </w:rPr>
              <w:t>Apaga los motores y se para.</w:t>
            </w:r>
          </w:p>
        </w:tc>
        <w:tc>
          <w:tcPr>
            <w:tcW w:w="1843" w:type="dxa"/>
            <w:vAlign w:val="center"/>
          </w:tcPr>
          <w:p w14:paraId="31AE9706"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14:paraId="2D1F3EF4" w14:textId="77777777" w:rsidTr="000872E4">
        <w:tc>
          <w:tcPr>
            <w:tcW w:w="1844" w:type="dxa"/>
            <w:vAlign w:val="center"/>
          </w:tcPr>
          <w:p w14:paraId="08641447" w14:textId="77777777" w:rsidR="00217A7C" w:rsidRDefault="00217A7C" w:rsidP="000872E4">
            <w:pPr>
              <w:spacing w:line="360" w:lineRule="auto"/>
              <w:jc w:val="center"/>
              <w:rPr>
                <w:rFonts w:ascii="Palatino Linotype" w:hAnsi="Palatino Linotype"/>
              </w:rPr>
            </w:pPr>
            <w:proofErr w:type="spellStart"/>
            <w:r w:rsidRPr="00C3008B">
              <w:rPr>
                <w:rFonts w:ascii="Palatino Linotype" w:hAnsi="Palatino Linotype"/>
              </w:rPr>
              <w:t>girarIz</w:t>
            </w:r>
            <w:proofErr w:type="spellEnd"/>
          </w:p>
        </w:tc>
        <w:tc>
          <w:tcPr>
            <w:tcW w:w="1559" w:type="dxa"/>
            <w:vAlign w:val="center"/>
          </w:tcPr>
          <w:p w14:paraId="026AAB88" w14:textId="77777777" w:rsidR="00217A7C" w:rsidRDefault="00217A7C" w:rsidP="000872E4">
            <w:pPr>
              <w:spacing w:line="360" w:lineRule="auto"/>
              <w:jc w:val="center"/>
              <w:rPr>
                <w:rFonts w:ascii="Palatino Linotype" w:hAnsi="Palatino Linotype"/>
              </w:rPr>
            </w:pPr>
            <w:r>
              <w:rPr>
                <w:rFonts w:ascii="Palatino Linotype" w:hAnsi="Palatino Linotype"/>
              </w:rPr>
              <w:t>Q</w:t>
            </w:r>
          </w:p>
        </w:tc>
        <w:tc>
          <w:tcPr>
            <w:tcW w:w="4394" w:type="dxa"/>
          </w:tcPr>
          <w:p w14:paraId="51433BAC" w14:textId="77777777" w:rsidR="00217A7C" w:rsidRDefault="00217A7C" w:rsidP="00217A7C">
            <w:pPr>
              <w:spacing w:line="360" w:lineRule="auto"/>
              <w:rPr>
                <w:rFonts w:ascii="Palatino Linotype" w:hAnsi="Palatino Linotype"/>
              </w:rPr>
            </w:pPr>
            <w:r>
              <w:rPr>
                <w:rFonts w:ascii="Palatino Linotype" w:hAnsi="Palatino Linotype"/>
              </w:rPr>
              <w:t>Enciende el motor derecho hacia delante y el izquierdo hacia atrás.</w:t>
            </w:r>
          </w:p>
        </w:tc>
        <w:tc>
          <w:tcPr>
            <w:tcW w:w="1843" w:type="dxa"/>
            <w:vAlign w:val="center"/>
          </w:tcPr>
          <w:p w14:paraId="1B552954"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14:paraId="3576A93A" w14:textId="77777777" w:rsidTr="000872E4">
        <w:tc>
          <w:tcPr>
            <w:tcW w:w="1844" w:type="dxa"/>
            <w:vAlign w:val="center"/>
          </w:tcPr>
          <w:p w14:paraId="22BEDC67" w14:textId="77777777" w:rsidR="00217A7C" w:rsidRDefault="00217A7C" w:rsidP="000872E4">
            <w:pPr>
              <w:spacing w:line="360" w:lineRule="auto"/>
              <w:jc w:val="center"/>
              <w:rPr>
                <w:rFonts w:ascii="Palatino Linotype" w:hAnsi="Palatino Linotype"/>
              </w:rPr>
            </w:pPr>
            <w:proofErr w:type="spellStart"/>
            <w:r>
              <w:rPr>
                <w:rFonts w:ascii="Palatino Linotype" w:hAnsi="Palatino Linotype"/>
              </w:rPr>
              <w:t>girarDe</w:t>
            </w:r>
            <w:proofErr w:type="spellEnd"/>
          </w:p>
        </w:tc>
        <w:tc>
          <w:tcPr>
            <w:tcW w:w="1559" w:type="dxa"/>
            <w:vAlign w:val="center"/>
          </w:tcPr>
          <w:p w14:paraId="0F1A1305" w14:textId="77777777" w:rsidR="00217A7C" w:rsidRDefault="00217A7C" w:rsidP="000872E4">
            <w:pPr>
              <w:spacing w:line="360" w:lineRule="auto"/>
              <w:jc w:val="center"/>
              <w:rPr>
                <w:rFonts w:ascii="Palatino Linotype" w:hAnsi="Palatino Linotype"/>
              </w:rPr>
            </w:pPr>
            <w:r>
              <w:rPr>
                <w:rFonts w:ascii="Palatino Linotype" w:hAnsi="Palatino Linotype"/>
              </w:rPr>
              <w:t>E</w:t>
            </w:r>
          </w:p>
        </w:tc>
        <w:tc>
          <w:tcPr>
            <w:tcW w:w="4394" w:type="dxa"/>
          </w:tcPr>
          <w:p w14:paraId="765851BF" w14:textId="77777777" w:rsidR="00217A7C" w:rsidRDefault="00217A7C" w:rsidP="00217A7C">
            <w:pPr>
              <w:spacing w:line="360" w:lineRule="auto"/>
              <w:rPr>
                <w:rFonts w:ascii="Palatino Linotype" w:hAnsi="Palatino Linotype"/>
              </w:rPr>
            </w:pPr>
            <w:r>
              <w:rPr>
                <w:rFonts w:ascii="Palatino Linotype" w:hAnsi="Palatino Linotype"/>
              </w:rPr>
              <w:t>Enciende el motor izquierdo hacia delante y el derecho hacia atrás.</w:t>
            </w:r>
          </w:p>
        </w:tc>
        <w:tc>
          <w:tcPr>
            <w:tcW w:w="1843" w:type="dxa"/>
            <w:vAlign w:val="center"/>
          </w:tcPr>
          <w:p w14:paraId="35450FA9"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r w:rsidR="003256B8" w14:paraId="0E91B967" w14:textId="77777777" w:rsidTr="000872E4">
        <w:tc>
          <w:tcPr>
            <w:tcW w:w="1844" w:type="dxa"/>
            <w:vAlign w:val="center"/>
          </w:tcPr>
          <w:p w14:paraId="2446DFF4" w14:textId="77777777" w:rsidR="00217A7C" w:rsidRDefault="00217A7C" w:rsidP="000872E4">
            <w:pPr>
              <w:spacing w:line="360" w:lineRule="auto"/>
              <w:jc w:val="center"/>
              <w:rPr>
                <w:rFonts w:ascii="Palatino Linotype" w:hAnsi="Palatino Linotype"/>
              </w:rPr>
            </w:pPr>
            <w:r>
              <w:rPr>
                <w:rFonts w:ascii="Palatino Linotype" w:hAnsi="Palatino Linotype"/>
              </w:rPr>
              <w:t>retroceder</w:t>
            </w:r>
          </w:p>
        </w:tc>
        <w:tc>
          <w:tcPr>
            <w:tcW w:w="1559" w:type="dxa"/>
            <w:vAlign w:val="center"/>
          </w:tcPr>
          <w:p w14:paraId="4E0A4ADD" w14:textId="77777777" w:rsidR="00217A7C" w:rsidRDefault="00217A7C" w:rsidP="000872E4">
            <w:pPr>
              <w:spacing w:line="360" w:lineRule="auto"/>
              <w:jc w:val="center"/>
              <w:rPr>
                <w:rFonts w:ascii="Palatino Linotype" w:hAnsi="Palatino Linotype"/>
              </w:rPr>
            </w:pPr>
            <w:r>
              <w:rPr>
                <w:rFonts w:ascii="Palatino Linotype" w:hAnsi="Palatino Linotype"/>
              </w:rPr>
              <w:t>S</w:t>
            </w:r>
          </w:p>
        </w:tc>
        <w:tc>
          <w:tcPr>
            <w:tcW w:w="4394" w:type="dxa"/>
          </w:tcPr>
          <w:p w14:paraId="7BE6D51A" w14:textId="77777777" w:rsidR="00217A7C" w:rsidRDefault="00217A7C" w:rsidP="00217A7C">
            <w:pPr>
              <w:spacing w:line="360" w:lineRule="auto"/>
              <w:rPr>
                <w:rFonts w:ascii="Palatino Linotype" w:hAnsi="Palatino Linotype"/>
              </w:rPr>
            </w:pPr>
            <w:r>
              <w:rPr>
                <w:rFonts w:ascii="Palatino Linotype" w:hAnsi="Palatino Linotype"/>
              </w:rPr>
              <w:t>Enciende los dos motores hacia atrás.</w:t>
            </w:r>
          </w:p>
        </w:tc>
        <w:tc>
          <w:tcPr>
            <w:tcW w:w="1843" w:type="dxa"/>
            <w:vAlign w:val="center"/>
          </w:tcPr>
          <w:p w14:paraId="618A37F6" w14:textId="77777777" w:rsidR="00217A7C" w:rsidRDefault="00217A7C" w:rsidP="00217A7C">
            <w:pPr>
              <w:spacing w:line="360" w:lineRule="auto"/>
              <w:jc w:val="center"/>
              <w:rPr>
                <w:rFonts w:ascii="Palatino Linotype" w:hAnsi="Palatino Linotype"/>
              </w:rPr>
            </w:pPr>
            <w:r>
              <w:rPr>
                <w:rFonts w:ascii="Palatino Linotype" w:hAnsi="Palatino Linotype"/>
              </w:rPr>
              <w:t>NO</w:t>
            </w:r>
          </w:p>
        </w:tc>
      </w:tr>
      <w:tr w:rsidR="00217A7C" w14:paraId="147BF318" w14:textId="77777777" w:rsidTr="000872E4">
        <w:tc>
          <w:tcPr>
            <w:tcW w:w="1844" w:type="dxa"/>
            <w:vAlign w:val="center"/>
          </w:tcPr>
          <w:p w14:paraId="07826084" w14:textId="77777777" w:rsidR="00217A7C" w:rsidRDefault="00217A7C" w:rsidP="000872E4">
            <w:pPr>
              <w:spacing w:line="360" w:lineRule="auto"/>
              <w:jc w:val="center"/>
              <w:rPr>
                <w:rFonts w:ascii="Palatino Linotype" w:hAnsi="Palatino Linotype"/>
              </w:rPr>
            </w:pPr>
            <w:r>
              <w:rPr>
                <w:rFonts w:ascii="Palatino Linotype" w:hAnsi="Palatino Linotype"/>
              </w:rPr>
              <w:t>distancia</w:t>
            </w:r>
          </w:p>
        </w:tc>
        <w:tc>
          <w:tcPr>
            <w:tcW w:w="1559" w:type="dxa"/>
            <w:vAlign w:val="center"/>
          </w:tcPr>
          <w:p w14:paraId="2FBD4EFE" w14:textId="77777777" w:rsidR="00217A7C" w:rsidRDefault="00217A7C" w:rsidP="000872E4">
            <w:pPr>
              <w:spacing w:line="360" w:lineRule="auto"/>
              <w:jc w:val="center"/>
              <w:rPr>
                <w:rFonts w:ascii="Palatino Linotype" w:hAnsi="Palatino Linotype"/>
              </w:rPr>
            </w:pPr>
            <w:r>
              <w:rPr>
                <w:rFonts w:ascii="Palatino Linotype" w:hAnsi="Palatino Linotype"/>
              </w:rPr>
              <w:t>M</w:t>
            </w:r>
          </w:p>
        </w:tc>
        <w:tc>
          <w:tcPr>
            <w:tcW w:w="4394" w:type="dxa"/>
          </w:tcPr>
          <w:p w14:paraId="0C8C321B" w14:textId="77777777" w:rsidR="00217A7C" w:rsidRDefault="003256B8" w:rsidP="00217A7C">
            <w:pPr>
              <w:spacing w:line="360" w:lineRule="auto"/>
              <w:rPr>
                <w:rFonts w:ascii="Palatino Linotype" w:hAnsi="Palatino Linotype"/>
              </w:rPr>
            </w:pPr>
            <w:r>
              <w:rPr>
                <w:rFonts w:ascii="Palatino Linotype" w:hAnsi="Palatino Linotype"/>
              </w:rPr>
              <w:t xml:space="preserve">Llama al sensor de distancia y espera la respuesta en forma de </w:t>
            </w:r>
            <w:proofErr w:type="spellStart"/>
            <w:r w:rsidRPr="000872E4">
              <w:rPr>
                <w:rFonts w:ascii="Palatino Linotype" w:hAnsi="Palatino Linotype"/>
                <w:i/>
              </w:rPr>
              <w:t>String</w:t>
            </w:r>
            <w:proofErr w:type="spellEnd"/>
            <w:r w:rsidR="000872E4">
              <w:rPr>
                <w:rFonts w:ascii="Palatino Linotype" w:hAnsi="Palatino Linotype"/>
              </w:rPr>
              <w:t>.</w:t>
            </w:r>
          </w:p>
        </w:tc>
        <w:tc>
          <w:tcPr>
            <w:tcW w:w="1843" w:type="dxa"/>
            <w:vAlign w:val="center"/>
          </w:tcPr>
          <w:p w14:paraId="796AE263" w14:textId="77777777" w:rsidR="00217A7C" w:rsidRDefault="00217A7C" w:rsidP="00217A7C">
            <w:pPr>
              <w:spacing w:line="360" w:lineRule="auto"/>
              <w:jc w:val="center"/>
              <w:rPr>
                <w:rFonts w:ascii="Palatino Linotype" w:hAnsi="Palatino Linotype"/>
              </w:rPr>
            </w:pPr>
            <w:r>
              <w:rPr>
                <w:rFonts w:ascii="Palatino Linotype" w:hAnsi="Palatino Linotype"/>
              </w:rPr>
              <w:t>SI</w:t>
            </w:r>
          </w:p>
        </w:tc>
      </w:tr>
    </w:tbl>
    <w:p w14:paraId="72298E65" w14:textId="77777777" w:rsidR="00DC234E" w:rsidRDefault="00DC234E" w:rsidP="00DC234E">
      <w:pPr>
        <w:pStyle w:val="Ttulo2"/>
      </w:pPr>
      <w:bookmarkStart w:id="276" w:name="_Toc459454729"/>
      <w:r>
        <w:lastRenderedPageBreak/>
        <w:t>Desarrollo del robot</w:t>
      </w:r>
      <w:bookmarkEnd w:id="276"/>
    </w:p>
    <w:p w14:paraId="3F48BF1D" w14:textId="77777777" w:rsidR="001D217B" w:rsidRDefault="00EE316F" w:rsidP="00EE316F">
      <w:pPr>
        <w:spacing w:line="360" w:lineRule="auto"/>
        <w:ind w:firstLine="340"/>
        <w:jc w:val="both"/>
        <w:rPr>
          <w:rFonts w:ascii="Palatino Linotype" w:hAnsi="Palatino Linotype"/>
        </w:rPr>
      </w:pPr>
      <w:r>
        <w:rPr>
          <w:rFonts w:ascii="Palatino Linotype" w:hAnsi="Palatino Linotype"/>
        </w:rPr>
        <w:t xml:space="preserve">El desarrollo del robot ha sido la parte más técnica y a la vez desconocida para mí. Aunque ya había trabajado anteriormente con arduino nunca había sido a este nivel y con un proyecto tan serio. </w:t>
      </w:r>
    </w:p>
    <w:p w14:paraId="64D89047" w14:textId="77777777" w:rsidR="00EE316F" w:rsidRDefault="00EE316F" w:rsidP="00EE316F">
      <w:pPr>
        <w:spacing w:line="360" w:lineRule="auto"/>
        <w:ind w:firstLine="340"/>
        <w:jc w:val="both"/>
        <w:rPr>
          <w:rFonts w:ascii="Palatino Linotype" w:hAnsi="Palatino Linotype"/>
        </w:rPr>
      </w:pPr>
      <w:r>
        <w:rPr>
          <w:rFonts w:ascii="Palatino Linotype" w:hAnsi="Palatino Linotype"/>
        </w:rPr>
        <w:t>El montaje del robot podría separarse en dos partes muy diferenciadas, la Raspberry Pi y el Arduino. Se podría decir que la Raspberry Pi funciona como el cerebro del robot mientras que el arduino son los músculos que lo mueven.</w:t>
      </w:r>
    </w:p>
    <w:p w14:paraId="6323DE57" w14:textId="77777777" w:rsidR="00EE316F" w:rsidRDefault="00EE316F" w:rsidP="00EE316F">
      <w:pPr>
        <w:spacing w:line="360" w:lineRule="auto"/>
        <w:ind w:firstLine="340"/>
        <w:jc w:val="both"/>
        <w:rPr>
          <w:rFonts w:ascii="Palatino Linotype" w:hAnsi="Palatino Linotype"/>
        </w:rPr>
      </w:pPr>
      <w:r>
        <w:rPr>
          <w:rFonts w:ascii="Palatino Linotype" w:hAnsi="Palatino Linotype"/>
        </w:rPr>
        <w:t>El robot se ha montado en un sencillo chasis al que se le ha añadido un segundo nivel para poder distribuir los componentes más fácilmente. En el nivel de arriba se encuentran el Arduino y la Raspberry Pi, mientras que en el nivel de abajo está el controlador de motores, los motores, la cámara, la batería, las pilas y el sensor de distancia.</w:t>
      </w:r>
    </w:p>
    <w:p w14:paraId="721594AE" w14:textId="77777777" w:rsidR="000529B2" w:rsidRDefault="00EE316F" w:rsidP="000529B2">
      <w:pPr>
        <w:keepNext/>
        <w:spacing w:line="360" w:lineRule="auto"/>
        <w:ind w:firstLine="340"/>
        <w:jc w:val="both"/>
      </w:pPr>
      <w:r>
        <w:rPr>
          <w:rFonts w:ascii="Palatino Linotype" w:hAnsi="Palatino Linotype"/>
          <w:noProof/>
          <w:lang w:eastAsia="es-ES"/>
        </w:rPr>
        <w:drawing>
          <wp:inline distT="0" distB="0" distL="0" distR="0" wp14:anchorId="3CDBF121" wp14:editId="5CBE44BF">
            <wp:extent cx="5400040" cy="4003675"/>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4003675"/>
                    </a:xfrm>
                    <a:prstGeom prst="rect">
                      <a:avLst/>
                    </a:prstGeom>
                  </pic:spPr>
                </pic:pic>
              </a:graphicData>
            </a:graphic>
          </wp:inline>
        </w:drawing>
      </w:r>
    </w:p>
    <w:p w14:paraId="40F5D8B0" w14:textId="11E3ED6A" w:rsidR="00EE316F" w:rsidRDefault="000529B2" w:rsidP="000529B2">
      <w:pPr>
        <w:pStyle w:val="Epgrafe"/>
        <w:jc w:val="center"/>
        <w:rPr>
          <w:sz w:val="20"/>
          <w:szCs w:val="20"/>
        </w:rPr>
      </w:pPr>
      <w:bookmarkStart w:id="277" w:name="_Toc459454889"/>
      <w:r>
        <w:t xml:space="preserve">Figura </w:t>
      </w:r>
      <w:r w:rsidR="00B87757">
        <w:fldChar w:fldCharType="begin"/>
      </w:r>
      <w:r w:rsidR="00B87757">
        <w:instrText xml:space="preserve"> SEQ Figura \* ARABIC </w:instrText>
      </w:r>
      <w:r w:rsidR="00B87757">
        <w:fldChar w:fldCharType="separate"/>
      </w:r>
      <w:ins w:id="278" w:author="root" w:date="2016-09-02T13:57:00Z">
        <w:r w:rsidR="007201F6">
          <w:rPr>
            <w:noProof/>
          </w:rPr>
          <w:t>20</w:t>
        </w:r>
      </w:ins>
      <w:del w:id="279" w:author="root" w:date="2016-09-02T13:23:00Z">
        <w:r w:rsidR="00EC4D03" w:rsidDel="00752828">
          <w:rPr>
            <w:noProof/>
          </w:rPr>
          <w:delText>22</w:delText>
        </w:r>
      </w:del>
      <w:r w:rsidR="00B87757">
        <w:rPr>
          <w:noProof/>
        </w:rPr>
        <w:fldChar w:fldCharType="end"/>
      </w:r>
      <w:r>
        <w:t xml:space="preserve"> - Vista lateral del robot.</w:t>
      </w:r>
      <w:r>
        <w:rPr>
          <w:sz w:val="20"/>
          <w:szCs w:val="20"/>
        </w:rPr>
        <w:br/>
        <w:t>Fuente: Propia.</w:t>
      </w:r>
      <w:bookmarkEnd w:id="277"/>
    </w:p>
    <w:p w14:paraId="3286ACFB" w14:textId="77777777" w:rsidR="000529B2" w:rsidRDefault="000529B2" w:rsidP="000529B2">
      <w:pPr>
        <w:keepNext/>
        <w:jc w:val="center"/>
      </w:pPr>
      <w:r>
        <w:rPr>
          <w:noProof/>
          <w:lang w:eastAsia="es-ES"/>
        </w:rPr>
        <w:lastRenderedPageBreak/>
        <w:drawing>
          <wp:inline distT="0" distB="0" distL="0" distR="0" wp14:anchorId="0A60315A" wp14:editId="2751F4A2">
            <wp:extent cx="3267075" cy="2422260"/>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70782" cy="2425008"/>
                    </a:xfrm>
                    <a:prstGeom prst="rect">
                      <a:avLst/>
                    </a:prstGeom>
                  </pic:spPr>
                </pic:pic>
              </a:graphicData>
            </a:graphic>
          </wp:inline>
        </w:drawing>
      </w:r>
    </w:p>
    <w:p w14:paraId="73A6F93D" w14:textId="7017A5FD" w:rsidR="000529B2" w:rsidRPr="000529B2" w:rsidRDefault="000529B2" w:rsidP="000529B2">
      <w:pPr>
        <w:pStyle w:val="Epgrafe"/>
        <w:jc w:val="center"/>
        <w:rPr>
          <w:sz w:val="20"/>
          <w:szCs w:val="20"/>
        </w:rPr>
      </w:pPr>
      <w:bookmarkStart w:id="280" w:name="_Toc459454890"/>
      <w:r w:rsidRPr="000529B2">
        <w:rPr>
          <w:sz w:val="20"/>
          <w:szCs w:val="20"/>
        </w:rPr>
        <w:t xml:space="preserve">Figura </w:t>
      </w:r>
      <w:r w:rsidRPr="000529B2">
        <w:rPr>
          <w:sz w:val="20"/>
          <w:szCs w:val="20"/>
        </w:rPr>
        <w:fldChar w:fldCharType="begin"/>
      </w:r>
      <w:r w:rsidRPr="000529B2">
        <w:rPr>
          <w:sz w:val="20"/>
          <w:szCs w:val="20"/>
        </w:rPr>
        <w:instrText xml:space="preserve"> SEQ Figura \* ARABIC </w:instrText>
      </w:r>
      <w:r w:rsidRPr="000529B2">
        <w:rPr>
          <w:sz w:val="20"/>
          <w:szCs w:val="20"/>
        </w:rPr>
        <w:fldChar w:fldCharType="separate"/>
      </w:r>
      <w:ins w:id="281" w:author="root" w:date="2016-09-02T13:57:00Z">
        <w:r w:rsidR="007201F6">
          <w:rPr>
            <w:noProof/>
            <w:sz w:val="20"/>
            <w:szCs w:val="20"/>
          </w:rPr>
          <w:t>21</w:t>
        </w:r>
      </w:ins>
      <w:del w:id="282" w:author="root" w:date="2016-09-02T13:23:00Z">
        <w:r w:rsidR="00EC4D03" w:rsidDel="00752828">
          <w:rPr>
            <w:noProof/>
            <w:sz w:val="20"/>
            <w:szCs w:val="20"/>
          </w:rPr>
          <w:delText>23</w:delText>
        </w:r>
      </w:del>
      <w:r w:rsidRPr="000529B2">
        <w:rPr>
          <w:sz w:val="20"/>
          <w:szCs w:val="20"/>
        </w:rPr>
        <w:fldChar w:fldCharType="end"/>
      </w:r>
      <w:r w:rsidRPr="000529B2">
        <w:rPr>
          <w:sz w:val="20"/>
          <w:szCs w:val="20"/>
        </w:rPr>
        <w:t xml:space="preserve"> - Vista superior del robot, (Arduino a la izquierda y Raspberry Pi a la derecha)</w:t>
      </w:r>
      <w:r>
        <w:rPr>
          <w:sz w:val="20"/>
          <w:szCs w:val="20"/>
        </w:rPr>
        <w:t>.</w:t>
      </w:r>
      <w:r w:rsidRPr="000529B2">
        <w:rPr>
          <w:sz w:val="20"/>
          <w:szCs w:val="20"/>
        </w:rPr>
        <w:br/>
        <w:t>Fuente: Propia.</w:t>
      </w:r>
      <w:bookmarkEnd w:id="280"/>
    </w:p>
    <w:p w14:paraId="67B4941E" w14:textId="77777777" w:rsidR="000529B2" w:rsidRDefault="000529B2" w:rsidP="000529B2">
      <w:pPr>
        <w:keepNext/>
        <w:spacing w:line="360" w:lineRule="auto"/>
        <w:ind w:firstLine="340"/>
        <w:jc w:val="center"/>
      </w:pPr>
      <w:r>
        <w:rPr>
          <w:rFonts w:ascii="Palatino Linotype" w:hAnsi="Palatino Linotype"/>
          <w:noProof/>
          <w:lang w:eastAsia="es-ES"/>
        </w:rPr>
        <w:drawing>
          <wp:inline distT="0" distB="0" distL="0" distR="0" wp14:anchorId="0E22A167" wp14:editId="6196A8E2">
            <wp:extent cx="3121830" cy="2314575"/>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1191" cy="2321515"/>
                    </a:xfrm>
                    <a:prstGeom prst="rect">
                      <a:avLst/>
                    </a:prstGeom>
                  </pic:spPr>
                </pic:pic>
              </a:graphicData>
            </a:graphic>
          </wp:inline>
        </w:drawing>
      </w:r>
    </w:p>
    <w:p w14:paraId="15A31F96" w14:textId="5647DABD" w:rsidR="00EE316F" w:rsidRDefault="000529B2" w:rsidP="000529B2">
      <w:pPr>
        <w:pStyle w:val="Epgrafe"/>
        <w:jc w:val="center"/>
        <w:rPr>
          <w:noProof/>
        </w:rPr>
      </w:pPr>
      <w:bookmarkStart w:id="283" w:name="_Toc459454891"/>
      <w:r>
        <w:t xml:space="preserve">Figura </w:t>
      </w:r>
      <w:r w:rsidR="00B87757">
        <w:fldChar w:fldCharType="begin"/>
      </w:r>
      <w:r w:rsidR="00B87757">
        <w:instrText xml:space="preserve"> SEQ Figura \* ARABIC </w:instrText>
      </w:r>
      <w:r w:rsidR="00B87757">
        <w:fldChar w:fldCharType="separate"/>
      </w:r>
      <w:ins w:id="284" w:author="root" w:date="2016-09-02T13:57:00Z">
        <w:r w:rsidR="007201F6">
          <w:rPr>
            <w:noProof/>
          </w:rPr>
          <w:t>22</w:t>
        </w:r>
      </w:ins>
      <w:del w:id="285" w:author="root" w:date="2016-09-02T13:23:00Z">
        <w:r w:rsidR="00EC4D03" w:rsidDel="00752828">
          <w:rPr>
            <w:noProof/>
          </w:rPr>
          <w:delText>24</w:delText>
        </w:r>
      </w:del>
      <w:r w:rsidR="00B87757">
        <w:rPr>
          <w:noProof/>
        </w:rPr>
        <w:fldChar w:fldCharType="end"/>
      </w:r>
      <w:r>
        <w:t xml:space="preserve"> - Vista frontal del robot</w:t>
      </w:r>
      <w:r>
        <w:rPr>
          <w:noProof/>
        </w:rPr>
        <w:t>.</w:t>
      </w:r>
      <w:r>
        <w:rPr>
          <w:noProof/>
        </w:rPr>
        <w:br/>
        <w:t>Fuente: Propia.</w:t>
      </w:r>
      <w:bookmarkEnd w:id="283"/>
    </w:p>
    <w:p w14:paraId="2DFF8B6B" w14:textId="77777777" w:rsidR="000529B2" w:rsidRPr="000529B2" w:rsidRDefault="000529B2" w:rsidP="000529B2">
      <w:pPr>
        <w:keepNext/>
        <w:jc w:val="center"/>
        <w:rPr>
          <w:sz w:val="20"/>
          <w:szCs w:val="20"/>
        </w:rPr>
      </w:pPr>
      <w:r w:rsidRPr="000529B2">
        <w:rPr>
          <w:noProof/>
          <w:sz w:val="20"/>
          <w:szCs w:val="20"/>
          <w:lang w:eastAsia="es-ES"/>
        </w:rPr>
        <w:drawing>
          <wp:inline distT="0" distB="0" distL="0" distR="0" wp14:anchorId="6BD9D657" wp14:editId="1F00CB8E">
            <wp:extent cx="3171220" cy="2351193"/>
            <wp:effectExtent l="0" t="0" r="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 (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0251" cy="2350475"/>
                    </a:xfrm>
                    <a:prstGeom prst="rect">
                      <a:avLst/>
                    </a:prstGeom>
                  </pic:spPr>
                </pic:pic>
              </a:graphicData>
            </a:graphic>
          </wp:inline>
        </w:drawing>
      </w:r>
    </w:p>
    <w:p w14:paraId="3F945E1D" w14:textId="1D9F5A02" w:rsidR="000529B2" w:rsidRDefault="000529B2" w:rsidP="000529B2">
      <w:pPr>
        <w:pStyle w:val="Epgrafe"/>
        <w:jc w:val="center"/>
        <w:rPr>
          <w:sz w:val="20"/>
          <w:szCs w:val="20"/>
        </w:rPr>
      </w:pPr>
      <w:bookmarkStart w:id="286" w:name="_Toc459454892"/>
      <w:r w:rsidRPr="000529B2">
        <w:rPr>
          <w:sz w:val="20"/>
          <w:szCs w:val="20"/>
        </w:rPr>
        <w:t xml:space="preserve">Figura </w:t>
      </w:r>
      <w:r w:rsidRPr="000529B2">
        <w:rPr>
          <w:sz w:val="20"/>
          <w:szCs w:val="20"/>
        </w:rPr>
        <w:fldChar w:fldCharType="begin"/>
      </w:r>
      <w:r w:rsidRPr="000529B2">
        <w:rPr>
          <w:sz w:val="20"/>
          <w:szCs w:val="20"/>
        </w:rPr>
        <w:instrText xml:space="preserve"> SEQ Figura \* ARABIC </w:instrText>
      </w:r>
      <w:r w:rsidRPr="000529B2">
        <w:rPr>
          <w:sz w:val="20"/>
          <w:szCs w:val="20"/>
        </w:rPr>
        <w:fldChar w:fldCharType="separate"/>
      </w:r>
      <w:ins w:id="287" w:author="root" w:date="2016-09-02T13:57:00Z">
        <w:r w:rsidR="007201F6">
          <w:rPr>
            <w:noProof/>
            <w:sz w:val="20"/>
            <w:szCs w:val="20"/>
          </w:rPr>
          <w:t>23</w:t>
        </w:r>
      </w:ins>
      <w:del w:id="288" w:author="root" w:date="2016-09-02T13:23:00Z">
        <w:r w:rsidR="00EC4D03" w:rsidDel="00752828">
          <w:rPr>
            <w:noProof/>
            <w:sz w:val="20"/>
            <w:szCs w:val="20"/>
          </w:rPr>
          <w:delText>25</w:delText>
        </w:r>
      </w:del>
      <w:r w:rsidRPr="000529B2">
        <w:rPr>
          <w:sz w:val="20"/>
          <w:szCs w:val="20"/>
        </w:rPr>
        <w:fldChar w:fldCharType="end"/>
      </w:r>
      <w:r w:rsidRPr="000529B2">
        <w:rPr>
          <w:sz w:val="20"/>
          <w:szCs w:val="20"/>
        </w:rPr>
        <w:t xml:space="preserve"> - Vista trasera del robot.</w:t>
      </w:r>
      <w:r w:rsidRPr="000529B2">
        <w:rPr>
          <w:sz w:val="20"/>
          <w:szCs w:val="20"/>
        </w:rPr>
        <w:br/>
        <w:t>Fuente: Propia</w:t>
      </w:r>
      <w:bookmarkEnd w:id="286"/>
    </w:p>
    <w:p w14:paraId="39EB5AFF" w14:textId="77777777" w:rsidR="000529B2" w:rsidRDefault="000529B2" w:rsidP="000529B2">
      <w:pPr>
        <w:spacing w:line="360" w:lineRule="auto"/>
        <w:ind w:firstLine="340"/>
        <w:jc w:val="both"/>
        <w:rPr>
          <w:rFonts w:ascii="Palatino Linotype" w:hAnsi="Palatino Linotype"/>
        </w:rPr>
      </w:pPr>
      <w:r>
        <w:rPr>
          <w:rFonts w:ascii="Palatino Linotype" w:hAnsi="Palatino Linotype"/>
        </w:rPr>
        <w:lastRenderedPageBreak/>
        <w:t>El robot tiene dos ruedas traseras conectadas a motores individuales y una rueda “loca” delantera que ayuda en los giros y la estabilidad.</w:t>
      </w:r>
    </w:p>
    <w:p w14:paraId="150EC806" w14:textId="77777777" w:rsidR="00BB5640" w:rsidRPr="000529B2" w:rsidRDefault="00BB5640" w:rsidP="000529B2">
      <w:pPr>
        <w:spacing w:line="360" w:lineRule="auto"/>
        <w:ind w:firstLine="340"/>
        <w:jc w:val="both"/>
        <w:rPr>
          <w:rFonts w:ascii="Palatino Linotype" w:hAnsi="Palatino Linotype"/>
        </w:rPr>
      </w:pPr>
      <w:r>
        <w:rPr>
          <w:rFonts w:ascii="Palatino Linotype" w:hAnsi="Palatino Linotype"/>
        </w:rPr>
        <w:t>Se usan dos fuentes de alimentación distintas en el robot. La primera es una batería externa que se sitúa entre la cámara y el segundo piso. Esta fuente alimenta la Raspberry Pi que a su vez alimenta al Arduino. La segunda es una base para 4 pilas AA situada en la parte inferior del robot, en la cara de abajo. Esta segunda fuente alimenta la placa de los motores así como los mismos motores, si se queda sin pilas los motores no tendrán suficiente fuerza para avanzar, pero la aplicación web seguirá funcionando.</w:t>
      </w:r>
    </w:p>
    <w:p w14:paraId="731C4A6B" w14:textId="77777777" w:rsidR="00DC234E" w:rsidRDefault="00DC234E" w:rsidP="00DC234E">
      <w:pPr>
        <w:pStyle w:val="Ttulo3"/>
      </w:pPr>
      <w:bookmarkStart w:id="289" w:name="_Toc459454730"/>
      <w:r>
        <w:t>Raspberry pi</w:t>
      </w:r>
      <w:bookmarkEnd w:id="289"/>
    </w:p>
    <w:p w14:paraId="1F5FEC93" w14:textId="054CADEF" w:rsidR="00BB5640" w:rsidRDefault="00BB5640" w:rsidP="00BB5640">
      <w:pPr>
        <w:spacing w:line="360" w:lineRule="auto"/>
        <w:ind w:firstLine="340"/>
        <w:jc w:val="both"/>
        <w:rPr>
          <w:rFonts w:ascii="Palatino Linotype" w:hAnsi="Palatino Linotype"/>
        </w:rPr>
      </w:pPr>
      <w:r>
        <w:rPr>
          <w:rFonts w:ascii="Palatino Linotype" w:hAnsi="Palatino Linotype"/>
        </w:rPr>
        <w:t xml:space="preserve">Como se ha </w:t>
      </w:r>
      <w:r w:rsidR="00DD625B">
        <w:rPr>
          <w:rFonts w:ascii="Palatino Linotype" w:hAnsi="Palatino Linotype"/>
        </w:rPr>
        <w:t xml:space="preserve">comentado </w:t>
      </w:r>
      <w:r>
        <w:rPr>
          <w:rFonts w:ascii="Palatino Linotype" w:hAnsi="Palatino Linotype"/>
        </w:rPr>
        <w:t>anteriormente, la Raspberry Pi es el cerebro del robot. Es la encargada de capturar las imágenes de la cámara, de controlar el arduino y es a la vez el servidor web que hospeda la aplicación.</w:t>
      </w:r>
    </w:p>
    <w:p w14:paraId="3E038710" w14:textId="77777777" w:rsidR="00BB5640" w:rsidRDefault="00BB5640" w:rsidP="00BB5640">
      <w:pPr>
        <w:spacing w:line="360" w:lineRule="auto"/>
        <w:ind w:firstLine="340"/>
        <w:jc w:val="both"/>
        <w:rPr>
          <w:rFonts w:ascii="Palatino Linotype" w:hAnsi="Palatino Linotype"/>
        </w:rPr>
      </w:pPr>
      <w:r>
        <w:rPr>
          <w:rFonts w:ascii="Palatino Linotype" w:hAnsi="Palatino Linotype"/>
        </w:rPr>
        <w:t>Para preparar la Raspberry Pi se tuvieron que hacer una serie de pasos y configuraciones iniciales que se van a explicar a continuación:</w:t>
      </w:r>
    </w:p>
    <w:p w14:paraId="28614B7A" w14:textId="77777777" w:rsidR="00BB5640" w:rsidRDefault="00BB5640" w:rsidP="00BB5640">
      <w:pPr>
        <w:pStyle w:val="Prrafodelista"/>
        <w:numPr>
          <w:ilvl w:val="0"/>
          <w:numId w:val="9"/>
        </w:numPr>
        <w:spacing w:line="360" w:lineRule="auto"/>
        <w:jc w:val="both"/>
        <w:rPr>
          <w:rFonts w:ascii="Palatino Linotype" w:hAnsi="Palatino Linotype"/>
        </w:rPr>
      </w:pPr>
      <w:r>
        <w:rPr>
          <w:rFonts w:ascii="Palatino Linotype" w:hAnsi="Palatino Linotype"/>
        </w:rPr>
        <w:t>Para controlar la Raspberry Pi desde el ordenador sin tener que usar un ratón, teclado y pantalla supletoria se instaló un servidor VNC</w:t>
      </w:r>
      <w:r>
        <w:rPr>
          <w:rStyle w:val="Refdenotaalpie"/>
          <w:rFonts w:ascii="Palatino Linotype" w:hAnsi="Palatino Linotype"/>
        </w:rPr>
        <w:footnoteReference w:id="3"/>
      </w:r>
      <w:r>
        <w:rPr>
          <w:rFonts w:ascii="Palatino Linotype" w:hAnsi="Palatino Linotype"/>
        </w:rPr>
        <w:t xml:space="preserve"> en la Raspberry Pi que se ejecuta nada más enchufarla gracias a un script.</w:t>
      </w:r>
      <w:r w:rsidR="00493C72">
        <w:rPr>
          <w:rFonts w:ascii="Palatino Linotype" w:hAnsi="Palatino Linotype"/>
        </w:rPr>
        <w:t xml:space="preserve"> El servidor VNC nos permite ver y controlar el escritorio de la Raspberry Pi desde otro ordenador usando simplemente el cliente VNC.</w:t>
      </w:r>
    </w:p>
    <w:p w14:paraId="379958EB" w14:textId="77777777" w:rsidR="00493C72" w:rsidRDefault="009330B7" w:rsidP="00BB5640">
      <w:pPr>
        <w:pStyle w:val="Prrafodelista"/>
        <w:numPr>
          <w:ilvl w:val="0"/>
          <w:numId w:val="9"/>
        </w:numPr>
        <w:spacing w:line="360" w:lineRule="auto"/>
        <w:jc w:val="both"/>
        <w:rPr>
          <w:rFonts w:ascii="Palatino Linotype" w:hAnsi="Palatino Linotype"/>
        </w:rPr>
      </w:pPr>
      <w:r>
        <w:rPr>
          <w:rFonts w:ascii="Palatino Linotype" w:hAnsi="Palatino Linotype"/>
        </w:rPr>
        <w:t xml:space="preserve">Se instaló el servidor web </w:t>
      </w:r>
      <w:proofErr w:type="spellStart"/>
      <w:r>
        <w:rPr>
          <w:rFonts w:ascii="Palatino Linotype" w:hAnsi="Palatino Linotype"/>
        </w:rPr>
        <w:t>NginX</w:t>
      </w:r>
      <w:proofErr w:type="spellEnd"/>
      <w:r>
        <w:rPr>
          <w:rFonts w:ascii="Palatino Linotype" w:hAnsi="Palatino Linotype"/>
        </w:rPr>
        <w:t xml:space="preserve"> con PHP</w:t>
      </w:r>
      <w:r>
        <w:rPr>
          <w:rStyle w:val="Refdenotaalpie"/>
          <w:rFonts w:ascii="Palatino Linotype" w:hAnsi="Palatino Linotype"/>
        </w:rPr>
        <w:footnoteReference w:id="4"/>
      </w:r>
      <w:r>
        <w:rPr>
          <w:rFonts w:ascii="Palatino Linotype" w:hAnsi="Palatino Linotype"/>
        </w:rPr>
        <w:t xml:space="preserve"> </w:t>
      </w:r>
    </w:p>
    <w:p w14:paraId="10F501CC" w14:textId="77777777" w:rsidR="009330B7" w:rsidRDefault="009330B7" w:rsidP="009330B7">
      <w:pPr>
        <w:pStyle w:val="Prrafodelista"/>
        <w:numPr>
          <w:ilvl w:val="0"/>
          <w:numId w:val="9"/>
        </w:numPr>
        <w:spacing w:line="360" w:lineRule="auto"/>
        <w:jc w:val="both"/>
        <w:rPr>
          <w:rFonts w:ascii="Palatino Linotype" w:hAnsi="Palatino Linotype"/>
        </w:rPr>
      </w:pPr>
      <w:r>
        <w:rPr>
          <w:rFonts w:ascii="Palatino Linotype" w:hAnsi="Palatino Linotype"/>
        </w:rPr>
        <w:t xml:space="preserve">Se asignó una IP privada estática a la Raspberry Pi para que la conexión al servidor VNC como al servidor web fuese siempre en </w:t>
      </w:r>
      <w:r w:rsidRPr="009330B7">
        <w:rPr>
          <w:rFonts w:ascii="Palatino Linotype" w:hAnsi="Palatino Linotype"/>
        </w:rPr>
        <w:t>192.168.1.137</w:t>
      </w:r>
      <w:r>
        <w:rPr>
          <w:rFonts w:ascii="Palatino Linotype" w:hAnsi="Palatino Linotype"/>
        </w:rPr>
        <w:t>.</w:t>
      </w:r>
    </w:p>
    <w:p w14:paraId="22529B18" w14:textId="77777777" w:rsidR="009330B7" w:rsidRDefault="009330B7" w:rsidP="009330B7">
      <w:pPr>
        <w:pStyle w:val="Prrafodelista"/>
        <w:numPr>
          <w:ilvl w:val="0"/>
          <w:numId w:val="9"/>
        </w:numPr>
        <w:spacing w:line="360" w:lineRule="auto"/>
        <w:jc w:val="both"/>
        <w:rPr>
          <w:rFonts w:ascii="Palatino Linotype" w:hAnsi="Palatino Linotype"/>
        </w:rPr>
      </w:pPr>
      <w:r>
        <w:rPr>
          <w:rFonts w:ascii="Palatino Linotype" w:hAnsi="Palatino Linotype"/>
        </w:rPr>
        <w:t xml:space="preserve">Se instaló el IDE de arduino y se configuró para usar el puerto </w:t>
      </w:r>
      <w:r w:rsidRPr="009330B7">
        <w:rPr>
          <w:rFonts w:ascii="Palatino Linotype" w:hAnsi="Palatino Linotype"/>
        </w:rPr>
        <w:t>ttyACM0</w:t>
      </w:r>
      <w:r>
        <w:rPr>
          <w:rFonts w:ascii="Palatino Linotype" w:hAnsi="Palatino Linotype"/>
        </w:rPr>
        <w:t xml:space="preserve"> de la Raspberry Pi a una velocidad de 9600 baudios.</w:t>
      </w:r>
    </w:p>
    <w:p w14:paraId="5614B318" w14:textId="77777777" w:rsidR="009330B7" w:rsidRPr="009330B7" w:rsidRDefault="009330B7" w:rsidP="00B55C5B">
      <w:pPr>
        <w:pStyle w:val="Prrafodelista"/>
        <w:numPr>
          <w:ilvl w:val="0"/>
          <w:numId w:val="9"/>
        </w:numPr>
        <w:spacing w:line="360" w:lineRule="auto"/>
        <w:ind w:left="1037" w:hanging="340"/>
        <w:jc w:val="both"/>
        <w:rPr>
          <w:rFonts w:ascii="Palatino Linotype" w:hAnsi="Palatino Linotype"/>
        </w:rPr>
      </w:pPr>
      <w:r>
        <w:rPr>
          <w:rFonts w:ascii="Palatino Linotype" w:hAnsi="Palatino Linotype"/>
        </w:rPr>
        <w:t xml:space="preserve">Se dieron permisos al usuario www-data </w:t>
      </w:r>
      <w:r>
        <w:rPr>
          <w:rStyle w:val="Refdenotaalpie"/>
          <w:rFonts w:ascii="Palatino Linotype" w:hAnsi="Palatino Linotype"/>
        </w:rPr>
        <w:footnoteReference w:id="5"/>
      </w:r>
      <w:r>
        <w:rPr>
          <w:rFonts w:ascii="Palatino Linotype" w:hAnsi="Palatino Linotype"/>
        </w:rPr>
        <w:t xml:space="preserve">de ejecución del directorio </w:t>
      </w:r>
      <w:proofErr w:type="spellStart"/>
      <w:r>
        <w:rPr>
          <w:rFonts w:ascii="Palatino Linotype" w:hAnsi="Palatino Linotype"/>
          <w:i/>
        </w:rPr>
        <w:t>index</w:t>
      </w:r>
      <w:proofErr w:type="spellEnd"/>
      <w:r>
        <w:t xml:space="preserve"> </w:t>
      </w:r>
      <w:r w:rsidRPr="00B55C5B">
        <w:rPr>
          <w:rFonts w:ascii="Palatino Linotype" w:hAnsi="Palatino Linotype"/>
        </w:rPr>
        <w:t>donde se encuentran los archivos web. Además se agregó el usuario www-</w:t>
      </w:r>
      <w:r w:rsidRPr="00B55C5B">
        <w:rPr>
          <w:rFonts w:ascii="Palatino Linotype" w:hAnsi="Palatino Linotype"/>
        </w:rPr>
        <w:lastRenderedPageBreak/>
        <w:t>data al grupo “</w:t>
      </w:r>
      <w:proofErr w:type="spellStart"/>
      <w:r w:rsidRPr="00B55C5B">
        <w:rPr>
          <w:rFonts w:ascii="Palatino Linotype" w:hAnsi="Palatino Linotype"/>
        </w:rPr>
        <w:t>dialout</w:t>
      </w:r>
      <w:proofErr w:type="spellEnd"/>
      <w:r w:rsidRPr="00B55C5B">
        <w:rPr>
          <w:rStyle w:val="Refdenotaalpie"/>
          <w:rFonts w:ascii="Palatino Linotype" w:hAnsi="Palatino Linotype"/>
        </w:rPr>
        <w:footnoteReference w:id="6"/>
      </w:r>
      <w:r w:rsidRPr="00B55C5B">
        <w:rPr>
          <w:rFonts w:ascii="Palatino Linotype" w:hAnsi="Palatino Linotype"/>
        </w:rPr>
        <w:t>” para poder controlar los puertos seriales desde el servidor web. Es importante reiniciar la Raspberry Pi después de cambiar los permisos.</w:t>
      </w:r>
    </w:p>
    <w:p w14:paraId="73279594" w14:textId="77777777" w:rsidR="009330B7" w:rsidRDefault="00B55C5B" w:rsidP="00B55C5B">
      <w:pPr>
        <w:spacing w:line="360" w:lineRule="auto"/>
        <w:ind w:firstLine="340"/>
        <w:jc w:val="both"/>
        <w:rPr>
          <w:rFonts w:ascii="Palatino Linotype" w:hAnsi="Palatino Linotype"/>
        </w:rPr>
      </w:pPr>
      <w:r>
        <w:rPr>
          <w:rFonts w:ascii="Palatino Linotype" w:hAnsi="Palatino Linotype"/>
        </w:rPr>
        <w:t>Una vez que la Raspberry Pi estuviese preparada se hospedó la aplicación web en ella y se pudo comenzar a hacer las pruebas de comunicación entre el Arduino y el servidor.</w:t>
      </w:r>
    </w:p>
    <w:p w14:paraId="7C214441" w14:textId="77777777" w:rsidR="00BB5640" w:rsidRPr="00BB5640" w:rsidRDefault="00F91AB9" w:rsidP="00D3273D">
      <w:pPr>
        <w:spacing w:line="360" w:lineRule="auto"/>
        <w:ind w:firstLine="340"/>
        <w:jc w:val="both"/>
        <w:rPr>
          <w:rFonts w:ascii="Palatino Linotype" w:hAnsi="Palatino Linotype"/>
        </w:rPr>
      </w:pPr>
      <w:r>
        <w:rPr>
          <w:rFonts w:ascii="Palatino Linotype" w:hAnsi="Palatino Linotype"/>
        </w:rPr>
        <w:t xml:space="preserve">Para el uso de la cámara se usó la aplicación </w:t>
      </w:r>
      <w:hyperlink r:id="rId55" w:history="1">
        <w:proofErr w:type="spellStart"/>
        <w:r w:rsidRPr="00F91AB9">
          <w:rPr>
            <w:rStyle w:val="Hipervnculo"/>
            <w:rFonts w:ascii="Palatino Linotype" w:hAnsi="Palatino Linotype"/>
          </w:rPr>
          <w:t>raspiMJPEG</w:t>
        </w:r>
        <w:proofErr w:type="spellEnd"/>
      </w:hyperlink>
      <w:r>
        <w:rPr>
          <w:rFonts w:ascii="Palatino Linotype" w:hAnsi="Palatino Linotype"/>
        </w:rPr>
        <w:t xml:space="preserve">. Esta aplicación permite configurar los parámetros de la cámara y tomar fotografías cada </w:t>
      </w:r>
      <w:r>
        <w:rPr>
          <w:rFonts w:ascii="Palatino Linotype" w:hAnsi="Palatino Linotype"/>
          <w:i/>
        </w:rPr>
        <w:t>x</w:t>
      </w:r>
      <w:r>
        <w:rPr>
          <w:rFonts w:ascii="Palatino Linotype" w:hAnsi="Palatino Linotype"/>
        </w:rPr>
        <w:t xml:space="preserve"> tiempo. Hay que tener en cuenta que la cámara no capturaba un video y después lo enviaba a la aplicación web, si no que se dedica a capturar imágenes cada pocos milisegundos y guardarlas en la misma carpeta de tal manera que cada nueva imagen sobrescriba a la anterior. Entonces cada vez que la aplicación web carga la imagen con el mismo nombre resulta que la imagen cargada es diferente a la anterior, lo que provoca una sensación de vídeo. Para que </w:t>
      </w:r>
      <w:r w:rsidR="008B5B65">
        <w:rPr>
          <w:rFonts w:ascii="Palatino Linotype" w:hAnsi="Palatino Linotype"/>
        </w:rPr>
        <w:t>este proceso de guardado y apertura de archivos pueda realizarse a una velocidad adecuada sin perjudicar la velocidad de ejecución lo que se hace es guardar las imágenes en el directorio “</w:t>
      </w:r>
      <w:r w:rsidR="008B5B65" w:rsidRPr="008B5B65">
        <w:rPr>
          <w:rFonts w:ascii="Palatino Linotype" w:hAnsi="Palatino Linotype"/>
        </w:rPr>
        <w:t>/</w:t>
      </w:r>
      <w:proofErr w:type="spellStart"/>
      <w:r w:rsidR="008B5B65" w:rsidRPr="008B5B65">
        <w:rPr>
          <w:rFonts w:ascii="Palatino Linotype" w:hAnsi="Palatino Linotype"/>
        </w:rPr>
        <w:t>dev</w:t>
      </w:r>
      <w:proofErr w:type="spellEnd"/>
      <w:r w:rsidR="008B5B65" w:rsidRPr="008B5B65">
        <w:rPr>
          <w:rFonts w:ascii="Palatino Linotype" w:hAnsi="Palatino Linotype"/>
        </w:rPr>
        <w:t>/</w:t>
      </w:r>
      <w:proofErr w:type="spellStart"/>
      <w:r w:rsidR="008B5B65" w:rsidRPr="008B5B65">
        <w:rPr>
          <w:rFonts w:ascii="Palatino Linotype" w:hAnsi="Palatino Linotype"/>
        </w:rPr>
        <w:t>shm</w:t>
      </w:r>
      <w:proofErr w:type="spellEnd"/>
      <w:r w:rsidR="008B5B65" w:rsidRPr="008B5B65">
        <w:rPr>
          <w:rFonts w:ascii="Palatino Linotype" w:hAnsi="Palatino Linotype"/>
        </w:rPr>
        <w:t>/</w:t>
      </w:r>
      <w:r w:rsidR="008B5B65">
        <w:rPr>
          <w:rFonts w:ascii="Palatino Linotype" w:hAnsi="Palatino Linotype"/>
        </w:rPr>
        <w:t xml:space="preserve">” de la Raspberry Pi, lo que equivale a guardarlas en memoria </w:t>
      </w:r>
      <w:r w:rsidR="008B5B65" w:rsidRPr="008B5B65">
        <w:rPr>
          <w:rFonts w:ascii="Palatino Linotype" w:hAnsi="Palatino Linotype"/>
          <w:i/>
        </w:rPr>
        <w:t>RAM</w:t>
      </w:r>
      <w:r w:rsidR="008B5B65">
        <w:rPr>
          <w:rFonts w:ascii="Palatino Linotype" w:hAnsi="Palatino Linotype"/>
          <w:i/>
        </w:rPr>
        <w:t xml:space="preserve"> </w:t>
      </w:r>
      <w:r w:rsidR="008B5B65">
        <w:rPr>
          <w:rFonts w:ascii="Palatino Linotype" w:hAnsi="Palatino Linotype"/>
        </w:rPr>
        <w:t xml:space="preserve">en vez de en la tarjeta </w:t>
      </w:r>
      <w:proofErr w:type="spellStart"/>
      <w:r w:rsidR="008B5B65">
        <w:rPr>
          <w:rFonts w:ascii="Palatino Linotype" w:hAnsi="Palatino Linotype"/>
        </w:rPr>
        <w:t>sd</w:t>
      </w:r>
      <w:proofErr w:type="spellEnd"/>
      <w:r w:rsidR="008B5B65">
        <w:rPr>
          <w:rFonts w:ascii="Palatino Linotype" w:hAnsi="Palatino Linotype"/>
        </w:rPr>
        <w:t xml:space="preserve"> y por lo tanto permite su uso de manera más veloz.</w:t>
      </w:r>
    </w:p>
    <w:p w14:paraId="23447F3B" w14:textId="77777777" w:rsidR="00DC234E" w:rsidRDefault="00DC234E" w:rsidP="00DC234E">
      <w:pPr>
        <w:pStyle w:val="Ttulo3"/>
      </w:pPr>
      <w:bookmarkStart w:id="290" w:name="_Toc459454731"/>
      <w:r>
        <w:t>Arduino</w:t>
      </w:r>
      <w:bookmarkEnd w:id="290"/>
    </w:p>
    <w:p w14:paraId="15D1B99A" w14:textId="77777777" w:rsidR="00BD729F" w:rsidRDefault="00BD729F" w:rsidP="00BD729F">
      <w:pPr>
        <w:spacing w:line="360" w:lineRule="auto"/>
        <w:ind w:firstLine="340"/>
        <w:jc w:val="both"/>
        <w:rPr>
          <w:rFonts w:ascii="Palatino Linotype" w:hAnsi="Palatino Linotype"/>
        </w:rPr>
      </w:pPr>
      <w:r>
        <w:rPr>
          <w:rFonts w:ascii="Palatino Linotype" w:hAnsi="Palatino Linotype"/>
        </w:rPr>
        <w:t xml:space="preserve">Arduino conforma la parte más electrónica del proyecto, es el encargado de dar las órdenes a los motores y de manejar el sensor de distancia. </w:t>
      </w:r>
    </w:p>
    <w:p w14:paraId="29CA0125" w14:textId="77777777" w:rsidR="00BD729F" w:rsidRDefault="009B4BCB" w:rsidP="00BD729F">
      <w:pPr>
        <w:spacing w:line="360" w:lineRule="auto"/>
        <w:ind w:firstLine="340"/>
        <w:jc w:val="both"/>
        <w:rPr>
          <w:rFonts w:ascii="Palatino Linotype" w:hAnsi="Palatino Linotype"/>
        </w:rPr>
      </w:pPr>
      <w:r>
        <w:rPr>
          <w:rFonts w:ascii="Palatino Linotype" w:hAnsi="Palatino Linotype"/>
        </w:rPr>
        <w:t xml:space="preserve">El código de Arduino se basa en una función inicial llamada </w:t>
      </w:r>
      <w:proofErr w:type="spellStart"/>
      <w:r>
        <w:rPr>
          <w:rFonts w:ascii="Palatino Linotype" w:hAnsi="Palatino Linotype"/>
          <w:i/>
        </w:rPr>
        <w:t>setup</w:t>
      </w:r>
      <w:proofErr w:type="spellEnd"/>
      <w:r>
        <w:rPr>
          <w:rFonts w:ascii="Palatino Linotype" w:hAnsi="Palatino Linotype"/>
        </w:rPr>
        <w:t xml:space="preserve"> donde se inicializan todas las variables y estados de los pines de Arduino y una función </w:t>
      </w:r>
      <w:r>
        <w:rPr>
          <w:rFonts w:ascii="Palatino Linotype" w:hAnsi="Palatino Linotype"/>
          <w:i/>
        </w:rPr>
        <w:t>loop</w:t>
      </w:r>
      <w:r>
        <w:rPr>
          <w:rFonts w:ascii="Palatino Linotype" w:hAnsi="Palatino Linotype"/>
        </w:rPr>
        <w:t xml:space="preserve"> que se ejecuta continuamente. Esta función </w:t>
      </w:r>
      <w:r>
        <w:rPr>
          <w:rFonts w:ascii="Palatino Linotype" w:hAnsi="Palatino Linotype"/>
          <w:i/>
        </w:rPr>
        <w:t>loop</w:t>
      </w:r>
      <w:r>
        <w:t xml:space="preserve"> </w:t>
      </w:r>
      <w:r>
        <w:rPr>
          <w:rFonts w:ascii="Palatino Linotype" w:hAnsi="Palatino Linotype"/>
        </w:rPr>
        <w:t>lo que hace es mantenerse a la escucha en el puerto serial y en el momento en el que llegue algún dato comprueba a qué orden de entrada se refiere y hace al arduino actuar de una manera o de otra arrancando los motores o leyendo la distancia por el sensor.</w:t>
      </w:r>
    </w:p>
    <w:p w14:paraId="459AA4C2" w14:textId="77777777" w:rsidR="0042217C" w:rsidRDefault="0042217C" w:rsidP="00BD729F">
      <w:pPr>
        <w:spacing w:line="360" w:lineRule="auto"/>
        <w:ind w:firstLine="340"/>
        <w:jc w:val="both"/>
        <w:rPr>
          <w:rFonts w:ascii="Palatino Linotype" w:hAnsi="Palatino Linotype"/>
        </w:rPr>
      </w:pPr>
      <w:r>
        <w:rPr>
          <w:noProof/>
          <w:lang w:eastAsia="es-ES"/>
        </w:rPr>
        <w:lastRenderedPageBreak/>
        <mc:AlternateContent>
          <mc:Choice Requires="wps">
            <w:drawing>
              <wp:anchor distT="0" distB="0" distL="114300" distR="114300" simplePos="0" relativeHeight="251713536" behindDoc="0" locked="0" layoutInCell="1" allowOverlap="1" wp14:anchorId="7C8DDB7A" wp14:editId="6929CFCE">
                <wp:simplePos x="0" y="0"/>
                <wp:positionH relativeFrom="column">
                  <wp:posOffset>-594360</wp:posOffset>
                </wp:positionH>
                <wp:positionV relativeFrom="paragraph">
                  <wp:posOffset>6885305</wp:posOffset>
                </wp:positionV>
                <wp:extent cx="6629400" cy="546100"/>
                <wp:effectExtent l="0" t="0" r="0" b="0"/>
                <wp:wrapTight wrapText="bothSides">
                  <wp:wrapPolygon edited="0">
                    <wp:start x="0" y="0"/>
                    <wp:lineTo x="0" y="21600"/>
                    <wp:lineTo x="21600" y="21600"/>
                    <wp:lineTo x="21600" y="0"/>
                  </wp:wrapPolygon>
                </wp:wrapTight>
                <wp:docPr id="43" name="43 Cuadro de texto"/>
                <wp:cNvGraphicFramePr/>
                <a:graphic xmlns:a="http://schemas.openxmlformats.org/drawingml/2006/main">
                  <a:graphicData uri="http://schemas.microsoft.com/office/word/2010/wordprocessingShape">
                    <wps:wsp>
                      <wps:cNvSpPr txBox="1"/>
                      <wps:spPr>
                        <a:xfrm>
                          <a:off x="0" y="0"/>
                          <a:ext cx="6629400" cy="546100"/>
                        </a:xfrm>
                        <a:prstGeom prst="rect">
                          <a:avLst/>
                        </a:prstGeom>
                        <a:solidFill>
                          <a:prstClr val="white"/>
                        </a:solidFill>
                        <a:ln>
                          <a:noFill/>
                        </a:ln>
                        <a:effectLst/>
                      </wps:spPr>
                      <wps:txbx>
                        <w:txbxContent>
                          <w:p w14:paraId="443081E0" w14:textId="688F329C" w:rsidR="00B87757" w:rsidRPr="0042217C" w:rsidRDefault="00B87757" w:rsidP="0042217C">
                            <w:pPr>
                              <w:pStyle w:val="Epgrafe"/>
                              <w:jc w:val="center"/>
                              <w:rPr>
                                <w:noProof/>
                                <w:sz w:val="20"/>
                                <w:szCs w:val="20"/>
                              </w:rPr>
                            </w:pPr>
                            <w:bookmarkStart w:id="291" w:name="_Toc459454788"/>
                            <w:bookmarkStart w:id="292" w:name="_Toc459454893"/>
                            <w:r w:rsidRPr="0042217C">
                              <w:rPr>
                                <w:sz w:val="20"/>
                                <w:szCs w:val="20"/>
                              </w:rPr>
                              <w:t xml:space="preserve">Figura </w:t>
                            </w:r>
                            <w:r w:rsidRPr="0042217C">
                              <w:rPr>
                                <w:sz w:val="20"/>
                                <w:szCs w:val="20"/>
                              </w:rPr>
                              <w:fldChar w:fldCharType="begin"/>
                            </w:r>
                            <w:r w:rsidRPr="0042217C">
                              <w:rPr>
                                <w:sz w:val="20"/>
                                <w:szCs w:val="20"/>
                              </w:rPr>
                              <w:instrText xml:space="preserve"> SEQ Figura \* ARABIC </w:instrText>
                            </w:r>
                            <w:r w:rsidRPr="0042217C">
                              <w:rPr>
                                <w:sz w:val="20"/>
                                <w:szCs w:val="20"/>
                              </w:rPr>
                              <w:fldChar w:fldCharType="separate"/>
                            </w:r>
                            <w:ins w:id="293" w:author="root" w:date="2016-09-02T13:57:00Z">
                              <w:r w:rsidR="007201F6">
                                <w:rPr>
                                  <w:noProof/>
                                  <w:sz w:val="20"/>
                                  <w:szCs w:val="20"/>
                                </w:rPr>
                                <w:t>24</w:t>
                              </w:r>
                            </w:ins>
                            <w:del w:id="294" w:author="root" w:date="2016-09-02T13:23:00Z">
                              <w:r w:rsidR="00EC4D03" w:rsidDel="00752828">
                                <w:rPr>
                                  <w:noProof/>
                                  <w:sz w:val="20"/>
                                  <w:szCs w:val="20"/>
                                </w:rPr>
                                <w:delText>26</w:delText>
                              </w:r>
                            </w:del>
                            <w:r w:rsidRPr="0042217C">
                              <w:rPr>
                                <w:sz w:val="20"/>
                                <w:szCs w:val="20"/>
                              </w:rPr>
                              <w:fldChar w:fldCharType="end"/>
                            </w:r>
                            <w:r w:rsidRPr="0042217C">
                              <w:rPr>
                                <w:sz w:val="20"/>
                                <w:szCs w:val="20"/>
                              </w:rPr>
                              <w:t xml:space="preserve"> - Circuito completo del arduino y sus sensores.</w:t>
                            </w:r>
                            <w:r w:rsidRPr="0042217C">
                              <w:rPr>
                                <w:sz w:val="20"/>
                                <w:szCs w:val="20"/>
                              </w:rPr>
                              <w:br/>
                              <w:t>Fuente: Propia.</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45" type="#_x0000_t202" style="position:absolute;left:0;text-align:left;margin-left:-46.8pt;margin-top:542.15pt;width:522pt;height:43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43PQIAAH8EAAAOAAAAZHJzL2Uyb0RvYy54bWysVFFv2jAQfp+0/2D5fQQoQ2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" stroked="f">
                <v:textbox style="mso-fit-shape-to-text:t" inset="0,0,0,0">
                  <w:txbxContent>
                    <w:p w14:paraId="443081E0" w14:textId="688F329C" w:rsidR="00B87757" w:rsidRPr="0042217C" w:rsidRDefault="00B87757" w:rsidP="0042217C">
                      <w:pPr>
                        <w:pStyle w:val="Epgrafe"/>
                        <w:jc w:val="center"/>
                        <w:rPr>
                          <w:noProof/>
                          <w:sz w:val="20"/>
                          <w:szCs w:val="20"/>
                        </w:rPr>
                      </w:pPr>
                      <w:bookmarkStart w:id="295" w:name="_Toc459454788"/>
                      <w:bookmarkStart w:id="296" w:name="_Toc459454893"/>
                      <w:r w:rsidRPr="0042217C">
                        <w:rPr>
                          <w:sz w:val="20"/>
                          <w:szCs w:val="20"/>
                        </w:rPr>
                        <w:t xml:space="preserve">Figura </w:t>
                      </w:r>
                      <w:r w:rsidRPr="0042217C">
                        <w:rPr>
                          <w:sz w:val="20"/>
                          <w:szCs w:val="20"/>
                        </w:rPr>
                        <w:fldChar w:fldCharType="begin"/>
                      </w:r>
                      <w:r w:rsidRPr="0042217C">
                        <w:rPr>
                          <w:sz w:val="20"/>
                          <w:szCs w:val="20"/>
                        </w:rPr>
                        <w:instrText xml:space="preserve"> SEQ Figura \* ARABIC </w:instrText>
                      </w:r>
                      <w:r w:rsidRPr="0042217C">
                        <w:rPr>
                          <w:sz w:val="20"/>
                          <w:szCs w:val="20"/>
                        </w:rPr>
                        <w:fldChar w:fldCharType="separate"/>
                      </w:r>
                      <w:ins w:id="297" w:author="root" w:date="2016-09-02T13:57:00Z">
                        <w:r w:rsidR="007201F6">
                          <w:rPr>
                            <w:noProof/>
                            <w:sz w:val="20"/>
                            <w:szCs w:val="20"/>
                          </w:rPr>
                          <w:t>24</w:t>
                        </w:r>
                      </w:ins>
                      <w:del w:id="298" w:author="root" w:date="2016-09-02T13:23:00Z">
                        <w:r w:rsidR="00EC4D03" w:rsidDel="00752828">
                          <w:rPr>
                            <w:noProof/>
                            <w:sz w:val="20"/>
                            <w:szCs w:val="20"/>
                          </w:rPr>
                          <w:delText>26</w:delText>
                        </w:r>
                      </w:del>
                      <w:r w:rsidRPr="0042217C">
                        <w:rPr>
                          <w:sz w:val="20"/>
                          <w:szCs w:val="20"/>
                        </w:rPr>
                        <w:fldChar w:fldCharType="end"/>
                      </w:r>
                      <w:r w:rsidRPr="0042217C">
                        <w:rPr>
                          <w:sz w:val="20"/>
                          <w:szCs w:val="20"/>
                        </w:rPr>
                        <w:t xml:space="preserve"> - Circuito completo del arduino y sus sensores.</w:t>
                      </w:r>
                      <w:r w:rsidRPr="0042217C">
                        <w:rPr>
                          <w:sz w:val="20"/>
                          <w:szCs w:val="20"/>
                        </w:rPr>
                        <w:br/>
                        <w:t>Fuente: Propia.</w:t>
                      </w:r>
                      <w:bookmarkEnd w:id="295"/>
                      <w:bookmarkEnd w:id="296"/>
                    </w:p>
                  </w:txbxContent>
                </v:textbox>
                <w10:wrap type="tight"/>
              </v:shape>
            </w:pict>
          </mc:Fallback>
        </mc:AlternateContent>
      </w:r>
      <w:r>
        <w:rPr>
          <w:rFonts w:ascii="Palatino Linotype" w:hAnsi="Palatino Linotype"/>
          <w:noProof/>
          <w:lang w:eastAsia="es-ES"/>
        </w:rPr>
        <w:drawing>
          <wp:anchor distT="0" distB="0" distL="114300" distR="114300" simplePos="0" relativeHeight="251711488" behindDoc="1" locked="0" layoutInCell="1" allowOverlap="1" wp14:anchorId="0415EEAD" wp14:editId="58721858">
            <wp:simplePos x="0" y="0"/>
            <wp:positionH relativeFrom="column">
              <wp:posOffset>-594360</wp:posOffset>
            </wp:positionH>
            <wp:positionV relativeFrom="paragraph">
              <wp:posOffset>694055</wp:posOffset>
            </wp:positionV>
            <wp:extent cx="6629400" cy="6134100"/>
            <wp:effectExtent l="0" t="0" r="0" b="0"/>
            <wp:wrapTight wrapText="bothSides">
              <wp:wrapPolygon edited="0">
                <wp:start x="0" y="0"/>
                <wp:lineTo x="0" y="21533"/>
                <wp:lineTo x="21538" y="21533"/>
                <wp:lineTo x="21538" y="0"/>
                <wp:lineTo x="0" y="0"/>
              </wp:wrapPolygon>
            </wp:wrapTight>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jpg"/>
                    <pic:cNvPicPr/>
                  </pic:nvPicPr>
                  <pic:blipFill>
                    <a:blip r:embed="rId56">
                      <a:extLst>
                        <a:ext uri="{28A0092B-C50C-407E-A947-70E740481C1C}">
                          <a14:useLocalDpi xmlns:a14="http://schemas.microsoft.com/office/drawing/2010/main" val="0"/>
                        </a:ext>
                      </a:extLst>
                    </a:blip>
                    <a:stretch>
                      <a:fillRect/>
                    </a:stretch>
                  </pic:blipFill>
                  <pic:spPr>
                    <a:xfrm>
                      <a:off x="0" y="0"/>
                      <a:ext cx="6629400" cy="6134100"/>
                    </a:xfrm>
                    <a:prstGeom prst="rect">
                      <a:avLst/>
                    </a:prstGeom>
                  </pic:spPr>
                </pic:pic>
              </a:graphicData>
            </a:graphic>
            <wp14:sizeRelH relativeFrom="page">
              <wp14:pctWidth>0</wp14:pctWidth>
            </wp14:sizeRelH>
            <wp14:sizeRelV relativeFrom="page">
              <wp14:pctHeight>0</wp14:pctHeight>
            </wp14:sizeRelV>
          </wp:anchor>
        </w:drawing>
      </w:r>
      <w:r>
        <w:rPr>
          <w:rFonts w:ascii="Palatino Linotype" w:hAnsi="Palatino Linotype"/>
        </w:rPr>
        <w:t>Las conexiones del Arduino se explicarán en el apartado de cada sensor más detalladamente. El circuito completo puede verse a continuación:</w:t>
      </w:r>
    </w:p>
    <w:p w14:paraId="58AF88C8" w14:textId="77777777" w:rsidR="0042217C" w:rsidRDefault="0042217C" w:rsidP="00BD729F">
      <w:pPr>
        <w:spacing w:line="360" w:lineRule="auto"/>
        <w:ind w:firstLine="340"/>
        <w:jc w:val="both"/>
        <w:rPr>
          <w:rFonts w:ascii="Palatino Linotype" w:hAnsi="Palatino Linotype"/>
        </w:rPr>
      </w:pPr>
    </w:p>
    <w:p w14:paraId="611F467B" w14:textId="77777777" w:rsidR="0042217C" w:rsidRDefault="0042217C" w:rsidP="00BD729F">
      <w:pPr>
        <w:spacing w:line="360" w:lineRule="auto"/>
        <w:ind w:firstLine="340"/>
        <w:jc w:val="both"/>
        <w:rPr>
          <w:rFonts w:ascii="Palatino Linotype" w:hAnsi="Palatino Linotype"/>
        </w:rPr>
      </w:pPr>
    </w:p>
    <w:p w14:paraId="07DFD71F" w14:textId="77777777" w:rsidR="00AB7838" w:rsidRDefault="00AB7838" w:rsidP="00AB7838">
      <w:pPr>
        <w:pStyle w:val="Ttulo4"/>
      </w:pPr>
      <w:r>
        <w:lastRenderedPageBreak/>
        <w:t>Sensor de distancia</w:t>
      </w:r>
    </w:p>
    <w:p w14:paraId="314C6C19" w14:textId="77777777" w:rsidR="0070100C" w:rsidRDefault="00AB7838" w:rsidP="00AB7838">
      <w:pPr>
        <w:spacing w:line="360" w:lineRule="auto"/>
        <w:ind w:firstLine="340"/>
        <w:jc w:val="both"/>
        <w:rPr>
          <w:rFonts w:ascii="Palatino Linotype" w:hAnsi="Palatino Linotype"/>
        </w:rPr>
      </w:pPr>
      <w:r>
        <w:rPr>
          <w:rFonts w:ascii="Palatino Linotype" w:hAnsi="Palatino Linotype"/>
        </w:rPr>
        <w:t xml:space="preserve">La conexión del sensor de distancia al arduino fue sencilla. Para comenzar simplemente hay que conectar el pin de 5V del Arduino al pin VCC de alimentación del sensor y el pin de GND del Arduino al pin GND del sensor. Por lo tanto el sensor es alimentado por el Arduino. El pin TRIG del sensor va conectado al pin número 8 del Arduino. Este pin se pone en modo </w:t>
      </w:r>
      <w:r>
        <w:rPr>
          <w:rFonts w:ascii="Palatino Linotype" w:hAnsi="Palatino Linotype"/>
          <w:i/>
        </w:rPr>
        <w:t>output</w:t>
      </w:r>
      <w:r>
        <w:rPr>
          <w:rFonts w:ascii="Palatino Linotype" w:hAnsi="Palatino Linotype"/>
        </w:rPr>
        <w:t xml:space="preserve"> y mandará una señal analógica al sensor cada vez que se quiera medir la distancia</w:t>
      </w:r>
      <w:r w:rsidR="0070100C">
        <w:rPr>
          <w:rFonts w:ascii="Palatino Linotype" w:hAnsi="Palatino Linotype"/>
        </w:rPr>
        <w:t xml:space="preserve"> y lo pondrá en funcionamiento enviando una señal de ultrasonido</w:t>
      </w:r>
      <w:r>
        <w:rPr>
          <w:rFonts w:ascii="Palatino Linotype" w:hAnsi="Palatino Linotype"/>
        </w:rPr>
        <w:t xml:space="preserve">. El pin ECHO del sensor se conecta al pin 7 del Arduino, iniciado en modo </w:t>
      </w:r>
      <w:r>
        <w:rPr>
          <w:rFonts w:ascii="Palatino Linotype" w:hAnsi="Palatino Linotype"/>
          <w:i/>
        </w:rPr>
        <w:t>input</w:t>
      </w:r>
      <w:r>
        <w:rPr>
          <w:rFonts w:ascii="Palatino Linotype" w:hAnsi="Palatino Linotype"/>
        </w:rPr>
        <w:t xml:space="preserve"> el pin 7 leerá </w:t>
      </w:r>
      <w:r w:rsidR="0070100C">
        <w:rPr>
          <w:rFonts w:ascii="Palatino Linotype" w:hAnsi="Palatino Linotype"/>
        </w:rPr>
        <w:t>el tiempo que ha transcurrido desde que el sensor envió la señal de ultrasonido hasta que la ha recibido.</w:t>
      </w:r>
    </w:p>
    <w:p w14:paraId="5BDBB886" w14:textId="77777777" w:rsidR="00AB7838" w:rsidRDefault="00AB7838" w:rsidP="00AB7838">
      <w:pPr>
        <w:spacing w:line="360" w:lineRule="auto"/>
        <w:ind w:firstLine="340"/>
        <w:jc w:val="both"/>
        <w:rPr>
          <w:rFonts w:ascii="Palatino Linotype" w:hAnsi="Palatino Linotype"/>
        </w:rPr>
      </w:pPr>
      <w:r>
        <w:rPr>
          <w:rFonts w:ascii="Palatino Linotype" w:hAnsi="Palatino Linotype"/>
        </w:rPr>
        <w:t xml:space="preserve">Cuando se recibe </w:t>
      </w:r>
      <w:r w:rsidR="0070100C">
        <w:rPr>
          <w:rFonts w:ascii="Palatino Linotype" w:hAnsi="Palatino Linotype"/>
        </w:rPr>
        <w:t>el tiempo transcurrido en milisegundo hay que hacer una conversión para pasarlo a distancia. Sabiendo que la velocidad del sonido en el aire es de 340</w:t>
      </w:r>
      <w:r w:rsidR="0070100C" w:rsidRPr="0070100C">
        <w:rPr>
          <w:rFonts w:ascii="Palatino Linotype" w:hAnsi="Palatino Linotype"/>
          <w:i/>
        </w:rPr>
        <w:t xml:space="preserve"> m/s </w:t>
      </w:r>
      <w:r w:rsidR="0070100C">
        <w:rPr>
          <w:rFonts w:ascii="Palatino Linotype" w:hAnsi="Palatino Linotype"/>
        </w:rPr>
        <w:t xml:space="preserve">aproximadamente y que la fórmula de la distancia es </w:t>
      </w:r>
      <w:r w:rsidR="0070100C">
        <w:rPr>
          <w:rFonts w:ascii="Palatino Linotype" w:hAnsi="Palatino Linotype"/>
          <w:i/>
        </w:rPr>
        <w:t>d=v*t</w:t>
      </w:r>
      <w:r w:rsidR="0070100C">
        <w:rPr>
          <w:rFonts w:ascii="Palatino Linotype" w:hAnsi="Palatino Linotype"/>
        </w:rPr>
        <w:t xml:space="preserve"> podemos hacer el siguiente cálculo: 340 </w:t>
      </w:r>
      <w:r w:rsidR="0070100C">
        <w:rPr>
          <w:rFonts w:ascii="Palatino Linotype" w:hAnsi="Palatino Linotype"/>
          <w:i/>
        </w:rPr>
        <w:t>m/s</w:t>
      </w:r>
      <w:r w:rsidR="0070100C">
        <w:rPr>
          <w:rFonts w:ascii="Palatino Linotype" w:hAnsi="Palatino Linotype"/>
        </w:rPr>
        <w:t xml:space="preserve"> es lo mismo que 0.034 centímetros cada microsegundo. Teniendo en cuenta que el tiempo corresponde al tiempo de ida y de vuelta hay que dividirlo entre 2, lo que nos queda 0.017. Por lo que hay que multiplicar el tiempo que recibimos por 0.017.</w:t>
      </w:r>
    </w:p>
    <w:p w14:paraId="1742C46C" w14:textId="77777777" w:rsidR="0070100C" w:rsidRDefault="0070100C" w:rsidP="0070100C">
      <w:pPr>
        <w:pStyle w:val="Ttulo4"/>
      </w:pPr>
      <w:proofErr w:type="spellStart"/>
      <w:r w:rsidRPr="00E0141B">
        <w:rPr>
          <w:i w:val="0"/>
        </w:rPr>
        <w:t>Shield</w:t>
      </w:r>
      <w:proofErr w:type="spellEnd"/>
      <w:r>
        <w:t xml:space="preserve"> de motores L298n</w:t>
      </w:r>
    </w:p>
    <w:p w14:paraId="7776319B" w14:textId="77777777" w:rsidR="0070100C" w:rsidRDefault="0070100C" w:rsidP="0070100C">
      <w:pPr>
        <w:spacing w:line="360" w:lineRule="auto"/>
        <w:ind w:firstLine="340"/>
        <w:jc w:val="both"/>
        <w:rPr>
          <w:rFonts w:ascii="Palatino Linotype" w:hAnsi="Palatino Linotype"/>
        </w:rPr>
      </w:pPr>
      <w:r>
        <w:rPr>
          <w:rFonts w:ascii="Palatino Linotype" w:hAnsi="Palatino Linotype"/>
        </w:rPr>
        <w:t xml:space="preserve">La </w:t>
      </w:r>
      <w:proofErr w:type="spellStart"/>
      <w:r w:rsidRPr="00E0141B">
        <w:rPr>
          <w:rFonts w:ascii="Palatino Linotype" w:hAnsi="Palatino Linotype"/>
          <w:i/>
        </w:rPr>
        <w:t>shield</w:t>
      </w:r>
      <w:proofErr w:type="spellEnd"/>
      <w:r>
        <w:rPr>
          <w:rFonts w:ascii="Palatino Linotype" w:hAnsi="Palatino Linotype"/>
        </w:rPr>
        <w:t xml:space="preserve"> de motores L298n nos permite controlar tanto la velocidad como </w:t>
      </w:r>
      <w:r w:rsidR="00E0141B">
        <w:rPr>
          <w:rFonts w:ascii="Palatino Linotype" w:hAnsi="Palatino Linotype"/>
        </w:rPr>
        <w:t>l</w:t>
      </w:r>
      <w:r>
        <w:rPr>
          <w:rFonts w:ascii="Palatino Linotype" w:hAnsi="Palatino Linotype"/>
        </w:rPr>
        <w:t xml:space="preserve">a dirección </w:t>
      </w:r>
      <w:r w:rsidR="00E0141B">
        <w:rPr>
          <w:rFonts w:ascii="Palatino Linotype" w:hAnsi="Palatino Linotype"/>
        </w:rPr>
        <w:t>con salida para</w:t>
      </w:r>
      <w:r>
        <w:rPr>
          <w:rFonts w:ascii="Palatino Linotype" w:hAnsi="Palatino Linotype"/>
        </w:rPr>
        <w:t xml:space="preserve"> 2 motores, </w:t>
      </w:r>
      <w:r w:rsidR="00E0141B">
        <w:rPr>
          <w:rFonts w:ascii="Palatino Linotype" w:hAnsi="Palatino Linotype"/>
        </w:rPr>
        <w:t>con la posibilidad de usar 4 motores si se colocan por parejas</w:t>
      </w:r>
      <w:r>
        <w:rPr>
          <w:rFonts w:ascii="Palatino Linotype" w:hAnsi="Palatino Linotype"/>
        </w:rPr>
        <w:t>.</w:t>
      </w:r>
      <w:r w:rsidR="00E0141B">
        <w:rPr>
          <w:rFonts w:ascii="Palatino Linotype" w:hAnsi="Palatino Linotype"/>
        </w:rPr>
        <w:t xml:space="preserve"> Utilizar la </w:t>
      </w:r>
      <w:proofErr w:type="spellStart"/>
      <w:r w:rsidR="00E0141B" w:rsidRPr="00E0141B">
        <w:rPr>
          <w:rFonts w:ascii="Palatino Linotype" w:hAnsi="Palatino Linotype"/>
          <w:i/>
        </w:rPr>
        <w:t>shield</w:t>
      </w:r>
      <w:proofErr w:type="spellEnd"/>
      <w:r w:rsidR="00E0141B">
        <w:rPr>
          <w:rFonts w:ascii="Palatino Linotype" w:hAnsi="Palatino Linotype"/>
        </w:rPr>
        <w:t xml:space="preserve"> de motores es necesario ya que el Arduino no es capaz de gestionar la intensidad de salida suficiente para alimentarlos.</w:t>
      </w:r>
    </w:p>
    <w:p w14:paraId="0C5A075D" w14:textId="6FD9D56E" w:rsidR="00E0141B" w:rsidRDefault="00E0141B" w:rsidP="0070100C">
      <w:pPr>
        <w:spacing w:line="360" w:lineRule="auto"/>
        <w:ind w:firstLine="340"/>
        <w:jc w:val="both"/>
        <w:rPr>
          <w:rFonts w:ascii="Palatino Linotype" w:hAnsi="Palatino Linotype"/>
        </w:rPr>
      </w:pPr>
      <w:r>
        <w:rPr>
          <w:rFonts w:ascii="Palatino Linotype" w:hAnsi="Palatino Linotype"/>
        </w:rPr>
        <w:t xml:space="preserve">Nuestra </w:t>
      </w:r>
      <w:proofErr w:type="spellStart"/>
      <w:r>
        <w:rPr>
          <w:rFonts w:ascii="Palatino Linotype" w:hAnsi="Palatino Linotype"/>
          <w:i/>
        </w:rPr>
        <w:t>shield</w:t>
      </w:r>
      <w:proofErr w:type="spellEnd"/>
      <w:r>
        <w:rPr>
          <w:rFonts w:ascii="Palatino Linotype" w:hAnsi="Palatino Linotype"/>
        </w:rPr>
        <w:t xml:space="preserve"> </w:t>
      </w:r>
      <w:r w:rsidR="00A33E7B">
        <w:rPr>
          <w:rFonts w:ascii="Palatino Linotype" w:hAnsi="Palatino Linotype"/>
        </w:rPr>
        <w:t xml:space="preserve">estará alimentada mediante 4 pilas AA lo que proporcionará cerca de 5 voltios. Suficientes para mover los dos motores. Esta placa además permite alimentar también al arduino pero </w:t>
      </w:r>
      <w:r w:rsidR="00DD625B">
        <w:rPr>
          <w:rFonts w:ascii="Palatino Linotype" w:hAnsi="Palatino Linotype"/>
        </w:rPr>
        <w:t xml:space="preserve">en </w:t>
      </w:r>
      <w:r w:rsidR="00A33E7B">
        <w:rPr>
          <w:rFonts w:ascii="Palatino Linotype" w:hAnsi="Palatino Linotype"/>
        </w:rPr>
        <w:t>nuestro caso no usaremos esta opción ya que el Arduino es alimentado por la Raspberry Pi, y los 5 voltios que nos proporcionan las pilas no son suficientes para gestionar todos los componentes.</w:t>
      </w:r>
    </w:p>
    <w:p w14:paraId="74D93E98" w14:textId="77777777" w:rsidR="00E1048A" w:rsidRDefault="00A33E7B" w:rsidP="00E1048A">
      <w:pPr>
        <w:spacing w:line="360" w:lineRule="auto"/>
        <w:ind w:firstLine="340"/>
        <w:jc w:val="both"/>
        <w:rPr>
          <w:rFonts w:ascii="Palatino Linotype" w:hAnsi="Palatino Linotype"/>
        </w:rPr>
      </w:pPr>
      <w:r>
        <w:rPr>
          <w:rFonts w:ascii="Palatino Linotype" w:hAnsi="Palatino Linotype"/>
        </w:rPr>
        <w:t xml:space="preserve">Las conexiones de la </w:t>
      </w:r>
      <w:proofErr w:type="spellStart"/>
      <w:r>
        <w:rPr>
          <w:rFonts w:ascii="Palatino Linotype" w:hAnsi="Palatino Linotype"/>
          <w:i/>
        </w:rPr>
        <w:t>shield</w:t>
      </w:r>
      <w:proofErr w:type="spellEnd"/>
      <w:r w:rsidR="00F300E1">
        <w:rPr>
          <w:rFonts w:ascii="Palatino Linotype" w:hAnsi="Palatino Linotype"/>
          <w:i/>
        </w:rPr>
        <w:t xml:space="preserve"> </w:t>
      </w:r>
      <w:r>
        <w:rPr>
          <w:rFonts w:ascii="Palatino Linotype" w:hAnsi="Palatino Linotype"/>
        </w:rPr>
        <w:t>son las siguientes: Las 2 salidas de motores están conectadas cada una a un motor, la salida A al motor izquierdo y la B al motor derecho. La entrada VCC está conectada a un interruptor que</w:t>
      </w:r>
      <w:r w:rsidR="00F300E1">
        <w:rPr>
          <w:rFonts w:ascii="Palatino Linotype" w:hAnsi="Palatino Linotype"/>
        </w:rPr>
        <w:t xml:space="preserve"> continua hacia las pilas </w:t>
      </w:r>
      <w:r w:rsidR="00F300E1">
        <w:rPr>
          <w:rFonts w:ascii="Palatino Linotype" w:hAnsi="Palatino Linotype"/>
        </w:rPr>
        <w:lastRenderedPageBreak/>
        <w:t xml:space="preserve">mientras que la salida GND conecta directamente con el otro extremo de las pilas. Esta </w:t>
      </w:r>
      <w:proofErr w:type="spellStart"/>
      <w:r w:rsidR="00F300E1">
        <w:rPr>
          <w:rFonts w:ascii="Palatino Linotype" w:hAnsi="Palatino Linotype"/>
          <w:i/>
        </w:rPr>
        <w:t>shield</w:t>
      </w:r>
      <w:proofErr w:type="spellEnd"/>
      <w:r w:rsidR="00F300E1">
        <w:rPr>
          <w:rFonts w:ascii="Palatino Linotype" w:hAnsi="Palatino Linotype"/>
          <w:i/>
        </w:rPr>
        <w:t xml:space="preserve"> </w:t>
      </w:r>
      <w:r w:rsidR="00F300E1">
        <w:rPr>
          <w:rFonts w:ascii="Palatino Linotype" w:hAnsi="Palatino Linotype"/>
        </w:rPr>
        <w:t>dispone de dos pines (INA e INB) que son los encargados de activar y desactivar los mo</w:t>
      </w:r>
      <w:r w:rsidR="00E1048A">
        <w:rPr>
          <w:rFonts w:ascii="Palatino Linotype" w:hAnsi="Palatino Linotype"/>
        </w:rPr>
        <w:t>tores mediante el envió de un pulso digital. Que un motor esté activo no quiere decir que esté en funcionamiento, simplemente que se puede poner en funcionamiento. Estos dos pines también nos permiten enviarles un pulso analógico en vez de digital para controlar la velocidad entre 0 y 250. Los pines IN1 e IN2 son los encargados de controlar el motor A y los IN3 e IN4 los del motor B. Depende cuál de ellos se active mediante pulsos digitales el motor rotará en un sentido o en otro.</w:t>
      </w:r>
    </w:p>
    <w:p w14:paraId="4D4335D1" w14:textId="77777777" w:rsidR="00E1048A" w:rsidRDefault="00E1048A" w:rsidP="00E1048A">
      <w:pPr>
        <w:keepNext/>
        <w:spacing w:line="360" w:lineRule="auto"/>
        <w:ind w:firstLine="340"/>
        <w:jc w:val="center"/>
      </w:pPr>
      <w:r>
        <w:rPr>
          <w:rFonts w:ascii="Palatino Linotype" w:hAnsi="Palatino Linotype"/>
          <w:noProof/>
          <w:lang w:eastAsia="es-ES"/>
        </w:rPr>
        <w:drawing>
          <wp:inline distT="0" distB="0" distL="0" distR="0" wp14:anchorId="2C1CDC55" wp14:editId="6A3D8616">
            <wp:extent cx="5010150" cy="2876550"/>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ionamientoMotores.JPG"/>
                    <pic:cNvPicPr/>
                  </pic:nvPicPr>
                  <pic:blipFill>
                    <a:blip r:embed="rId57">
                      <a:extLst>
                        <a:ext uri="{28A0092B-C50C-407E-A947-70E740481C1C}">
                          <a14:useLocalDpi xmlns:a14="http://schemas.microsoft.com/office/drawing/2010/main" val="0"/>
                        </a:ext>
                      </a:extLst>
                    </a:blip>
                    <a:stretch>
                      <a:fillRect/>
                    </a:stretch>
                  </pic:blipFill>
                  <pic:spPr>
                    <a:xfrm>
                      <a:off x="0" y="0"/>
                      <a:ext cx="5010150" cy="2876550"/>
                    </a:xfrm>
                    <a:prstGeom prst="rect">
                      <a:avLst/>
                    </a:prstGeom>
                  </pic:spPr>
                </pic:pic>
              </a:graphicData>
            </a:graphic>
          </wp:inline>
        </w:drawing>
      </w:r>
    </w:p>
    <w:p w14:paraId="267482A5" w14:textId="12DDCEC8" w:rsidR="00A33E7B" w:rsidRDefault="00E1048A" w:rsidP="00E1048A">
      <w:pPr>
        <w:pStyle w:val="Epgrafe"/>
        <w:jc w:val="center"/>
        <w:rPr>
          <w:sz w:val="20"/>
          <w:szCs w:val="20"/>
        </w:rPr>
      </w:pPr>
      <w:bookmarkStart w:id="299" w:name="_Toc459454894"/>
      <w:r w:rsidRPr="00E1048A">
        <w:rPr>
          <w:sz w:val="20"/>
          <w:szCs w:val="20"/>
        </w:rPr>
        <w:t xml:space="preserve">Figura </w:t>
      </w:r>
      <w:r w:rsidRPr="00E1048A">
        <w:rPr>
          <w:sz w:val="20"/>
          <w:szCs w:val="20"/>
        </w:rPr>
        <w:fldChar w:fldCharType="begin"/>
      </w:r>
      <w:r w:rsidRPr="00E1048A">
        <w:rPr>
          <w:sz w:val="20"/>
          <w:szCs w:val="20"/>
        </w:rPr>
        <w:instrText xml:space="preserve"> SEQ Figura \* ARABIC </w:instrText>
      </w:r>
      <w:r w:rsidRPr="00E1048A">
        <w:rPr>
          <w:sz w:val="20"/>
          <w:szCs w:val="20"/>
        </w:rPr>
        <w:fldChar w:fldCharType="separate"/>
      </w:r>
      <w:ins w:id="300" w:author="root" w:date="2016-09-02T13:57:00Z">
        <w:r w:rsidR="007201F6">
          <w:rPr>
            <w:noProof/>
            <w:sz w:val="20"/>
            <w:szCs w:val="20"/>
          </w:rPr>
          <w:t>25</w:t>
        </w:r>
      </w:ins>
      <w:del w:id="301" w:author="root" w:date="2016-09-02T13:23:00Z">
        <w:r w:rsidR="00EC4D03" w:rsidDel="00752828">
          <w:rPr>
            <w:noProof/>
            <w:sz w:val="20"/>
            <w:szCs w:val="20"/>
          </w:rPr>
          <w:delText>27</w:delText>
        </w:r>
      </w:del>
      <w:r w:rsidRPr="00E1048A">
        <w:rPr>
          <w:sz w:val="20"/>
          <w:szCs w:val="20"/>
        </w:rPr>
        <w:fldChar w:fldCharType="end"/>
      </w:r>
      <w:r w:rsidRPr="00E1048A">
        <w:rPr>
          <w:sz w:val="20"/>
          <w:szCs w:val="20"/>
        </w:rPr>
        <w:t xml:space="preserve"> - Tabla con las posibilidades de los motores según los pines activos.</w:t>
      </w:r>
      <w:r w:rsidRPr="00E1048A">
        <w:rPr>
          <w:sz w:val="20"/>
          <w:szCs w:val="20"/>
        </w:rPr>
        <w:br/>
        <w:t xml:space="preserve">Fuente: </w:t>
      </w:r>
      <w:hyperlink r:id="rId58" w:history="1">
        <w:r w:rsidRPr="00E1048A">
          <w:rPr>
            <w:rStyle w:val="Hipervnculo"/>
            <w:sz w:val="20"/>
            <w:szCs w:val="20"/>
          </w:rPr>
          <w:t>https://www.bananarobotics.com/shop/How-to-use-the-L298N-Dual-H-Bridge-Motor-Driver</w:t>
        </w:r>
        <w:bookmarkEnd w:id="299"/>
      </w:hyperlink>
      <w:r w:rsidRPr="00E1048A">
        <w:rPr>
          <w:sz w:val="20"/>
          <w:szCs w:val="20"/>
        </w:rPr>
        <w:br/>
      </w:r>
    </w:p>
    <w:p w14:paraId="5EC4C71C" w14:textId="11D8A9B8" w:rsidR="002437AC" w:rsidRDefault="002437AC" w:rsidP="002437AC">
      <w:pPr>
        <w:spacing w:line="360" w:lineRule="auto"/>
        <w:ind w:firstLine="340"/>
        <w:jc w:val="both"/>
        <w:rPr>
          <w:rFonts w:ascii="Palatino Linotype" w:hAnsi="Palatino Linotype"/>
        </w:rPr>
      </w:pPr>
      <w:r>
        <w:rPr>
          <w:rFonts w:ascii="Palatino Linotype" w:hAnsi="Palatino Linotype"/>
        </w:rPr>
        <w:t>A la hora de usar los motores resultó que a velocidad máxima el coche avanzaba y giraba demasiado rápido, por lo que le control de la aplicación era difícil y el video borroso debido a la velocidad de movimiento. Para resolver este problema se var</w:t>
      </w:r>
      <w:r w:rsidR="007A110E">
        <w:rPr>
          <w:rFonts w:ascii="Palatino Linotype" w:hAnsi="Palatino Linotype"/>
        </w:rPr>
        <w:t>ió</w:t>
      </w:r>
      <w:r>
        <w:rPr>
          <w:rFonts w:ascii="Palatino Linotype" w:hAnsi="Palatino Linotype"/>
        </w:rPr>
        <w:t xml:space="preserve"> la velocidad de los motores con el inconveniente de que al rotar más lentamente no eran capaces de poner en movimiento a todo el robot. Finalmente se solucionó arrancando los motores a plena potencia y 125 milisegundos después poniéndolos a una velocidad de 100. De esta manera se consigue poner en movimiento el robot y una vez en movimiento los motores ya son capaces de controlarlo a menor velocidad.</w:t>
      </w:r>
    </w:p>
    <w:p w14:paraId="3E176ED7" w14:textId="77777777" w:rsidR="0042217C" w:rsidRDefault="0042217C" w:rsidP="002437AC">
      <w:pPr>
        <w:spacing w:line="360" w:lineRule="auto"/>
        <w:ind w:firstLine="340"/>
        <w:jc w:val="both"/>
        <w:rPr>
          <w:rFonts w:ascii="Palatino Linotype" w:hAnsi="Palatino Linotype"/>
        </w:rPr>
      </w:pPr>
      <w:r>
        <w:rPr>
          <w:rFonts w:ascii="Palatino Linotype" w:hAnsi="Palatino Linotype"/>
        </w:rPr>
        <w:lastRenderedPageBreak/>
        <w:t>Para realizar giros se optó por el movimiento de ambas ruedas en sentido contrario. De esta manera cuando se desea girar a la derecha la rueda izquierda rota hacia delante mientras que la derecha rota hacia atrás. Esto permite un giro más cerrado y preciso que si simplemente girase una rueda mientras la otra permanece parada.</w:t>
      </w:r>
    </w:p>
    <w:p w14:paraId="2403F6A3" w14:textId="77777777" w:rsidR="0042217C" w:rsidRPr="002437AC" w:rsidRDefault="0042217C" w:rsidP="0042217C">
      <w:pPr>
        <w:spacing w:line="360" w:lineRule="auto"/>
        <w:jc w:val="both"/>
        <w:rPr>
          <w:rFonts w:ascii="Palatino Linotype" w:hAnsi="Palatino Linotype"/>
        </w:rPr>
      </w:pPr>
    </w:p>
    <w:p w14:paraId="47199E76" w14:textId="77777777" w:rsidR="00DC234E" w:rsidRDefault="00DC234E" w:rsidP="00DC234E">
      <w:pPr>
        <w:pStyle w:val="Ttulo2"/>
      </w:pPr>
      <w:bookmarkStart w:id="302" w:name="_Toc459454732"/>
      <w:r>
        <w:t>Realidad aumentada</w:t>
      </w:r>
      <w:bookmarkEnd w:id="302"/>
    </w:p>
    <w:p w14:paraId="3CE0E724" w14:textId="218015F9" w:rsidR="00DC234E" w:rsidRDefault="001B071B" w:rsidP="00A56512">
      <w:pPr>
        <w:spacing w:line="360" w:lineRule="auto"/>
        <w:ind w:firstLine="340"/>
        <w:jc w:val="both"/>
        <w:rPr>
          <w:ins w:id="303" w:author="root" w:date="2016-09-02T13:09:00Z"/>
          <w:rFonts w:ascii="Palatino Linotype" w:hAnsi="Palatino Linotype"/>
        </w:rPr>
        <w:pPrChange w:id="304" w:author="root" w:date="2016-09-02T12:47:00Z">
          <w:pPr/>
        </w:pPrChange>
      </w:pPr>
      <w:ins w:id="305" w:author="root" w:date="2016-09-02T13:06:00Z">
        <w:r>
          <w:rPr>
            <w:rFonts w:ascii="Palatino Linotype" w:hAnsi="Palatino Linotype"/>
          </w:rPr>
          <w:t>En la parte de realidad aumentada se ha desarrollado e</w:t>
        </w:r>
      </w:ins>
      <w:ins w:id="306" w:author="root" w:date="2016-09-02T13:08:00Z">
        <w:r>
          <w:rPr>
            <w:rFonts w:ascii="Palatino Linotype" w:hAnsi="Palatino Linotype"/>
          </w:rPr>
          <w:t>l</w:t>
        </w:r>
      </w:ins>
      <w:ins w:id="307" w:author="root" w:date="2016-09-02T13:06:00Z">
        <w:r>
          <w:rPr>
            <w:rFonts w:ascii="Palatino Linotype" w:hAnsi="Palatino Linotype"/>
          </w:rPr>
          <w:t xml:space="preserve"> prototipo de un minijuego el cual consiste en que cada vez que se detecte un marcador específico </w:t>
        </w:r>
      </w:ins>
      <w:ins w:id="308" w:author="root" w:date="2016-09-02T13:08:00Z">
        <w:r>
          <w:rPr>
            <w:rFonts w:ascii="Palatino Linotype" w:hAnsi="Palatino Linotype"/>
          </w:rPr>
          <w:t>se situará una trampilla en dicho marcador que soltará barriles que seguir</w:t>
        </w:r>
      </w:ins>
      <w:ins w:id="309" w:author="root" w:date="2016-09-02T13:09:00Z">
        <w:r>
          <w:rPr>
            <w:rFonts w:ascii="Palatino Linotype" w:hAnsi="Palatino Linotype"/>
          </w:rPr>
          <w:t>án al personaje el cual deberá esquivar o saltar estos barriles.</w:t>
        </w:r>
      </w:ins>
    </w:p>
    <w:p w14:paraId="48132505" w14:textId="07FC04C1" w:rsidR="001B071B" w:rsidRDefault="001B071B" w:rsidP="00A56512">
      <w:pPr>
        <w:spacing w:line="360" w:lineRule="auto"/>
        <w:ind w:firstLine="340"/>
        <w:jc w:val="both"/>
        <w:rPr>
          <w:ins w:id="310" w:author="root" w:date="2016-09-02T13:11:00Z"/>
          <w:rFonts w:ascii="Palatino Linotype" w:hAnsi="Palatino Linotype"/>
        </w:rPr>
        <w:pPrChange w:id="311" w:author="root" w:date="2016-09-02T12:47:00Z">
          <w:pPr/>
        </w:pPrChange>
      </w:pPr>
      <w:ins w:id="312" w:author="root" w:date="2016-09-02T13:09:00Z">
        <w:r>
          <w:rPr>
            <w:rFonts w:ascii="Palatino Linotype" w:hAnsi="Palatino Linotype"/>
          </w:rPr>
          <w:t xml:space="preserve">Para la </w:t>
        </w:r>
      </w:ins>
      <w:ins w:id="313" w:author="root" w:date="2016-09-02T13:10:00Z">
        <w:r>
          <w:rPr>
            <w:rFonts w:ascii="Palatino Linotype" w:hAnsi="Palatino Linotype"/>
          </w:rPr>
          <w:t>implementación</w:t>
        </w:r>
      </w:ins>
      <w:ins w:id="314" w:author="root" w:date="2016-09-02T13:09:00Z">
        <w:r>
          <w:rPr>
            <w:rFonts w:ascii="Palatino Linotype" w:hAnsi="Palatino Linotype"/>
          </w:rPr>
          <w:t xml:space="preserve"> de la RA se ha usado la </w:t>
        </w:r>
      </w:ins>
      <w:ins w:id="315" w:author="root" w:date="2016-09-02T13:10:00Z">
        <w:r>
          <w:rPr>
            <w:rFonts w:ascii="Palatino Linotype" w:hAnsi="Palatino Linotype"/>
          </w:rPr>
          <w:t>librería</w:t>
        </w:r>
      </w:ins>
      <w:ins w:id="316" w:author="root" w:date="2016-09-02T13:09:00Z">
        <w:r>
          <w:rPr>
            <w:rFonts w:ascii="Palatino Linotype" w:hAnsi="Palatino Linotype"/>
          </w:rPr>
          <w:t xml:space="preserve"> </w:t>
        </w:r>
      </w:ins>
      <w:proofErr w:type="spellStart"/>
      <w:ins w:id="317" w:author="root" w:date="2016-09-02T13:10:00Z">
        <w:r>
          <w:rPr>
            <w:rFonts w:ascii="Palatino Linotype" w:hAnsi="Palatino Linotype"/>
          </w:rPr>
          <w:t>JSARToo</w:t>
        </w:r>
        <w:r w:rsidR="00AA627D">
          <w:rPr>
            <w:rFonts w:ascii="Palatino Linotype" w:hAnsi="Palatino Linotype"/>
          </w:rPr>
          <w:t>lK</w:t>
        </w:r>
        <w:r>
          <w:rPr>
            <w:rFonts w:ascii="Palatino Linotype" w:hAnsi="Palatino Linotype"/>
          </w:rPr>
          <w:t>it</w:t>
        </w:r>
        <w:proofErr w:type="spellEnd"/>
        <w:r w:rsidR="00AA627D">
          <w:rPr>
            <w:rFonts w:ascii="Palatino Linotype" w:hAnsi="Palatino Linotype"/>
          </w:rPr>
          <w:t xml:space="preserve"> la cual permite hacer uso de las tecnologías de RA en navegadores web usando </w:t>
        </w:r>
      </w:ins>
      <w:ins w:id="318" w:author="root" w:date="2016-09-02T13:11:00Z">
        <w:r w:rsidR="00AA627D">
          <w:rPr>
            <w:rFonts w:ascii="Palatino Linotype" w:hAnsi="Palatino Linotype"/>
          </w:rPr>
          <w:t>JavaScript</w:t>
        </w:r>
      </w:ins>
      <w:ins w:id="319" w:author="root" w:date="2016-09-02T13:10:00Z">
        <w:r w:rsidR="00AA627D">
          <w:rPr>
            <w:rFonts w:ascii="Palatino Linotype" w:hAnsi="Palatino Linotype"/>
          </w:rPr>
          <w:t xml:space="preserve"> y WebGL.</w:t>
        </w:r>
      </w:ins>
    </w:p>
    <w:p w14:paraId="6A4F049A" w14:textId="16F54298" w:rsidR="00AA627D" w:rsidRDefault="00AA627D" w:rsidP="00A56512">
      <w:pPr>
        <w:spacing w:line="360" w:lineRule="auto"/>
        <w:ind w:firstLine="340"/>
        <w:jc w:val="both"/>
        <w:rPr>
          <w:ins w:id="320" w:author="root" w:date="2016-09-02T13:22:00Z"/>
          <w:rFonts w:ascii="Palatino Linotype" w:hAnsi="Palatino Linotype"/>
        </w:rPr>
        <w:pPrChange w:id="321" w:author="root" w:date="2016-09-02T12:47:00Z">
          <w:pPr/>
        </w:pPrChange>
      </w:pPr>
      <w:ins w:id="322" w:author="root" w:date="2016-09-02T13:11:00Z">
        <w:r>
          <w:rPr>
            <w:rFonts w:ascii="Palatino Linotype" w:hAnsi="Palatino Linotype"/>
          </w:rPr>
          <w:t xml:space="preserve">El primer paso fue reconocer el marcador. </w:t>
        </w:r>
      </w:ins>
      <w:ins w:id="323" w:author="root" w:date="2016-09-02T13:12:00Z">
        <w:r>
          <w:rPr>
            <w:rFonts w:ascii="Palatino Linotype" w:hAnsi="Palatino Linotype"/>
          </w:rPr>
          <w:t xml:space="preserve">Para ello se utilizó un marcador proporcionado por la propia librería, en especial el marcador con </w:t>
        </w:r>
      </w:ins>
      <w:ins w:id="324" w:author="root" w:date="2016-09-02T13:13:00Z">
        <w:r>
          <w:rPr>
            <w:rFonts w:ascii="Palatino Linotype" w:hAnsi="Palatino Linotype"/>
          </w:rPr>
          <w:t>i</w:t>
        </w:r>
      </w:ins>
      <w:ins w:id="325" w:author="root" w:date="2016-09-02T13:12:00Z">
        <w:r>
          <w:rPr>
            <w:rFonts w:ascii="Palatino Linotype" w:hAnsi="Palatino Linotype"/>
          </w:rPr>
          <w:t>d 8</w:t>
        </w:r>
      </w:ins>
      <w:ins w:id="326" w:author="root" w:date="2016-09-02T13:13:00Z">
        <w:r>
          <w:rPr>
            <w:rFonts w:ascii="Palatino Linotype" w:hAnsi="Palatino Linotype"/>
          </w:rPr>
          <w:t>.</w:t>
        </w:r>
      </w:ins>
    </w:p>
    <w:p w14:paraId="05814A0A" w14:textId="77777777" w:rsidR="00752828" w:rsidRDefault="00752828" w:rsidP="00752828">
      <w:pPr>
        <w:keepNext/>
        <w:spacing w:line="360" w:lineRule="auto"/>
        <w:ind w:firstLine="340"/>
        <w:jc w:val="both"/>
        <w:rPr>
          <w:ins w:id="327" w:author="root" w:date="2016-09-02T13:23:00Z"/>
        </w:rPr>
        <w:pPrChange w:id="328" w:author="root" w:date="2016-09-02T13:23:00Z">
          <w:pPr>
            <w:spacing w:line="360" w:lineRule="auto"/>
            <w:ind w:firstLine="340"/>
            <w:jc w:val="both"/>
          </w:pPr>
        </w:pPrChange>
      </w:pPr>
      <w:ins w:id="329" w:author="root" w:date="2016-09-02T13:22:00Z">
        <w:r>
          <w:rPr>
            <w:rFonts w:ascii="Palatino Linotype" w:hAnsi="Palatino Linotype"/>
            <w:noProof/>
            <w:lang w:eastAsia="es-ES"/>
          </w:rPr>
          <w:drawing>
            <wp:inline distT="0" distB="0" distL="0" distR="0" wp14:anchorId="23500C00" wp14:editId="08E4BA08">
              <wp:extent cx="4531450" cy="3359688"/>
              <wp:effectExtent l="0" t="0" r="254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902_131359.jpg"/>
                      <pic:cNvPicPr/>
                    </pic:nvPicPr>
                    <pic:blipFill>
                      <a:blip r:embed="rId59">
                        <a:extLst>
                          <a:ext uri="{28A0092B-C50C-407E-A947-70E740481C1C}">
                            <a14:useLocalDpi xmlns:a14="http://schemas.microsoft.com/office/drawing/2010/main" val="0"/>
                          </a:ext>
                        </a:extLst>
                      </a:blip>
                      <a:stretch>
                        <a:fillRect/>
                      </a:stretch>
                    </pic:blipFill>
                    <pic:spPr>
                      <a:xfrm>
                        <a:off x="0" y="0"/>
                        <a:ext cx="4536977" cy="3363786"/>
                      </a:xfrm>
                      <a:prstGeom prst="rect">
                        <a:avLst/>
                      </a:prstGeom>
                    </pic:spPr>
                  </pic:pic>
                </a:graphicData>
              </a:graphic>
            </wp:inline>
          </w:drawing>
        </w:r>
      </w:ins>
    </w:p>
    <w:p w14:paraId="49806C2E" w14:textId="36D7873A" w:rsidR="00752828" w:rsidRPr="00752828" w:rsidRDefault="00752828" w:rsidP="00752828">
      <w:pPr>
        <w:pStyle w:val="Epgrafe"/>
        <w:jc w:val="center"/>
        <w:rPr>
          <w:sz w:val="20"/>
          <w:szCs w:val="20"/>
          <w:rPrChange w:id="330" w:author="root" w:date="2016-09-02T13:23:00Z">
            <w:rPr/>
          </w:rPrChange>
        </w:rPr>
        <w:pPrChange w:id="331" w:author="root" w:date="2016-09-02T13:23:00Z">
          <w:pPr/>
        </w:pPrChange>
      </w:pPr>
      <w:ins w:id="332" w:author="root" w:date="2016-09-02T13:23:00Z">
        <w:r w:rsidRPr="00752828">
          <w:rPr>
            <w:sz w:val="20"/>
            <w:szCs w:val="20"/>
            <w:rPrChange w:id="333" w:author="root" w:date="2016-09-02T13:23:00Z">
              <w:rPr/>
            </w:rPrChange>
          </w:rPr>
          <w:t xml:space="preserve">Figura </w:t>
        </w:r>
        <w:r w:rsidRPr="00752828">
          <w:rPr>
            <w:sz w:val="20"/>
            <w:szCs w:val="20"/>
            <w:rPrChange w:id="334" w:author="root" w:date="2016-09-02T13:23:00Z">
              <w:rPr/>
            </w:rPrChange>
          </w:rPr>
          <w:fldChar w:fldCharType="begin"/>
        </w:r>
        <w:r w:rsidRPr="00752828">
          <w:rPr>
            <w:sz w:val="20"/>
            <w:szCs w:val="20"/>
            <w:rPrChange w:id="335" w:author="root" w:date="2016-09-02T13:23:00Z">
              <w:rPr/>
            </w:rPrChange>
          </w:rPr>
          <w:instrText xml:space="preserve"> SEQ Figura \* ARABIC </w:instrText>
        </w:r>
      </w:ins>
      <w:r w:rsidRPr="00752828">
        <w:rPr>
          <w:sz w:val="20"/>
          <w:szCs w:val="20"/>
          <w:rPrChange w:id="336" w:author="root" w:date="2016-09-02T13:23:00Z">
            <w:rPr/>
          </w:rPrChange>
        </w:rPr>
        <w:fldChar w:fldCharType="separate"/>
      </w:r>
      <w:ins w:id="337" w:author="root" w:date="2016-09-02T13:57:00Z">
        <w:r w:rsidR="007201F6">
          <w:rPr>
            <w:noProof/>
            <w:sz w:val="20"/>
            <w:szCs w:val="20"/>
          </w:rPr>
          <w:t>26</w:t>
        </w:r>
      </w:ins>
      <w:ins w:id="338" w:author="root" w:date="2016-09-02T13:23:00Z">
        <w:r w:rsidRPr="00752828">
          <w:rPr>
            <w:sz w:val="20"/>
            <w:szCs w:val="20"/>
            <w:rPrChange w:id="339" w:author="root" w:date="2016-09-02T13:23:00Z">
              <w:rPr/>
            </w:rPrChange>
          </w:rPr>
          <w:fldChar w:fldCharType="end"/>
        </w:r>
        <w:r w:rsidRPr="00752828">
          <w:rPr>
            <w:sz w:val="20"/>
            <w:szCs w:val="20"/>
            <w:rPrChange w:id="340" w:author="root" w:date="2016-09-02T13:23:00Z">
              <w:rPr/>
            </w:rPrChange>
          </w:rPr>
          <w:t xml:space="preserve"> - Marcador con id 8 proporcionado por </w:t>
        </w:r>
        <w:proofErr w:type="spellStart"/>
        <w:r w:rsidRPr="00752828">
          <w:rPr>
            <w:sz w:val="20"/>
            <w:szCs w:val="20"/>
            <w:rPrChange w:id="341" w:author="root" w:date="2016-09-02T13:23:00Z">
              <w:rPr/>
            </w:rPrChange>
          </w:rPr>
          <w:t>JSARToolKit</w:t>
        </w:r>
        <w:proofErr w:type="spellEnd"/>
        <w:r>
          <w:rPr>
            <w:sz w:val="20"/>
            <w:szCs w:val="20"/>
          </w:rPr>
          <w:t>.</w:t>
        </w:r>
        <w:r>
          <w:rPr>
            <w:sz w:val="20"/>
            <w:szCs w:val="20"/>
          </w:rPr>
          <w:br/>
          <w:t>Fuente: Propia.</w:t>
        </w:r>
      </w:ins>
    </w:p>
    <w:p w14:paraId="751E1426" w14:textId="77777777" w:rsidR="00752828" w:rsidRDefault="00752828" w:rsidP="00752828">
      <w:pPr>
        <w:spacing w:line="360" w:lineRule="auto"/>
        <w:ind w:firstLine="340"/>
        <w:jc w:val="both"/>
        <w:rPr>
          <w:ins w:id="342" w:author="root" w:date="2016-09-02T13:26:00Z"/>
          <w:rFonts w:ascii="Palatino Linotype" w:hAnsi="Palatino Linotype"/>
        </w:rPr>
        <w:pPrChange w:id="343" w:author="root" w:date="2016-09-02T13:24:00Z">
          <w:pPr/>
        </w:pPrChange>
      </w:pPr>
      <w:ins w:id="344" w:author="root" w:date="2016-09-02T13:24:00Z">
        <w:r>
          <w:rPr>
            <w:rFonts w:ascii="Palatino Linotype" w:hAnsi="Palatino Linotype"/>
          </w:rPr>
          <w:lastRenderedPageBreak/>
          <w:t>Una vez que se consiguió detectar marcadores y obtener su matriz de transformaci</w:t>
        </w:r>
      </w:ins>
      <w:ins w:id="345" w:author="root" w:date="2016-09-02T13:25:00Z">
        <w:r>
          <w:rPr>
            <w:rFonts w:ascii="Palatino Linotype" w:hAnsi="Palatino Linotype"/>
          </w:rPr>
          <w:t>ón para posteriormente aplicársela a nuestros modelos se pasó a crear el minijuego en cuestión. Inicialmente</w:t>
        </w:r>
      </w:ins>
      <w:ins w:id="346" w:author="root" w:date="2016-09-02T13:26:00Z">
        <w:r>
          <w:rPr>
            <w:rFonts w:ascii="Palatino Linotype" w:hAnsi="Palatino Linotype"/>
          </w:rPr>
          <w:t>, en la fase de programación, se usaron cubos como guía. Las fases del juego son las siguientes:</w:t>
        </w:r>
      </w:ins>
    </w:p>
    <w:p w14:paraId="083DEEBA" w14:textId="77777777" w:rsidR="00752828" w:rsidRPr="00A313FB" w:rsidRDefault="00752828" w:rsidP="00752828">
      <w:pPr>
        <w:spacing w:line="360" w:lineRule="auto"/>
        <w:ind w:firstLine="340"/>
        <w:jc w:val="both"/>
        <w:rPr>
          <w:ins w:id="347" w:author="root" w:date="2016-09-02T13:30:00Z"/>
          <w:rFonts w:ascii="Palatino Linotype" w:hAnsi="Palatino Linotype"/>
          <w:rPrChange w:id="348" w:author="root" w:date="2016-09-02T13:32:00Z">
            <w:rPr>
              <w:ins w:id="349" w:author="root" w:date="2016-09-02T13:30:00Z"/>
            </w:rPr>
          </w:rPrChange>
        </w:rPr>
        <w:pPrChange w:id="350" w:author="root" w:date="2016-09-02T13:24:00Z">
          <w:pPr/>
        </w:pPrChange>
      </w:pPr>
      <w:ins w:id="351" w:author="root" w:date="2016-09-02T13:27:00Z">
        <w:r w:rsidRPr="00A313FB">
          <w:rPr>
            <w:rFonts w:ascii="Palatino Linotype" w:hAnsi="Palatino Linotype"/>
            <w:rPrChange w:id="352" w:author="root" w:date="2016-09-02T13:32:00Z">
              <w:rPr/>
            </w:rPrChange>
          </w:rPr>
          <w:t>1)</w:t>
        </w:r>
      </w:ins>
      <w:ins w:id="353" w:author="root" w:date="2016-09-02T13:28:00Z">
        <w:r w:rsidRPr="00A313FB">
          <w:rPr>
            <w:rFonts w:ascii="Palatino Linotype" w:hAnsi="Palatino Linotype"/>
            <w:rPrChange w:id="354" w:author="root" w:date="2016-09-02T13:32:00Z">
              <w:rPr/>
            </w:rPrChange>
          </w:rPr>
          <w:t xml:space="preserve"> Al cargar la página se carga el juego y se crea la puerta y los barriles. </w:t>
        </w:r>
      </w:ins>
      <w:ins w:id="355" w:author="root" w:date="2016-09-02T13:29:00Z">
        <w:r w:rsidRPr="00A313FB">
          <w:rPr>
            <w:rFonts w:ascii="Palatino Linotype" w:hAnsi="Palatino Linotype"/>
            <w:rPrChange w:id="356" w:author="root" w:date="2016-09-02T13:32:00Z">
              <w:rPr/>
            </w:rPrChange>
          </w:rPr>
          <w:t xml:space="preserve">Los barriles se introducen como hijos de la puerta y la puerta a su vez es hija del objeto </w:t>
        </w:r>
      </w:ins>
      <w:ins w:id="357" w:author="root" w:date="2016-09-02T13:30:00Z">
        <w:r w:rsidRPr="00A313FB">
          <w:rPr>
            <w:rFonts w:ascii="Palatino Linotype" w:hAnsi="Palatino Linotype"/>
            <w:rPrChange w:id="358" w:author="root" w:date="2016-09-02T13:32:00Z">
              <w:rPr/>
            </w:rPrChange>
          </w:rPr>
          <w:t>al que se aplica la matriz de transformación obtenida del marcador.</w:t>
        </w:r>
      </w:ins>
    </w:p>
    <w:p w14:paraId="695C5BC8" w14:textId="77777777" w:rsidR="00752828" w:rsidRPr="00A313FB" w:rsidRDefault="00752828" w:rsidP="00752828">
      <w:pPr>
        <w:spacing w:line="360" w:lineRule="auto"/>
        <w:ind w:firstLine="340"/>
        <w:jc w:val="both"/>
        <w:rPr>
          <w:ins w:id="359" w:author="root" w:date="2016-09-02T13:32:00Z"/>
          <w:rFonts w:ascii="Palatino Linotype" w:hAnsi="Palatino Linotype"/>
          <w:rPrChange w:id="360" w:author="root" w:date="2016-09-02T13:32:00Z">
            <w:rPr>
              <w:ins w:id="361" w:author="root" w:date="2016-09-02T13:32:00Z"/>
            </w:rPr>
          </w:rPrChange>
        </w:rPr>
        <w:pPrChange w:id="362" w:author="root" w:date="2016-09-02T13:24:00Z">
          <w:pPr/>
        </w:pPrChange>
      </w:pPr>
      <w:ins w:id="363" w:author="root" w:date="2016-09-02T13:30:00Z">
        <w:r w:rsidRPr="00A313FB">
          <w:rPr>
            <w:rFonts w:ascii="Palatino Linotype" w:hAnsi="Palatino Linotype"/>
            <w:rPrChange w:id="364" w:author="root" w:date="2016-09-02T13:32:00Z">
              <w:rPr/>
            </w:rPrChange>
          </w:rPr>
          <w:t>2)</w:t>
        </w:r>
      </w:ins>
      <w:ins w:id="365" w:author="root" w:date="2016-09-02T13:31:00Z">
        <w:r w:rsidRPr="00A313FB">
          <w:rPr>
            <w:rFonts w:ascii="Palatino Linotype" w:hAnsi="Palatino Linotype"/>
            <w:rPrChange w:id="366" w:author="root" w:date="2016-09-02T13:32:00Z">
              <w:rPr/>
            </w:rPrChange>
          </w:rPr>
          <w:t xml:space="preserve"> El detector recibe la imagen a analizar en cada </w:t>
        </w:r>
        <w:proofErr w:type="spellStart"/>
        <w:r w:rsidRPr="00A313FB">
          <w:rPr>
            <w:rFonts w:ascii="Palatino Linotype" w:hAnsi="Palatino Linotype"/>
            <w:i/>
            <w:rPrChange w:id="367" w:author="root" w:date="2016-09-02T13:32:00Z">
              <w:rPr/>
            </w:rPrChange>
          </w:rPr>
          <w:t>frame</w:t>
        </w:r>
        <w:proofErr w:type="spellEnd"/>
        <w:r w:rsidRPr="00A313FB">
          <w:rPr>
            <w:rFonts w:ascii="Palatino Linotype" w:hAnsi="Palatino Linotype"/>
            <w:rPrChange w:id="368" w:author="root" w:date="2016-09-02T13:32:00Z">
              <w:rPr/>
            </w:rPrChange>
          </w:rPr>
          <w:t xml:space="preserve"> y detecta todos los marcadores de la imagen obteniendo su id y su matriz</w:t>
        </w:r>
      </w:ins>
      <w:ins w:id="369" w:author="root" w:date="2016-09-02T13:32:00Z">
        <w:r w:rsidRPr="00A313FB">
          <w:rPr>
            <w:rFonts w:ascii="Palatino Linotype" w:hAnsi="Palatino Linotype"/>
            <w:rPrChange w:id="370" w:author="root" w:date="2016-09-02T13:32:00Z">
              <w:rPr/>
            </w:rPrChange>
          </w:rPr>
          <w:t>. Si alguno de los marcadores detectados tiene la id 8 se inicia el juego.</w:t>
        </w:r>
      </w:ins>
    </w:p>
    <w:p w14:paraId="16C4B34C" w14:textId="7FA2B204" w:rsidR="00A313FB" w:rsidRDefault="00A313FB" w:rsidP="00A313FB">
      <w:pPr>
        <w:spacing w:line="360" w:lineRule="auto"/>
        <w:ind w:firstLine="340"/>
        <w:jc w:val="both"/>
        <w:rPr>
          <w:ins w:id="371" w:author="root" w:date="2016-09-02T13:41:00Z"/>
          <w:rFonts w:ascii="Palatino Linotype" w:hAnsi="Palatino Linotype"/>
        </w:rPr>
        <w:pPrChange w:id="372" w:author="root" w:date="2016-09-02T13:35:00Z">
          <w:pPr/>
        </w:pPrChange>
      </w:pPr>
      <w:ins w:id="373" w:author="root" w:date="2016-09-02T13:32:00Z">
        <w:r w:rsidRPr="00A313FB">
          <w:rPr>
            <w:rFonts w:ascii="Palatino Linotype" w:hAnsi="Palatino Linotype"/>
            <w:rPrChange w:id="374" w:author="root" w:date="2016-09-02T13:35:00Z">
              <w:rPr/>
            </w:rPrChange>
          </w:rPr>
          <w:t>3)  S</w:t>
        </w:r>
      </w:ins>
      <w:ins w:id="375" w:author="root" w:date="2016-09-02T13:33:00Z">
        <w:r w:rsidRPr="00A313FB">
          <w:rPr>
            <w:rFonts w:ascii="Palatino Linotype" w:hAnsi="Palatino Linotype"/>
            <w:rPrChange w:id="376" w:author="root" w:date="2016-09-02T13:35:00Z">
              <w:rPr/>
            </w:rPrChange>
          </w:rPr>
          <w:t>e inicia un contador que hará que cada 2 segundos salga un ba</w:t>
        </w:r>
        <w:r w:rsidRPr="00A313FB">
          <w:rPr>
            <w:rFonts w:ascii="Palatino Linotype" w:hAnsi="Palatino Linotype"/>
          </w:rPr>
          <w:t xml:space="preserve">rril de la compuerta. </w:t>
        </w:r>
      </w:ins>
      <w:ins w:id="377" w:author="root" w:date="2016-09-02T13:35:00Z">
        <w:r>
          <w:rPr>
            <w:rFonts w:ascii="Palatino Linotype" w:hAnsi="Palatino Linotype"/>
          </w:rPr>
          <w:t xml:space="preserve">Cada vez que un barril sale sigue unos ciertos pasos: </w:t>
        </w:r>
      </w:ins>
      <w:ins w:id="378" w:author="root" w:date="2016-09-02T13:37:00Z">
        <w:r>
          <w:rPr>
            <w:rFonts w:ascii="Palatino Linotype" w:hAnsi="Palatino Linotype"/>
          </w:rPr>
          <w:t xml:space="preserve">Se hace rotar localmente el modelo de la puerta para dar la sensación de que se abre; </w:t>
        </w:r>
      </w:ins>
      <w:ins w:id="379" w:author="root" w:date="2016-09-02T13:35:00Z">
        <w:r>
          <w:rPr>
            <w:rFonts w:ascii="Palatino Linotype" w:hAnsi="Palatino Linotype"/>
          </w:rPr>
          <w:t>Se cambia el padre del barril de la puerta a un objeto auxiliar que empieza con la misma matriz de transformaci</w:t>
        </w:r>
      </w:ins>
      <w:ins w:id="380" w:author="root" w:date="2016-09-02T13:36:00Z">
        <w:r>
          <w:rPr>
            <w:rFonts w:ascii="Palatino Linotype" w:hAnsi="Palatino Linotype"/>
          </w:rPr>
          <w:t>ón que la puerta. Así si la puerta se mueve el barril ya no se moverá con ella al haber sido soltado; El barril comienza a</w:t>
        </w:r>
      </w:ins>
      <w:ins w:id="381" w:author="root" w:date="2016-09-02T13:34:00Z">
        <w:r w:rsidRPr="00A313FB">
          <w:rPr>
            <w:rFonts w:ascii="Palatino Linotype" w:hAnsi="Palatino Linotype"/>
            <w:rPrChange w:id="382" w:author="root" w:date="2016-09-02T13:35:00Z">
              <w:rPr/>
            </w:rPrChange>
          </w:rPr>
          <w:t xml:space="preserve"> </w:t>
        </w:r>
      </w:ins>
      <w:ins w:id="383" w:author="root" w:date="2016-09-02T13:37:00Z">
        <w:r>
          <w:rPr>
            <w:rFonts w:ascii="Palatino Linotype" w:hAnsi="Palatino Linotype"/>
          </w:rPr>
          <w:t xml:space="preserve">avanzar hacia el personaje a la vez que rota sobre </w:t>
        </w:r>
      </w:ins>
      <w:ins w:id="384" w:author="root" w:date="2016-09-02T13:38:00Z">
        <w:r>
          <w:rPr>
            <w:rFonts w:ascii="Palatino Linotype" w:hAnsi="Palatino Linotype"/>
          </w:rPr>
          <w:t>sí</w:t>
        </w:r>
      </w:ins>
      <w:ins w:id="385" w:author="root" w:date="2016-09-02T13:37:00Z">
        <w:r>
          <w:rPr>
            <w:rFonts w:ascii="Palatino Linotype" w:hAnsi="Palatino Linotype"/>
          </w:rPr>
          <w:t xml:space="preserve"> mismo. </w:t>
        </w:r>
      </w:ins>
      <w:ins w:id="386" w:author="root" w:date="2016-09-02T13:38:00Z">
        <w:r>
          <w:rPr>
            <w:rFonts w:ascii="Palatino Linotype" w:hAnsi="Palatino Linotype"/>
          </w:rPr>
          <w:t xml:space="preserve">Para avanzar hacia el personaje el movimiento que realiza tanto en el eje X como en el eje Y dependen del eje Z. Se calcula la distancia </w:t>
        </w:r>
      </w:ins>
      <w:ins w:id="387" w:author="root" w:date="2016-09-02T13:39:00Z">
        <w:r>
          <w:rPr>
            <w:rFonts w:ascii="Palatino Linotype" w:hAnsi="Palatino Linotype"/>
          </w:rPr>
          <w:t>del</w:t>
        </w:r>
      </w:ins>
      <w:ins w:id="388" w:author="root" w:date="2016-09-02T13:38:00Z">
        <w:r>
          <w:rPr>
            <w:rFonts w:ascii="Palatino Linotype" w:hAnsi="Palatino Linotype"/>
          </w:rPr>
          <w:t xml:space="preserve"> </w:t>
        </w:r>
      </w:ins>
      <w:ins w:id="389" w:author="root" w:date="2016-09-02T13:39:00Z">
        <w:r>
          <w:rPr>
            <w:rFonts w:ascii="Palatino Linotype" w:hAnsi="Palatino Linotype"/>
          </w:rPr>
          <w:t xml:space="preserve">barril con el personaje en el eje Z y según cuanto aumente cada vez en el eje Z se calcula en cuantas pasadas de </w:t>
        </w:r>
      </w:ins>
      <w:ins w:id="390" w:author="root" w:date="2016-09-02T13:40:00Z">
        <w:r w:rsidRPr="00A313FB">
          <w:rPr>
            <w:rFonts w:ascii="Palatino Linotype" w:hAnsi="Palatino Linotype"/>
            <w:rPrChange w:id="391" w:author="root" w:date="2016-09-02T13:40:00Z">
              <w:rPr>
                <w:rFonts w:ascii="Palatino Linotype" w:hAnsi="Palatino Linotype"/>
                <w:i/>
              </w:rPr>
            </w:rPrChange>
          </w:rPr>
          <w:t>render</w:t>
        </w:r>
      </w:ins>
      <w:ins w:id="392" w:author="root" w:date="2016-09-02T13:39:00Z">
        <w:r>
          <w:rPr>
            <w:rFonts w:ascii="Palatino Linotype" w:hAnsi="Palatino Linotype"/>
          </w:rPr>
          <w:t xml:space="preserve"> va a llegar al personaje. Sabiendo cuantas pasadas de </w:t>
        </w:r>
      </w:ins>
      <w:ins w:id="393" w:author="root" w:date="2016-09-02T13:40:00Z">
        <w:r>
          <w:rPr>
            <w:rFonts w:ascii="Palatino Linotype" w:hAnsi="Palatino Linotype"/>
          </w:rPr>
          <w:t>render</w:t>
        </w:r>
      </w:ins>
      <w:ins w:id="394" w:author="root" w:date="2016-09-02T13:39:00Z">
        <w:r>
          <w:rPr>
            <w:rFonts w:ascii="Palatino Linotype" w:hAnsi="Palatino Linotype"/>
          </w:rPr>
          <w:t xml:space="preserve"> </w:t>
        </w:r>
      </w:ins>
      <w:ins w:id="395" w:author="root" w:date="2016-09-02T13:40:00Z">
        <w:r>
          <w:rPr>
            <w:rFonts w:ascii="Palatino Linotype" w:hAnsi="Palatino Linotype"/>
          </w:rPr>
          <w:t>se van a dar se calcula la velocidad necesaria tanto en el eje X como en el eje Y para que al final de dichas pasadas el barril est</w:t>
        </w:r>
      </w:ins>
      <w:ins w:id="396" w:author="root" w:date="2016-09-02T13:41:00Z">
        <w:r>
          <w:rPr>
            <w:rFonts w:ascii="Palatino Linotype" w:hAnsi="Palatino Linotype"/>
          </w:rPr>
          <w:t>é en las coordenadas deseadas.</w:t>
        </w:r>
      </w:ins>
    </w:p>
    <w:p w14:paraId="37BA323B" w14:textId="2A76E24F" w:rsidR="00A313FB" w:rsidRDefault="00A313FB" w:rsidP="00A313FB">
      <w:pPr>
        <w:spacing w:line="360" w:lineRule="auto"/>
        <w:ind w:firstLine="340"/>
        <w:jc w:val="both"/>
        <w:rPr>
          <w:ins w:id="397" w:author="root" w:date="2016-09-02T13:42:00Z"/>
          <w:rFonts w:ascii="Palatino Linotype" w:hAnsi="Palatino Linotype"/>
        </w:rPr>
        <w:pPrChange w:id="398" w:author="root" w:date="2016-09-02T13:35:00Z">
          <w:pPr/>
        </w:pPrChange>
      </w:pPr>
      <w:ins w:id="399" w:author="root" w:date="2016-09-02T13:41:00Z">
        <w:r>
          <w:rPr>
            <w:rFonts w:ascii="Palatino Linotype" w:hAnsi="Palatino Linotype"/>
          </w:rPr>
          <w:t xml:space="preserve">4) Cuando el detector ya no encuentre el marcador con id 8 se dará un margen de 1 segundo hasta que este desaparezca y se reinicie el juego. </w:t>
        </w:r>
      </w:ins>
      <w:ins w:id="400" w:author="root" w:date="2016-09-02T13:42:00Z">
        <w:r>
          <w:rPr>
            <w:rFonts w:ascii="Palatino Linotype" w:hAnsi="Palatino Linotype"/>
          </w:rPr>
          <w:t>Esto se hace para contrarrestar posibles demoras en el detectado de marcadores y darle tiempo a hacer más detecciones antes de reiniciar el juego.</w:t>
        </w:r>
      </w:ins>
    </w:p>
    <w:p w14:paraId="4AAB58B5" w14:textId="7EDF7B84" w:rsidR="00A313FB" w:rsidRDefault="00B9405D" w:rsidP="00A313FB">
      <w:pPr>
        <w:spacing w:line="360" w:lineRule="auto"/>
        <w:ind w:firstLine="340"/>
        <w:jc w:val="both"/>
        <w:rPr>
          <w:ins w:id="401" w:author="root" w:date="2016-09-02T13:43:00Z"/>
          <w:rFonts w:ascii="Palatino Linotype" w:hAnsi="Palatino Linotype"/>
        </w:rPr>
        <w:pPrChange w:id="402" w:author="root" w:date="2016-09-02T13:35:00Z">
          <w:pPr/>
        </w:pPrChange>
      </w:pPr>
      <w:ins w:id="403" w:author="root" w:date="2016-09-02T13:42:00Z">
        <w:r>
          <w:rPr>
            <w:rFonts w:ascii="Palatino Linotype" w:hAnsi="Palatino Linotype"/>
          </w:rPr>
          <w:t>5) Al reiniciar el juego se vuelven a colocar los barriles en su posici</w:t>
        </w:r>
      </w:ins>
      <w:ins w:id="404" w:author="root" w:date="2016-09-02T13:43:00Z">
        <w:r>
          <w:rPr>
            <w:rFonts w:ascii="Palatino Linotype" w:hAnsi="Palatino Linotype"/>
          </w:rPr>
          <w:t>ón inicial y se vuelve a cambiar su padre por la puerta.</w:t>
        </w:r>
      </w:ins>
    </w:p>
    <w:p w14:paraId="490A9AAB" w14:textId="1C259F1C" w:rsidR="00B9405D" w:rsidRDefault="007201F6" w:rsidP="00A313FB">
      <w:pPr>
        <w:spacing w:line="360" w:lineRule="auto"/>
        <w:ind w:firstLine="340"/>
        <w:jc w:val="both"/>
        <w:rPr>
          <w:ins w:id="405" w:author="root" w:date="2016-09-02T13:45:00Z"/>
          <w:rFonts w:ascii="Palatino Linotype" w:hAnsi="Palatino Linotype"/>
        </w:rPr>
        <w:pPrChange w:id="406" w:author="root" w:date="2016-09-02T13:35:00Z">
          <w:pPr/>
        </w:pPrChange>
      </w:pPr>
      <w:ins w:id="407" w:author="root" w:date="2016-09-02T13:56:00Z">
        <w:r>
          <w:rPr>
            <w:noProof/>
          </w:rPr>
          <w:lastRenderedPageBreak/>
          <mc:AlternateContent>
            <mc:Choice Requires="wps">
              <w:drawing>
                <wp:anchor distT="0" distB="0" distL="114300" distR="114300" simplePos="0" relativeHeight="251731968" behindDoc="0" locked="0" layoutInCell="1" allowOverlap="1" wp14:anchorId="0C1A0A80" wp14:editId="40630E9E">
                  <wp:simplePos x="0" y="0"/>
                  <wp:positionH relativeFrom="column">
                    <wp:posOffset>98425</wp:posOffset>
                  </wp:positionH>
                  <wp:positionV relativeFrom="paragraph">
                    <wp:posOffset>7323455</wp:posOffset>
                  </wp:positionV>
                  <wp:extent cx="5727065" cy="635"/>
                  <wp:effectExtent l="0" t="0" r="6985" b="6350"/>
                  <wp:wrapTight wrapText="bothSides">
                    <wp:wrapPolygon edited="0">
                      <wp:start x="0" y="0"/>
                      <wp:lineTo x="0" y="21098"/>
                      <wp:lineTo x="21554" y="21098"/>
                      <wp:lineTo x="21554" y="0"/>
                      <wp:lineTo x="0" y="0"/>
                    </wp:wrapPolygon>
                  </wp:wrapTight>
                  <wp:docPr id="59" name="59 Cuadro de texto"/>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a:effectLst/>
                        </wps:spPr>
                        <wps:txbx>
                          <w:txbxContent>
                            <w:p w14:paraId="4BCBC70C" w14:textId="6147A173" w:rsidR="0005123D" w:rsidRPr="0005123D" w:rsidRDefault="0005123D" w:rsidP="0005123D">
                              <w:pPr>
                                <w:pStyle w:val="Epgrafe"/>
                                <w:jc w:val="center"/>
                                <w:rPr>
                                  <w:noProof/>
                                  <w:sz w:val="20"/>
                                  <w:szCs w:val="20"/>
                                  <w:rPrChange w:id="408" w:author="root" w:date="2016-09-02T13:56:00Z">
                                    <w:rPr>
                                      <w:rFonts w:ascii="Palatino Linotype" w:hAnsi="Palatino Linotype"/>
                                      <w:noProof/>
                                    </w:rPr>
                                  </w:rPrChange>
                                </w:rPr>
                                <w:pPrChange w:id="409" w:author="root" w:date="2016-09-02T13:56:00Z">
                                  <w:pPr>
                                    <w:keepNext/>
                                    <w:spacing w:line="360" w:lineRule="auto"/>
                                    <w:ind w:firstLine="340"/>
                                    <w:jc w:val="both"/>
                                  </w:pPr>
                                </w:pPrChange>
                              </w:pPr>
                              <w:ins w:id="410" w:author="root" w:date="2016-09-02T13:56:00Z">
                                <w:r w:rsidRPr="0005123D">
                                  <w:rPr>
                                    <w:sz w:val="20"/>
                                    <w:szCs w:val="20"/>
                                    <w:rPrChange w:id="411" w:author="root" w:date="2016-09-02T13:56:00Z">
                                      <w:rPr/>
                                    </w:rPrChange>
                                  </w:rPr>
                                  <w:t xml:space="preserve">Figura </w:t>
                                </w:r>
                                <w:r w:rsidRPr="0005123D">
                                  <w:rPr>
                                    <w:sz w:val="20"/>
                                    <w:szCs w:val="20"/>
                                    <w:rPrChange w:id="412" w:author="root" w:date="2016-09-02T13:56:00Z">
                                      <w:rPr/>
                                    </w:rPrChange>
                                  </w:rPr>
                                  <w:fldChar w:fldCharType="begin"/>
                                </w:r>
                                <w:r w:rsidRPr="0005123D">
                                  <w:rPr>
                                    <w:sz w:val="20"/>
                                    <w:szCs w:val="20"/>
                                    <w:rPrChange w:id="413" w:author="root" w:date="2016-09-02T13:56:00Z">
                                      <w:rPr/>
                                    </w:rPrChange>
                                  </w:rPr>
                                  <w:instrText xml:space="preserve"> SEQ Figura \* ARABIC </w:instrText>
                                </w:r>
                              </w:ins>
                              <w:r w:rsidRPr="0005123D">
                                <w:rPr>
                                  <w:sz w:val="20"/>
                                  <w:szCs w:val="20"/>
                                  <w:rPrChange w:id="414" w:author="root" w:date="2016-09-02T13:56:00Z">
                                    <w:rPr/>
                                  </w:rPrChange>
                                </w:rPr>
                                <w:fldChar w:fldCharType="separate"/>
                              </w:r>
                              <w:ins w:id="415" w:author="root" w:date="2016-09-02T13:57:00Z">
                                <w:r w:rsidR="007201F6">
                                  <w:rPr>
                                    <w:noProof/>
                                    <w:sz w:val="20"/>
                                    <w:szCs w:val="20"/>
                                  </w:rPr>
                                  <w:t>27</w:t>
                                </w:r>
                              </w:ins>
                              <w:ins w:id="416" w:author="root" w:date="2016-09-02T13:56:00Z">
                                <w:r w:rsidRPr="0005123D">
                                  <w:rPr>
                                    <w:sz w:val="20"/>
                                    <w:szCs w:val="20"/>
                                    <w:rPrChange w:id="417" w:author="root" w:date="2016-09-02T13:56:00Z">
                                      <w:rPr/>
                                    </w:rPrChange>
                                  </w:rPr>
                                  <w:fldChar w:fldCharType="end"/>
                                </w:r>
                                <w:r w:rsidRPr="0005123D">
                                  <w:rPr>
                                    <w:sz w:val="20"/>
                                    <w:szCs w:val="20"/>
                                    <w:rPrChange w:id="418" w:author="root" w:date="2016-09-02T13:56:00Z">
                                      <w:rPr/>
                                    </w:rPrChange>
                                  </w:rPr>
                                  <w:t xml:space="preserve"> - Puerta y barril usados en el minijuego.</w:t>
                                </w:r>
                                <w:r w:rsidRPr="0005123D">
                                  <w:rPr>
                                    <w:sz w:val="20"/>
                                    <w:szCs w:val="20"/>
                                    <w:rPrChange w:id="419" w:author="root" w:date="2016-09-02T13:56:00Z">
                                      <w:rPr/>
                                    </w:rPrChange>
                                  </w:rPr>
                                  <w:br/>
                                  <w:t>Fuente: Propia.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9 Cuadro de texto" o:spid="_x0000_s1046" type="#_x0000_t202" style="position:absolute;left:0;text-align:left;margin-left:7.75pt;margin-top:576.65pt;width:450.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" stroked="f">
                  <v:textbox style="mso-fit-shape-to-text:t" inset="0,0,0,0">
                    <w:txbxContent>
                      <w:p w14:paraId="4BCBC70C" w14:textId="6147A173" w:rsidR="0005123D" w:rsidRPr="0005123D" w:rsidRDefault="0005123D" w:rsidP="0005123D">
                        <w:pPr>
                          <w:pStyle w:val="Epgrafe"/>
                          <w:jc w:val="center"/>
                          <w:rPr>
                            <w:noProof/>
                            <w:sz w:val="20"/>
                            <w:szCs w:val="20"/>
                            <w:rPrChange w:id="420" w:author="root" w:date="2016-09-02T13:56:00Z">
                              <w:rPr>
                                <w:rFonts w:ascii="Palatino Linotype" w:hAnsi="Palatino Linotype"/>
                                <w:noProof/>
                              </w:rPr>
                            </w:rPrChange>
                          </w:rPr>
                          <w:pPrChange w:id="421" w:author="root" w:date="2016-09-02T13:56:00Z">
                            <w:pPr>
                              <w:keepNext/>
                              <w:spacing w:line="360" w:lineRule="auto"/>
                              <w:ind w:firstLine="340"/>
                              <w:jc w:val="both"/>
                            </w:pPr>
                          </w:pPrChange>
                        </w:pPr>
                        <w:ins w:id="422" w:author="root" w:date="2016-09-02T13:56:00Z">
                          <w:r w:rsidRPr="0005123D">
                            <w:rPr>
                              <w:sz w:val="20"/>
                              <w:szCs w:val="20"/>
                              <w:rPrChange w:id="423" w:author="root" w:date="2016-09-02T13:56:00Z">
                                <w:rPr/>
                              </w:rPrChange>
                            </w:rPr>
                            <w:t xml:space="preserve">Figura </w:t>
                          </w:r>
                          <w:r w:rsidRPr="0005123D">
                            <w:rPr>
                              <w:sz w:val="20"/>
                              <w:szCs w:val="20"/>
                              <w:rPrChange w:id="424" w:author="root" w:date="2016-09-02T13:56:00Z">
                                <w:rPr/>
                              </w:rPrChange>
                            </w:rPr>
                            <w:fldChar w:fldCharType="begin"/>
                          </w:r>
                          <w:r w:rsidRPr="0005123D">
                            <w:rPr>
                              <w:sz w:val="20"/>
                              <w:szCs w:val="20"/>
                              <w:rPrChange w:id="425" w:author="root" w:date="2016-09-02T13:56:00Z">
                                <w:rPr/>
                              </w:rPrChange>
                            </w:rPr>
                            <w:instrText xml:space="preserve"> SEQ Figura \* ARABIC </w:instrText>
                          </w:r>
                        </w:ins>
                        <w:r w:rsidRPr="0005123D">
                          <w:rPr>
                            <w:sz w:val="20"/>
                            <w:szCs w:val="20"/>
                            <w:rPrChange w:id="426" w:author="root" w:date="2016-09-02T13:56:00Z">
                              <w:rPr/>
                            </w:rPrChange>
                          </w:rPr>
                          <w:fldChar w:fldCharType="separate"/>
                        </w:r>
                        <w:ins w:id="427" w:author="root" w:date="2016-09-02T13:57:00Z">
                          <w:r w:rsidR="007201F6">
                            <w:rPr>
                              <w:noProof/>
                              <w:sz w:val="20"/>
                              <w:szCs w:val="20"/>
                            </w:rPr>
                            <w:t>27</w:t>
                          </w:r>
                        </w:ins>
                        <w:ins w:id="428" w:author="root" w:date="2016-09-02T13:56:00Z">
                          <w:r w:rsidRPr="0005123D">
                            <w:rPr>
                              <w:sz w:val="20"/>
                              <w:szCs w:val="20"/>
                              <w:rPrChange w:id="429" w:author="root" w:date="2016-09-02T13:56:00Z">
                                <w:rPr/>
                              </w:rPrChange>
                            </w:rPr>
                            <w:fldChar w:fldCharType="end"/>
                          </w:r>
                          <w:r w:rsidRPr="0005123D">
                            <w:rPr>
                              <w:sz w:val="20"/>
                              <w:szCs w:val="20"/>
                              <w:rPrChange w:id="430" w:author="root" w:date="2016-09-02T13:56:00Z">
                                <w:rPr/>
                              </w:rPrChange>
                            </w:rPr>
                            <w:t xml:space="preserve"> - Puerta y barril usados en el minijuego.</w:t>
                          </w:r>
                          <w:r w:rsidRPr="0005123D">
                            <w:rPr>
                              <w:sz w:val="20"/>
                              <w:szCs w:val="20"/>
                              <w:rPrChange w:id="431" w:author="root" w:date="2016-09-02T13:56:00Z">
                                <w:rPr/>
                              </w:rPrChange>
                            </w:rPr>
                            <w:br/>
                            <w:t>Fuente: Propia.</w:t>
                          </w:r>
                        </w:ins>
                      </w:p>
                    </w:txbxContent>
                  </v:textbox>
                  <w10:wrap type="tight"/>
                </v:shape>
              </w:pict>
            </mc:Fallback>
          </mc:AlternateContent>
        </w:r>
      </w:ins>
      <w:ins w:id="432" w:author="root" w:date="2016-09-02T13:54:00Z">
        <w:r>
          <w:rPr>
            <w:rFonts w:ascii="Palatino Linotype" w:hAnsi="Palatino Linotype"/>
            <w:noProof/>
            <w:lang w:eastAsia="es-ES"/>
          </w:rPr>
          <w:drawing>
            <wp:anchor distT="0" distB="0" distL="114300" distR="114300" simplePos="0" relativeHeight="251729920" behindDoc="1" locked="0" layoutInCell="1" allowOverlap="1" wp14:anchorId="2A0C401B" wp14:editId="6DED25B7">
              <wp:simplePos x="0" y="0"/>
              <wp:positionH relativeFrom="column">
                <wp:posOffset>34290</wp:posOffset>
              </wp:positionH>
              <wp:positionV relativeFrom="paragraph">
                <wp:posOffset>4615180</wp:posOffset>
              </wp:positionV>
              <wp:extent cx="5727065" cy="2609850"/>
              <wp:effectExtent l="0" t="0" r="6985" b="0"/>
              <wp:wrapTight wrapText="bothSides">
                <wp:wrapPolygon edited="0">
                  <wp:start x="0" y="0"/>
                  <wp:lineTo x="0" y="21442"/>
                  <wp:lineTo x="21554" y="21442"/>
                  <wp:lineTo x="21554" y="0"/>
                  <wp:lineTo x="0" y="0"/>
                </wp:wrapPolygon>
              </wp:wrapTight>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JPG"/>
                      <pic:cNvPicPr/>
                    </pic:nvPicPr>
                    <pic:blipFill>
                      <a:blip r:embed="rId60">
                        <a:extLst>
                          <a:ext uri="{28A0092B-C50C-407E-A947-70E740481C1C}">
                            <a14:useLocalDpi xmlns:a14="http://schemas.microsoft.com/office/drawing/2010/main" val="0"/>
                          </a:ext>
                        </a:extLst>
                      </a:blip>
                      <a:stretch>
                        <a:fillRect/>
                      </a:stretch>
                    </pic:blipFill>
                    <pic:spPr>
                      <a:xfrm>
                        <a:off x="0" y="0"/>
                        <a:ext cx="5727065" cy="2609850"/>
                      </a:xfrm>
                      <a:prstGeom prst="rect">
                        <a:avLst/>
                      </a:prstGeom>
                    </pic:spPr>
                  </pic:pic>
                </a:graphicData>
              </a:graphic>
              <wp14:sizeRelH relativeFrom="page">
                <wp14:pctWidth>0</wp14:pctWidth>
              </wp14:sizeRelH>
              <wp14:sizeRelV relativeFrom="page">
                <wp14:pctHeight>0</wp14:pctHeight>
              </wp14:sizeRelV>
            </wp:anchor>
          </w:drawing>
        </w:r>
        <w:r w:rsidR="0005123D">
          <w:rPr>
            <w:noProof/>
          </w:rPr>
          <mc:AlternateContent>
            <mc:Choice Requires="wps">
              <w:drawing>
                <wp:anchor distT="0" distB="0" distL="114300" distR="114300" simplePos="0" relativeHeight="251728896" behindDoc="0" locked="0" layoutInCell="1" allowOverlap="1" wp14:anchorId="4FD5C792" wp14:editId="57560055">
                  <wp:simplePos x="0" y="0"/>
                  <wp:positionH relativeFrom="column">
                    <wp:posOffset>-13335</wp:posOffset>
                  </wp:positionH>
                  <wp:positionV relativeFrom="paragraph">
                    <wp:posOffset>3355975</wp:posOffset>
                  </wp:positionV>
                  <wp:extent cx="5695950" cy="635"/>
                  <wp:effectExtent l="0" t="0" r="0" b="0"/>
                  <wp:wrapTight wrapText="bothSides">
                    <wp:wrapPolygon edited="0">
                      <wp:start x="0" y="0"/>
                      <wp:lineTo x="0" y="21600"/>
                      <wp:lineTo x="21600" y="21600"/>
                      <wp:lineTo x="21600" y="0"/>
                    </wp:wrapPolygon>
                  </wp:wrapTight>
                  <wp:docPr id="58" name="58 Cuadro de texto"/>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a:effectLst/>
                        </wps:spPr>
                        <wps:txbx>
                          <w:txbxContent>
                            <w:p w14:paraId="5844988B" w14:textId="18BEE530" w:rsidR="0005123D" w:rsidRPr="0005123D" w:rsidRDefault="0005123D" w:rsidP="0005123D">
                              <w:pPr>
                                <w:pStyle w:val="Epgrafe"/>
                                <w:jc w:val="center"/>
                                <w:rPr>
                                  <w:noProof/>
                                  <w:sz w:val="20"/>
                                  <w:szCs w:val="20"/>
                                  <w:rPrChange w:id="433" w:author="root" w:date="2016-09-02T13:55:00Z">
                                    <w:rPr>
                                      <w:rFonts w:ascii="Palatino Linotype" w:hAnsi="Palatino Linotype"/>
                                      <w:noProof/>
                                    </w:rPr>
                                  </w:rPrChange>
                                </w:rPr>
                                <w:pPrChange w:id="434" w:author="root" w:date="2016-09-02T13:55:00Z">
                                  <w:pPr>
                                    <w:spacing w:line="360" w:lineRule="auto"/>
                                    <w:ind w:firstLine="340"/>
                                    <w:jc w:val="both"/>
                                  </w:pPr>
                                </w:pPrChange>
                              </w:pPr>
                              <w:ins w:id="435" w:author="root" w:date="2016-09-02T13:54:00Z">
                                <w:r w:rsidRPr="0005123D">
                                  <w:rPr>
                                    <w:sz w:val="20"/>
                                    <w:szCs w:val="20"/>
                                    <w:rPrChange w:id="436" w:author="root" w:date="2016-09-02T13:55:00Z">
                                      <w:rPr/>
                                    </w:rPrChange>
                                  </w:rPr>
                                  <w:t xml:space="preserve">Figura </w:t>
                                </w:r>
                                <w:r w:rsidRPr="0005123D">
                                  <w:rPr>
                                    <w:sz w:val="20"/>
                                    <w:szCs w:val="20"/>
                                    <w:rPrChange w:id="437" w:author="root" w:date="2016-09-02T13:55:00Z">
                                      <w:rPr/>
                                    </w:rPrChange>
                                  </w:rPr>
                                  <w:fldChar w:fldCharType="begin"/>
                                </w:r>
                                <w:r w:rsidRPr="0005123D">
                                  <w:rPr>
                                    <w:sz w:val="20"/>
                                    <w:szCs w:val="20"/>
                                    <w:rPrChange w:id="438" w:author="root" w:date="2016-09-02T13:55:00Z">
                                      <w:rPr/>
                                    </w:rPrChange>
                                  </w:rPr>
                                  <w:instrText xml:space="preserve"> SEQ Figura \* ARABIC </w:instrText>
                                </w:r>
                              </w:ins>
                              <w:r w:rsidRPr="0005123D">
                                <w:rPr>
                                  <w:sz w:val="20"/>
                                  <w:szCs w:val="20"/>
                                  <w:rPrChange w:id="439" w:author="root" w:date="2016-09-02T13:55:00Z">
                                    <w:rPr/>
                                  </w:rPrChange>
                                </w:rPr>
                                <w:fldChar w:fldCharType="separate"/>
                              </w:r>
                              <w:ins w:id="440" w:author="root" w:date="2016-09-02T13:57:00Z">
                                <w:r w:rsidR="007201F6">
                                  <w:rPr>
                                    <w:noProof/>
                                    <w:sz w:val="20"/>
                                    <w:szCs w:val="20"/>
                                  </w:rPr>
                                  <w:t>28</w:t>
                                </w:r>
                              </w:ins>
                              <w:ins w:id="441" w:author="root" w:date="2016-09-02T13:54:00Z">
                                <w:r w:rsidRPr="0005123D">
                                  <w:rPr>
                                    <w:sz w:val="20"/>
                                    <w:szCs w:val="20"/>
                                    <w:rPrChange w:id="442" w:author="root" w:date="2016-09-02T13:55:00Z">
                                      <w:rPr/>
                                    </w:rPrChange>
                                  </w:rPr>
                                  <w:fldChar w:fldCharType="end"/>
                                </w:r>
                                <w:r w:rsidRPr="0005123D">
                                  <w:rPr>
                                    <w:sz w:val="20"/>
                                    <w:szCs w:val="20"/>
                                    <w:rPrChange w:id="443" w:author="root" w:date="2016-09-02T13:55:00Z">
                                      <w:rPr/>
                                    </w:rPrChange>
                                  </w:rPr>
                                  <w:t xml:space="preserve"> - Cubos utilizados en la fase de programación.</w:t>
                                </w:r>
                                <w:r w:rsidRPr="0005123D">
                                  <w:rPr>
                                    <w:sz w:val="20"/>
                                    <w:szCs w:val="20"/>
                                    <w:rPrChange w:id="444" w:author="root" w:date="2016-09-02T13:55:00Z">
                                      <w:rPr/>
                                    </w:rPrChange>
                                  </w:rPr>
                                  <w:br/>
                                  <w:t>Fuente: Propia.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8 Cuadro de texto" o:spid="_x0000_s1047" type="#_x0000_t202" style="position:absolute;left:0;text-align:left;margin-left:-1.05pt;margin-top:264.25pt;width:44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" stroked="f">
                  <v:textbox style="mso-fit-shape-to-text:t" inset="0,0,0,0">
                    <w:txbxContent>
                      <w:p w14:paraId="5844988B" w14:textId="18BEE530" w:rsidR="0005123D" w:rsidRPr="0005123D" w:rsidRDefault="0005123D" w:rsidP="0005123D">
                        <w:pPr>
                          <w:pStyle w:val="Epgrafe"/>
                          <w:jc w:val="center"/>
                          <w:rPr>
                            <w:noProof/>
                            <w:sz w:val="20"/>
                            <w:szCs w:val="20"/>
                            <w:rPrChange w:id="445" w:author="root" w:date="2016-09-02T13:55:00Z">
                              <w:rPr>
                                <w:rFonts w:ascii="Palatino Linotype" w:hAnsi="Palatino Linotype"/>
                                <w:noProof/>
                              </w:rPr>
                            </w:rPrChange>
                          </w:rPr>
                          <w:pPrChange w:id="446" w:author="root" w:date="2016-09-02T13:55:00Z">
                            <w:pPr>
                              <w:spacing w:line="360" w:lineRule="auto"/>
                              <w:ind w:firstLine="340"/>
                              <w:jc w:val="both"/>
                            </w:pPr>
                          </w:pPrChange>
                        </w:pPr>
                        <w:ins w:id="447" w:author="root" w:date="2016-09-02T13:54:00Z">
                          <w:r w:rsidRPr="0005123D">
                            <w:rPr>
                              <w:sz w:val="20"/>
                              <w:szCs w:val="20"/>
                              <w:rPrChange w:id="448" w:author="root" w:date="2016-09-02T13:55:00Z">
                                <w:rPr/>
                              </w:rPrChange>
                            </w:rPr>
                            <w:t xml:space="preserve">Figura </w:t>
                          </w:r>
                          <w:r w:rsidRPr="0005123D">
                            <w:rPr>
                              <w:sz w:val="20"/>
                              <w:szCs w:val="20"/>
                              <w:rPrChange w:id="449" w:author="root" w:date="2016-09-02T13:55:00Z">
                                <w:rPr/>
                              </w:rPrChange>
                            </w:rPr>
                            <w:fldChar w:fldCharType="begin"/>
                          </w:r>
                          <w:r w:rsidRPr="0005123D">
                            <w:rPr>
                              <w:sz w:val="20"/>
                              <w:szCs w:val="20"/>
                              <w:rPrChange w:id="450" w:author="root" w:date="2016-09-02T13:55:00Z">
                                <w:rPr/>
                              </w:rPrChange>
                            </w:rPr>
                            <w:instrText xml:space="preserve"> SEQ Figura \* ARABIC </w:instrText>
                          </w:r>
                        </w:ins>
                        <w:r w:rsidRPr="0005123D">
                          <w:rPr>
                            <w:sz w:val="20"/>
                            <w:szCs w:val="20"/>
                            <w:rPrChange w:id="451" w:author="root" w:date="2016-09-02T13:55:00Z">
                              <w:rPr/>
                            </w:rPrChange>
                          </w:rPr>
                          <w:fldChar w:fldCharType="separate"/>
                        </w:r>
                        <w:ins w:id="452" w:author="root" w:date="2016-09-02T13:57:00Z">
                          <w:r w:rsidR="007201F6">
                            <w:rPr>
                              <w:noProof/>
                              <w:sz w:val="20"/>
                              <w:szCs w:val="20"/>
                            </w:rPr>
                            <w:t>28</w:t>
                          </w:r>
                        </w:ins>
                        <w:ins w:id="453" w:author="root" w:date="2016-09-02T13:54:00Z">
                          <w:r w:rsidRPr="0005123D">
                            <w:rPr>
                              <w:sz w:val="20"/>
                              <w:szCs w:val="20"/>
                              <w:rPrChange w:id="454" w:author="root" w:date="2016-09-02T13:55:00Z">
                                <w:rPr/>
                              </w:rPrChange>
                            </w:rPr>
                            <w:fldChar w:fldCharType="end"/>
                          </w:r>
                          <w:r w:rsidRPr="0005123D">
                            <w:rPr>
                              <w:sz w:val="20"/>
                              <w:szCs w:val="20"/>
                              <w:rPrChange w:id="455" w:author="root" w:date="2016-09-02T13:55:00Z">
                                <w:rPr/>
                              </w:rPrChange>
                            </w:rPr>
                            <w:t xml:space="preserve"> - Cubos utilizados en la fase de programación.</w:t>
                          </w:r>
                          <w:r w:rsidRPr="0005123D">
                            <w:rPr>
                              <w:sz w:val="20"/>
                              <w:szCs w:val="20"/>
                              <w:rPrChange w:id="456" w:author="root" w:date="2016-09-02T13:55:00Z">
                                <w:rPr/>
                              </w:rPrChange>
                            </w:rPr>
                            <w:br/>
                            <w:t>Fuente: Propia.</w:t>
                          </w:r>
                        </w:ins>
                      </w:p>
                    </w:txbxContent>
                  </v:textbox>
                  <w10:wrap type="tight"/>
                </v:shape>
              </w:pict>
            </mc:Fallback>
          </mc:AlternateContent>
        </w:r>
      </w:ins>
      <w:ins w:id="457" w:author="root" w:date="2016-09-02T13:43:00Z">
        <w:r w:rsidR="00B9405D">
          <w:rPr>
            <w:rFonts w:ascii="Palatino Linotype" w:hAnsi="Palatino Linotype"/>
            <w:noProof/>
            <w:lang w:eastAsia="es-ES"/>
          </w:rPr>
          <w:drawing>
            <wp:anchor distT="0" distB="0" distL="114300" distR="114300" simplePos="0" relativeHeight="251726848" behindDoc="1" locked="0" layoutInCell="1" allowOverlap="1" wp14:anchorId="67830DCD" wp14:editId="068293A6">
              <wp:simplePos x="0" y="0"/>
              <wp:positionH relativeFrom="column">
                <wp:posOffset>-13335</wp:posOffset>
              </wp:positionH>
              <wp:positionV relativeFrom="paragraph">
                <wp:posOffset>-4445</wp:posOffset>
              </wp:positionV>
              <wp:extent cx="5695950" cy="3303270"/>
              <wp:effectExtent l="0" t="0" r="0" b="0"/>
              <wp:wrapTight wrapText="bothSides">
                <wp:wrapPolygon edited="0">
                  <wp:start x="0" y="0"/>
                  <wp:lineTo x="0" y="21426"/>
                  <wp:lineTo x="21528" y="21426"/>
                  <wp:lineTo x="21528" y="0"/>
                  <wp:lineTo x="0" y="0"/>
                </wp:wrapPolygon>
              </wp:wrapTight>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os.JPG"/>
                      <pic:cNvPicPr/>
                    </pic:nvPicPr>
                    <pic:blipFill>
                      <a:blip r:embed="rId61">
                        <a:extLst>
                          <a:ext uri="{28A0092B-C50C-407E-A947-70E740481C1C}">
                            <a14:useLocalDpi xmlns:a14="http://schemas.microsoft.com/office/drawing/2010/main" val="0"/>
                          </a:ext>
                        </a:extLst>
                      </a:blip>
                      <a:stretch>
                        <a:fillRect/>
                      </a:stretch>
                    </pic:blipFill>
                    <pic:spPr>
                      <a:xfrm>
                        <a:off x="0" y="0"/>
                        <a:ext cx="5695950" cy="3303270"/>
                      </a:xfrm>
                      <a:prstGeom prst="rect">
                        <a:avLst/>
                      </a:prstGeom>
                    </pic:spPr>
                  </pic:pic>
                </a:graphicData>
              </a:graphic>
              <wp14:sizeRelH relativeFrom="page">
                <wp14:pctWidth>0</wp14:pctWidth>
              </wp14:sizeRelH>
              <wp14:sizeRelV relativeFrom="page">
                <wp14:pctHeight>0</wp14:pctHeight>
              </wp14:sizeRelV>
            </wp:anchor>
          </w:drawing>
        </w:r>
      </w:ins>
      <w:ins w:id="458" w:author="root" w:date="2016-09-02T13:44:00Z">
        <w:r w:rsidR="00B9405D">
          <w:rPr>
            <w:rFonts w:ascii="Palatino Linotype" w:hAnsi="Palatino Linotype"/>
          </w:rPr>
          <w:t xml:space="preserve">Una vez terminada la programación se pasó a la fase de modelar y cargar los objetos </w:t>
        </w:r>
      </w:ins>
      <w:ins w:id="459" w:author="root" w:date="2016-09-02T13:45:00Z">
        <w:r w:rsidR="00B9405D">
          <w:rPr>
            <w:rFonts w:ascii="Palatino Linotype" w:hAnsi="Palatino Linotype"/>
          </w:rPr>
          <w:t>utilizados finalmente. Para ello se modeló y texturizó una trampilla y un barril.</w:t>
        </w:r>
      </w:ins>
    </w:p>
    <w:p w14:paraId="3CE7C833" w14:textId="77777777" w:rsidR="007201F6" w:rsidRDefault="007201F6" w:rsidP="007201F6">
      <w:pPr>
        <w:keepNext/>
        <w:spacing w:line="360" w:lineRule="auto"/>
        <w:ind w:firstLine="340"/>
        <w:jc w:val="both"/>
        <w:rPr>
          <w:ins w:id="460" w:author="root" w:date="2016-09-02T13:57:00Z"/>
        </w:rPr>
      </w:pPr>
      <w:ins w:id="461" w:author="root" w:date="2016-09-02T13:57:00Z">
        <w:r>
          <w:rPr>
            <w:rFonts w:ascii="Palatino Linotype" w:hAnsi="Palatino Linotype"/>
            <w:noProof/>
            <w:sz w:val="20"/>
            <w:szCs w:val="20"/>
            <w:lang w:eastAsia="es-ES"/>
          </w:rPr>
          <w:lastRenderedPageBreak/>
          <w:drawing>
            <wp:inline distT="0" distB="0" distL="0" distR="0" wp14:anchorId="4DAB45BD" wp14:editId="32C2CD17">
              <wp:extent cx="5613415" cy="3257550"/>
              <wp:effectExtent l="0" t="0" r="635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JPG"/>
                      <pic:cNvPicPr/>
                    </pic:nvPicPr>
                    <pic:blipFill>
                      <a:blip r:embed="rId62">
                        <a:extLst>
                          <a:ext uri="{28A0092B-C50C-407E-A947-70E740481C1C}">
                            <a14:useLocalDpi xmlns:a14="http://schemas.microsoft.com/office/drawing/2010/main" val="0"/>
                          </a:ext>
                        </a:extLst>
                      </a:blip>
                      <a:stretch>
                        <a:fillRect/>
                      </a:stretch>
                    </pic:blipFill>
                    <pic:spPr>
                      <a:xfrm>
                        <a:off x="0" y="0"/>
                        <a:ext cx="5613415" cy="3257550"/>
                      </a:xfrm>
                      <a:prstGeom prst="rect">
                        <a:avLst/>
                      </a:prstGeom>
                    </pic:spPr>
                  </pic:pic>
                </a:graphicData>
              </a:graphic>
            </wp:inline>
          </w:drawing>
        </w:r>
      </w:ins>
    </w:p>
    <w:p w14:paraId="2FA04F3E" w14:textId="7C5FD5D9" w:rsidR="00B9405D" w:rsidRPr="007201F6" w:rsidRDefault="007201F6" w:rsidP="007201F6">
      <w:pPr>
        <w:pStyle w:val="Epgrafe"/>
        <w:jc w:val="center"/>
        <w:rPr>
          <w:ins w:id="462" w:author="root" w:date="2016-09-02T13:35:00Z"/>
          <w:sz w:val="20"/>
          <w:szCs w:val="20"/>
          <w:rPrChange w:id="463" w:author="root" w:date="2016-09-02T13:57:00Z">
            <w:rPr>
              <w:ins w:id="464" w:author="root" w:date="2016-09-02T13:35:00Z"/>
              <w:rFonts w:ascii="Palatino Linotype" w:hAnsi="Palatino Linotype"/>
            </w:rPr>
          </w:rPrChange>
        </w:rPr>
        <w:pPrChange w:id="465" w:author="root" w:date="2016-09-02T13:57:00Z">
          <w:pPr/>
        </w:pPrChange>
      </w:pPr>
      <w:ins w:id="466" w:author="root" w:date="2016-09-02T13:57:00Z">
        <w:r w:rsidRPr="007201F6">
          <w:rPr>
            <w:sz w:val="20"/>
            <w:szCs w:val="20"/>
            <w:rPrChange w:id="467" w:author="root" w:date="2016-09-02T13:57:00Z">
              <w:rPr/>
            </w:rPrChange>
          </w:rPr>
          <w:t xml:space="preserve">Figura </w:t>
        </w:r>
        <w:r w:rsidRPr="007201F6">
          <w:rPr>
            <w:sz w:val="20"/>
            <w:szCs w:val="20"/>
            <w:rPrChange w:id="468" w:author="root" w:date="2016-09-02T13:57:00Z">
              <w:rPr/>
            </w:rPrChange>
          </w:rPr>
          <w:fldChar w:fldCharType="begin"/>
        </w:r>
        <w:r w:rsidRPr="007201F6">
          <w:rPr>
            <w:sz w:val="20"/>
            <w:szCs w:val="20"/>
            <w:rPrChange w:id="469" w:author="root" w:date="2016-09-02T13:57:00Z">
              <w:rPr/>
            </w:rPrChange>
          </w:rPr>
          <w:instrText xml:space="preserve"> SEQ Figura \* ARABIC </w:instrText>
        </w:r>
      </w:ins>
      <w:r w:rsidRPr="007201F6">
        <w:rPr>
          <w:sz w:val="20"/>
          <w:szCs w:val="20"/>
          <w:rPrChange w:id="470" w:author="root" w:date="2016-09-02T13:57:00Z">
            <w:rPr/>
          </w:rPrChange>
        </w:rPr>
        <w:fldChar w:fldCharType="separate"/>
      </w:r>
      <w:ins w:id="471" w:author="root" w:date="2016-09-02T13:57:00Z">
        <w:r w:rsidRPr="007201F6">
          <w:rPr>
            <w:noProof/>
            <w:sz w:val="20"/>
            <w:szCs w:val="20"/>
            <w:rPrChange w:id="472" w:author="root" w:date="2016-09-02T13:57:00Z">
              <w:rPr>
                <w:noProof/>
              </w:rPr>
            </w:rPrChange>
          </w:rPr>
          <w:t>29</w:t>
        </w:r>
        <w:r w:rsidRPr="007201F6">
          <w:rPr>
            <w:sz w:val="20"/>
            <w:szCs w:val="20"/>
            <w:rPrChange w:id="473" w:author="root" w:date="2016-09-02T13:57:00Z">
              <w:rPr/>
            </w:rPrChange>
          </w:rPr>
          <w:fldChar w:fldCharType="end"/>
        </w:r>
        <w:r w:rsidRPr="007201F6">
          <w:rPr>
            <w:sz w:val="20"/>
            <w:szCs w:val="20"/>
            <w:rPrChange w:id="474" w:author="root" w:date="2016-09-02T13:57:00Z">
              <w:rPr/>
            </w:rPrChange>
          </w:rPr>
          <w:t xml:space="preserve"> - Minijuego de los barriles implementado.</w:t>
        </w:r>
        <w:r w:rsidRPr="007201F6">
          <w:rPr>
            <w:sz w:val="20"/>
            <w:szCs w:val="20"/>
            <w:rPrChange w:id="475" w:author="root" w:date="2016-09-02T13:57:00Z">
              <w:rPr/>
            </w:rPrChange>
          </w:rPr>
          <w:br/>
          <w:t>Fuente: Propia.</w:t>
        </w:r>
      </w:ins>
    </w:p>
    <w:p w14:paraId="1B10147E" w14:textId="00D4538D" w:rsidR="00DC234E" w:rsidRDefault="00DC234E" w:rsidP="00A313FB">
      <w:pPr>
        <w:pStyle w:val="Ttulo1"/>
        <w:numPr>
          <w:ilvl w:val="0"/>
          <w:numId w:val="0"/>
        </w:numPr>
        <w:ind w:left="432" w:hanging="432"/>
        <w:pPrChange w:id="476" w:author="root" w:date="2016-09-02T13:35:00Z">
          <w:pPr/>
        </w:pPrChange>
      </w:pPr>
      <w:r>
        <w:br w:type="page"/>
      </w:r>
    </w:p>
    <w:p w14:paraId="52EED308" w14:textId="77777777" w:rsidR="00DC234E" w:rsidRDefault="00DC234E" w:rsidP="00DC234E">
      <w:pPr>
        <w:pStyle w:val="Ttulo1"/>
      </w:pPr>
      <w:bookmarkStart w:id="477" w:name="_Toc459454733"/>
      <w:r>
        <w:lastRenderedPageBreak/>
        <w:t>Trabajo futuro</w:t>
      </w:r>
      <w:bookmarkEnd w:id="477"/>
    </w:p>
    <w:p w14:paraId="2F22A8A8" w14:textId="77777777" w:rsidR="00DE6232" w:rsidRPr="00DE6232" w:rsidRDefault="00DE6232" w:rsidP="00DE6232">
      <w:pPr>
        <w:spacing w:line="360" w:lineRule="auto"/>
        <w:ind w:firstLine="340"/>
        <w:jc w:val="both"/>
        <w:rPr>
          <w:rFonts w:ascii="Palatino Linotype" w:hAnsi="Palatino Linotype"/>
        </w:rPr>
      </w:pPr>
      <w:r w:rsidRPr="00DE6232">
        <w:rPr>
          <w:rFonts w:ascii="Palatino Linotype" w:hAnsi="Palatino Linotype"/>
        </w:rPr>
        <w:t>Lo realizado en este Trabajo de Fin de Grado no es más que un prototipo de lo que podría llegar a ser una nueva manera de jugar. Por lo tanto se pretende mostrar la idea pero dejando claro que el trabajo entregado no muestra todo el potencial que tendría una versión final ya que se requeriría  mucho más tiempo para su realización además de un equipo más amplio.</w:t>
      </w:r>
    </w:p>
    <w:p w14:paraId="5FAD0B32" w14:textId="77777777" w:rsidR="00DE6232" w:rsidRPr="00DE6232" w:rsidRDefault="00DE6232" w:rsidP="00DE6232">
      <w:pPr>
        <w:spacing w:line="360" w:lineRule="auto"/>
        <w:ind w:firstLine="340"/>
        <w:jc w:val="both"/>
        <w:rPr>
          <w:rFonts w:ascii="Palatino Linotype" w:hAnsi="Palatino Linotype"/>
        </w:rPr>
      </w:pPr>
      <w:r w:rsidRPr="00DE6232">
        <w:rPr>
          <w:rFonts w:ascii="Palatino Linotype" w:hAnsi="Palatino Linotype"/>
        </w:rPr>
        <w:t>Echemos entonces una vista al futuro y a lo que se podría realizar con los recursos suficientes.</w:t>
      </w:r>
    </w:p>
    <w:p w14:paraId="0C937906" w14:textId="77777777" w:rsidR="00F64226" w:rsidRPr="00F64226" w:rsidRDefault="00DE6232" w:rsidP="00F64226">
      <w:pPr>
        <w:pStyle w:val="Ttulo2"/>
      </w:pPr>
      <w:bookmarkStart w:id="478" w:name="_Toc459454734"/>
      <w:r>
        <w:t>Mejoras</w:t>
      </w:r>
      <w:bookmarkEnd w:id="478"/>
    </w:p>
    <w:p w14:paraId="10969853" w14:textId="77777777" w:rsidR="00F64226" w:rsidRDefault="00F64226" w:rsidP="00DE6232">
      <w:pPr>
        <w:spacing w:line="360" w:lineRule="auto"/>
        <w:ind w:firstLine="340"/>
        <w:jc w:val="both"/>
        <w:rPr>
          <w:rFonts w:ascii="Palatino Linotype" w:hAnsi="Palatino Linotype"/>
        </w:rPr>
      </w:pPr>
      <w:r>
        <w:rPr>
          <w:rFonts w:ascii="Palatino Linotype" w:hAnsi="Palatino Linotype"/>
        </w:rPr>
        <w:t xml:space="preserve">Para que el jugador tenga ganas de seguir usando el juego es necesario desarrollar una serie de puntos para engancharlo y hacer que quiera seguir usando el sistema. </w:t>
      </w:r>
    </w:p>
    <w:p w14:paraId="7C5E6404" w14:textId="77777777" w:rsidR="00F64226" w:rsidRPr="00F64226" w:rsidRDefault="00F64226" w:rsidP="00F64226">
      <w:pPr>
        <w:pStyle w:val="Ttulo3"/>
      </w:pPr>
      <w:bookmarkStart w:id="479" w:name="_Toc459454735"/>
      <w:r>
        <w:t>Historia</w:t>
      </w:r>
      <w:bookmarkEnd w:id="479"/>
    </w:p>
    <w:p w14:paraId="4C2FF2AD" w14:textId="77777777" w:rsidR="00F64226" w:rsidRPr="00F64226" w:rsidRDefault="00F64226" w:rsidP="00F64226">
      <w:pPr>
        <w:spacing w:line="360" w:lineRule="auto"/>
        <w:ind w:firstLine="340"/>
        <w:jc w:val="both"/>
        <w:rPr>
          <w:rFonts w:ascii="Palatino Linotype" w:hAnsi="Palatino Linotype"/>
        </w:rPr>
      </w:pPr>
      <w:r w:rsidRPr="00F64226">
        <w:rPr>
          <w:rFonts w:ascii="Palatino Linotype" w:hAnsi="Palatino Linotype"/>
        </w:rPr>
        <w:t>Uno de estos punto</w:t>
      </w:r>
      <w:r>
        <w:rPr>
          <w:rFonts w:ascii="Palatino Linotype" w:hAnsi="Palatino Linotype"/>
        </w:rPr>
        <w:t>s</w:t>
      </w:r>
      <w:r w:rsidRPr="00F64226">
        <w:rPr>
          <w:rFonts w:ascii="Palatino Linotype" w:hAnsi="Palatino Linotype"/>
        </w:rPr>
        <w:t xml:space="preserve"> sería el desarrollo de una historia.</w:t>
      </w:r>
      <w:r w:rsidR="00363665">
        <w:rPr>
          <w:rFonts w:ascii="Palatino Linotype" w:hAnsi="Palatino Linotype"/>
        </w:rPr>
        <w:t xml:space="preserve"> En el prototipo simplemente se enseña un minijuego para mostrar las capacidades de jugabilidad, sin embargo se podría añadir una historia detrás para formar un juego completo y no a simples minijuegos separados entre sí.</w:t>
      </w:r>
    </w:p>
    <w:p w14:paraId="667DAF30" w14:textId="77777777" w:rsidR="00F64226" w:rsidRDefault="00F64226" w:rsidP="00F64226">
      <w:pPr>
        <w:pStyle w:val="Ttulo3"/>
      </w:pPr>
      <w:bookmarkStart w:id="480" w:name="_Toc459454736"/>
      <w:r>
        <w:t>Rejugabilidad</w:t>
      </w:r>
      <w:bookmarkEnd w:id="480"/>
    </w:p>
    <w:p w14:paraId="7EB6A431" w14:textId="77777777" w:rsidR="00F64226" w:rsidRDefault="00F64226" w:rsidP="00F64226">
      <w:pPr>
        <w:spacing w:line="360" w:lineRule="auto"/>
        <w:ind w:firstLine="340"/>
        <w:jc w:val="both"/>
        <w:rPr>
          <w:rFonts w:ascii="Palatino Linotype" w:hAnsi="Palatino Linotype"/>
        </w:rPr>
      </w:pPr>
      <w:r>
        <w:rPr>
          <w:rFonts w:ascii="Palatino Linotype" w:hAnsi="Palatino Linotype"/>
        </w:rPr>
        <w:t xml:space="preserve">Hay que tener en cuenta que tenemos dos proyectos distintos entre manos. Uno es el robot como plataforma de juego y otro el juego en sí mismo. Por lo tanto sería posible que, usando el mismo robot, el juego fuese diferente y por lo tanto en vez de mostrar por pantalla unos gráficos mostrasen otros diferentes con una finalidad distinta. </w:t>
      </w:r>
    </w:p>
    <w:p w14:paraId="3FC5F140" w14:textId="005C8D59" w:rsidR="00F64226" w:rsidRDefault="00F64226" w:rsidP="00F64226">
      <w:pPr>
        <w:spacing w:line="360" w:lineRule="auto"/>
        <w:ind w:firstLine="340"/>
        <w:jc w:val="both"/>
        <w:rPr>
          <w:ins w:id="481" w:author="root" w:date="2016-09-02T12:33:00Z"/>
          <w:rFonts w:ascii="Palatino Linotype" w:hAnsi="Palatino Linotype"/>
        </w:rPr>
      </w:pPr>
      <w:r>
        <w:rPr>
          <w:rFonts w:ascii="Palatino Linotype" w:hAnsi="Palatino Linotype"/>
        </w:rPr>
        <w:t>Ahora mismo como juego se tiene simplemente la visualización y control de un personaje femenino</w:t>
      </w:r>
      <w:ins w:id="482" w:author="root" w:date="2016-09-02T12:29:00Z">
        <w:r w:rsidR="00F77C32">
          <w:rPr>
            <w:rFonts w:ascii="Palatino Linotype" w:hAnsi="Palatino Linotype"/>
          </w:rPr>
          <w:t xml:space="preserve"> además de una compuerta colocada mediante un marcador de RA la cual lanza barriles hacia el personaje cuando es detectada</w:t>
        </w:r>
      </w:ins>
      <w:r>
        <w:rPr>
          <w:rFonts w:ascii="Palatino Linotype" w:hAnsi="Palatino Linotype"/>
        </w:rPr>
        <w:t xml:space="preserve">. Sin embargo se podría </w:t>
      </w:r>
      <w:r w:rsidR="00363665">
        <w:rPr>
          <w:rFonts w:ascii="Palatino Linotype" w:hAnsi="Palatino Linotype"/>
        </w:rPr>
        <w:t>visualizar</w:t>
      </w:r>
      <w:r>
        <w:rPr>
          <w:rFonts w:ascii="Palatino Linotype" w:hAnsi="Palatino Linotype"/>
        </w:rPr>
        <w:t xml:space="preserve"> un coche</w:t>
      </w:r>
      <w:r w:rsidR="00363665">
        <w:rPr>
          <w:rFonts w:ascii="Palatino Linotype" w:hAnsi="Palatino Linotype"/>
        </w:rPr>
        <w:t xml:space="preserve"> controlado por nosotros además de los controlado</w:t>
      </w:r>
      <w:r w:rsidR="005B0DF4">
        <w:rPr>
          <w:rFonts w:ascii="Palatino Linotype" w:hAnsi="Palatino Linotype"/>
        </w:rPr>
        <w:t>s por la IA y hacer una carrea o crear un RPG con eventos aleatorios y gestión de recursos.</w:t>
      </w:r>
    </w:p>
    <w:p w14:paraId="18F1D8F7" w14:textId="4BA58B42" w:rsidR="00F77C32" w:rsidRDefault="00F77C32" w:rsidP="00F77C32">
      <w:pPr>
        <w:pStyle w:val="Ttulo3"/>
        <w:rPr>
          <w:ins w:id="483" w:author="root" w:date="2016-09-02T12:35:00Z"/>
        </w:rPr>
        <w:pPrChange w:id="484" w:author="root" w:date="2016-09-02T12:35:00Z">
          <w:pPr>
            <w:spacing w:line="360" w:lineRule="auto"/>
            <w:ind w:firstLine="340"/>
            <w:jc w:val="both"/>
          </w:pPr>
        </w:pPrChange>
      </w:pPr>
      <w:commentRangeStart w:id="485"/>
      <w:ins w:id="486" w:author="root" w:date="2016-09-02T12:35:00Z">
        <w:r>
          <w:lastRenderedPageBreak/>
          <w:t>Chasis de 4 rueda</w:t>
        </w:r>
      </w:ins>
      <w:ins w:id="487" w:author="root" w:date="2016-09-02T12:36:00Z">
        <w:r>
          <w:t>s</w:t>
        </w:r>
      </w:ins>
      <w:commentRangeEnd w:id="485"/>
      <w:ins w:id="488" w:author="root" w:date="2016-09-02T12:40:00Z">
        <w:r w:rsidR="00A56512">
          <w:rPr>
            <w:rStyle w:val="Refdecomentario"/>
            <w:rFonts w:asciiTheme="minorHAnsi" w:eastAsiaTheme="minorHAnsi" w:hAnsiTheme="minorHAnsi" w:cstheme="minorBidi"/>
            <w:color w:val="auto"/>
          </w:rPr>
          <w:commentReference w:id="485"/>
        </w:r>
      </w:ins>
    </w:p>
    <w:p w14:paraId="4FEC1112" w14:textId="6B9F4FF5" w:rsidR="00F77C32" w:rsidRPr="00F77C32" w:rsidRDefault="00F77C32" w:rsidP="00F77C32">
      <w:pPr>
        <w:spacing w:line="360" w:lineRule="auto"/>
        <w:ind w:firstLine="340"/>
        <w:jc w:val="both"/>
        <w:rPr>
          <w:rFonts w:ascii="Palatino Linotype" w:hAnsi="Palatino Linotype"/>
          <w:rPrChange w:id="489" w:author="root" w:date="2016-09-02T12:35:00Z">
            <w:rPr/>
          </w:rPrChange>
        </w:rPr>
      </w:pPr>
      <w:ins w:id="490" w:author="root" w:date="2016-09-02T12:36:00Z">
        <w:r>
          <w:rPr>
            <w:rFonts w:ascii="Palatino Linotype" w:hAnsi="Palatino Linotype"/>
          </w:rPr>
          <w:t xml:space="preserve">Actualmente el chasis del robot dispone de 2 ruedas traseras motorizadas y una “rueda loca” delantera que ayuda a mantener el equilibrio y girar. Una vez finalizado el proyecto se ha comprobado que esta rueda hace ladearse al robot y no le permite ir recto. </w:t>
        </w:r>
      </w:ins>
      <w:ins w:id="491" w:author="root" w:date="2016-09-02T12:37:00Z">
        <w:r>
          <w:rPr>
            <w:rFonts w:ascii="Palatino Linotype" w:hAnsi="Palatino Linotype"/>
          </w:rPr>
          <w:t xml:space="preserve">Este efecto se acentúa si se disminuye la velocidad de las ruedas traseras ya que no tienen la suficiente potencia para poner la “rueda loca” recta lo que deriva en que cuando se pretende ir recto el robot gira hacia el </w:t>
        </w:r>
      </w:ins>
      <w:ins w:id="492" w:author="root" w:date="2016-09-02T12:38:00Z">
        <w:r>
          <w:rPr>
            <w:rFonts w:ascii="Palatino Linotype" w:hAnsi="Palatino Linotype"/>
          </w:rPr>
          <w:t xml:space="preserve">último lado girado. Esto se podría solucionar sustituyendo el chasis por uno en el que se puedan colocar </w:t>
        </w:r>
      </w:ins>
      <w:ins w:id="493" w:author="root" w:date="2016-09-02T12:39:00Z">
        <w:r>
          <w:rPr>
            <w:rFonts w:ascii="Palatino Linotype" w:hAnsi="Palatino Linotype"/>
          </w:rPr>
          <w:t xml:space="preserve">4 ruedas dos a cada lado. De esta manera se podría disminuir la velocidad del robot todo lo deseado para permitir un mayor control en el momento de los juegos </w:t>
        </w:r>
        <w:r w:rsidR="00A56512">
          <w:rPr>
            <w:rFonts w:ascii="Palatino Linotype" w:hAnsi="Palatino Linotype"/>
          </w:rPr>
          <w:t>sin ningún tipo de problema de este tipo.</w:t>
        </w:r>
      </w:ins>
    </w:p>
    <w:p w14:paraId="27C4EB0F" w14:textId="77777777" w:rsidR="00F64226" w:rsidRDefault="00F64226" w:rsidP="00F64226">
      <w:pPr>
        <w:pStyle w:val="Ttulo3"/>
      </w:pPr>
      <w:bookmarkStart w:id="494" w:name="_Toc459454737"/>
      <w:r>
        <w:t>Mayor control del entorno</w:t>
      </w:r>
      <w:bookmarkEnd w:id="494"/>
    </w:p>
    <w:p w14:paraId="487A6AE0" w14:textId="77777777" w:rsidR="005B0DF4" w:rsidRDefault="005B0DF4" w:rsidP="005B0DF4">
      <w:pPr>
        <w:spacing w:line="360" w:lineRule="auto"/>
        <w:ind w:firstLine="340"/>
        <w:jc w:val="both"/>
        <w:rPr>
          <w:rFonts w:ascii="Palatino Linotype" w:hAnsi="Palatino Linotype"/>
        </w:rPr>
      </w:pPr>
      <w:r>
        <w:rPr>
          <w:rFonts w:ascii="Palatino Linotype" w:hAnsi="Palatino Linotype"/>
        </w:rPr>
        <w:t>Está claro que para poder tener más opciones a la hora de desarrollar un juego es necesario tener un mayor control del entorno. Tanto para situar decorado del escenario, npcs o limitar el paso al jugador por ciertas zonas.</w:t>
      </w:r>
    </w:p>
    <w:p w14:paraId="1B62F7B5" w14:textId="79A73637" w:rsidR="005B0DF4" w:rsidRPr="005B0DF4" w:rsidRDefault="005B0DF4" w:rsidP="005B0DF4">
      <w:pPr>
        <w:spacing w:line="360" w:lineRule="auto"/>
        <w:ind w:firstLine="340"/>
        <w:jc w:val="both"/>
        <w:rPr>
          <w:rFonts w:ascii="Palatino Linotype" w:hAnsi="Palatino Linotype"/>
        </w:rPr>
      </w:pPr>
      <w:r>
        <w:rPr>
          <w:rFonts w:ascii="Palatino Linotype" w:hAnsi="Palatino Linotype"/>
        </w:rPr>
        <w:t>Para conseguir un control del entorno adecuado sería necesario avanzar en el tema de visión por computador y detección de esquinas. Pudiendo distinguir las paredes del suelo se podría por ejemplo crear un r</w:t>
      </w:r>
      <w:r w:rsidR="00055319">
        <w:rPr>
          <w:rFonts w:ascii="Palatino Linotype" w:hAnsi="Palatino Linotype"/>
        </w:rPr>
        <w:t>í</w:t>
      </w:r>
      <w:r>
        <w:rPr>
          <w:rFonts w:ascii="Palatino Linotype" w:hAnsi="Palatino Linotype"/>
        </w:rPr>
        <w:t>o solo en el suelo o añadir decoración en las paredes que sumerjan más al usuario en el juego.</w:t>
      </w:r>
    </w:p>
    <w:p w14:paraId="3EC5968C" w14:textId="77777777" w:rsidR="00DE6232" w:rsidRDefault="00D4758E" w:rsidP="00DE6232">
      <w:pPr>
        <w:pStyle w:val="Ttulo2"/>
      </w:pPr>
      <w:bookmarkStart w:id="495" w:name="_Toc459454738"/>
      <w:r>
        <w:t>Control de acceso</w:t>
      </w:r>
      <w:bookmarkEnd w:id="495"/>
    </w:p>
    <w:p w14:paraId="3D2D50C0" w14:textId="1036C8D5" w:rsidR="00F64226" w:rsidRPr="00F77C32" w:rsidRDefault="00EE34C5" w:rsidP="00F77C32">
      <w:pPr>
        <w:spacing w:line="360" w:lineRule="auto"/>
        <w:ind w:firstLine="340"/>
        <w:jc w:val="both"/>
        <w:rPr>
          <w:rFonts w:ascii="Palatino Linotype" w:hAnsi="Palatino Linotype"/>
          <w:rPrChange w:id="496" w:author="root" w:date="2016-09-02T12:31:00Z">
            <w:rPr/>
          </w:rPrChange>
        </w:rPr>
        <w:pPrChange w:id="497" w:author="root" w:date="2016-09-02T12:32:00Z">
          <w:pPr/>
        </w:pPrChange>
      </w:pPr>
      <w:r w:rsidRPr="00F77C32">
        <w:rPr>
          <w:rFonts w:ascii="Palatino Linotype" w:hAnsi="Palatino Linotype"/>
          <w:rPrChange w:id="498" w:author="root" w:date="2016-09-02T12:31:00Z">
            <w:rPr/>
          </w:rPrChange>
        </w:rPr>
        <w:t>Debido a que se controla un robot y que este control no se puede dar al mismo tiempo por dos usuarios distintos sería necesario establecer un sistema de seguridad el cual otorgue el control del robot al primer usuario que se conecte siempre y cuando no haya un usuario ya conectado.</w:t>
      </w:r>
      <w:ins w:id="499" w:author="Mireia Sempere" w:date="2016-08-31T20:36:00Z">
        <w:r w:rsidR="00055319" w:rsidRPr="00F77C32">
          <w:rPr>
            <w:rFonts w:ascii="Palatino Linotype" w:hAnsi="Palatino Linotype"/>
            <w:rPrChange w:id="500" w:author="root" w:date="2016-09-02T12:31:00Z">
              <w:rPr/>
            </w:rPrChange>
          </w:rPr>
          <w:t xml:space="preserve"> </w:t>
        </w:r>
      </w:ins>
    </w:p>
    <w:p w14:paraId="0E7FB211" w14:textId="77777777" w:rsidR="00EE34C5" w:rsidRPr="00F77C32" w:rsidRDefault="00EE34C5" w:rsidP="00F77C32">
      <w:pPr>
        <w:spacing w:line="360" w:lineRule="auto"/>
        <w:ind w:firstLine="340"/>
        <w:jc w:val="both"/>
        <w:rPr>
          <w:rFonts w:ascii="Palatino Linotype" w:hAnsi="Palatino Linotype"/>
          <w:rPrChange w:id="501" w:author="root" w:date="2016-09-02T12:31:00Z">
            <w:rPr/>
          </w:rPrChange>
        </w:rPr>
        <w:pPrChange w:id="502" w:author="root" w:date="2016-09-02T12:32:00Z">
          <w:pPr/>
        </w:pPrChange>
      </w:pPr>
      <w:r w:rsidRPr="00F77C32">
        <w:rPr>
          <w:rFonts w:ascii="Palatino Linotype" w:hAnsi="Palatino Linotype"/>
          <w:rPrChange w:id="503" w:author="root" w:date="2016-09-02T12:31:00Z">
            <w:rPr/>
          </w:rPrChange>
        </w:rPr>
        <w:t>Dicho sistema podría implementarse mediante sesiones de html5 ya que las maneja el servidor. La sesión del usuario controlador quedaría registrada de tal manera que antes de enviar órdenes al robot se comprobaría que proceden de dicha sesión. Cuando se libere la sesión controladora el sistema le otorgará el control al siguiente usuario que se conecte.</w:t>
      </w:r>
    </w:p>
    <w:p w14:paraId="53DEE142" w14:textId="77777777" w:rsidR="00DE6232" w:rsidRPr="00DE6232" w:rsidRDefault="00DE6232" w:rsidP="00DE6232">
      <w:pPr>
        <w:pStyle w:val="Ttulo2"/>
      </w:pPr>
      <w:bookmarkStart w:id="504" w:name="_Toc459454739"/>
      <w:r>
        <w:lastRenderedPageBreak/>
        <w:t>Multijugador</w:t>
      </w:r>
      <w:bookmarkEnd w:id="504"/>
    </w:p>
    <w:p w14:paraId="28748BD3" w14:textId="77777777" w:rsidR="00E412B8" w:rsidRPr="00F77C32" w:rsidRDefault="00E412B8" w:rsidP="00E412B8">
      <w:pPr>
        <w:spacing w:line="360" w:lineRule="auto"/>
        <w:ind w:firstLine="340"/>
        <w:jc w:val="both"/>
        <w:rPr>
          <w:rFonts w:ascii="Palatino Linotype" w:hAnsi="Palatino Linotype"/>
          <w:rPrChange w:id="505" w:author="root" w:date="2016-09-02T12:32:00Z">
            <w:rPr/>
          </w:rPrChange>
        </w:rPr>
      </w:pPr>
      <w:r w:rsidRPr="00F77C32">
        <w:rPr>
          <w:rFonts w:ascii="Palatino Linotype" w:hAnsi="Palatino Linotype"/>
          <w:rPrChange w:id="506" w:author="root" w:date="2016-09-02T12:32:00Z">
            <w:rPr/>
          </w:rPrChange>
        </w:rPr>
        <w:t>Sería posible establecer un sistema multijugador si se consiguiese que desde un robot se pudiese ver el personaje o gráficos generados por otro robot. Hay que tener en cuenta que actualmente los gráficos generados en WebGL son creados en el cliente, por lo tanto necesitaríamos establecer una manera de pasar el estado de los gráficos al servidor para que otros clientes pudiesen servirse de ellos y pintarlos en sus pantallas también.</w:t>
      </w:r>
    </w:p>
    <w:p w14:paraId="1A24F83E" w14:textId="77777777" w:rsidR="00DC234E" w:rsidRDefault="00E412B8" w:rsidP="00E412B8">
      <w:pPr>
        <w:spacing w:line="360" w:lineRule="auto"/>
        <w:ind w:firstLine="340"/>
        <w:jc w:val="both"/>
      </w:pPr>
      <w:r w:rsidRPr="00F77C32">
        <w:rPr>
          <w:rFonts w:ascii="Palatino Linotype" w:hAnsi="Palatino Linotype"/>
          <w:rPrChange w:id="507" w:author="root" w:date="2016-09-02T12:32:00Z">
            <w:rPr/>
          </w:rPrChange>
        </w:rPr>
        <w:t xml:space="preserve">El establecer un sistema multijugador podría abrir el abanico de posibilidades y crear juegos multijugadores sociales o competitivos. Un ejemplo podría ser una habitación o entorno con varios robots controlados remotamente a distancia, por lo tanto en dicho entorno se podría establecer un juego del tipo </w:t>
      </w:r>
      <w:proofErr w:type="spellStart"/>
      <w:r w:rsidRPr="00F77C32">
        <w:rPr>
          <w:rFonts w:ascii="Palatino Linotype" w:hAnsi="Palatino Linotype"/>
          <w:i/>
          <w:rPrChange w:id="508" w:author="root" w:date="2016-09-02T12:32:00Z">
            <w:rPr>
              <w:i/>
            </w:rPr>
          </w:rPrChange>
        </w:rPr>
        <w:t>second</w:t>
      </w:r>
      <w:proofErr w:type="spellEnd"/>
      <w:r w:rsidRPr="00F77C32">
        <w:rPr>
          <w:rFonts w:ascii="Palatino Linotype" w:hAnsi="Palatino Linotype"/>
          <w:i/>
          <w:rPrChange w:id="509" w:author="root" w:date="2016-09-02T12:32:00Z">
            <w:rPr>
              <w:i/>
            </w:rPr>
          </w:rPrChange>
        </w:rPr>
        <w:t xml:space="preserve"> </w:t>
      </w:r>
      <w:proofErr w:type="spellStart"/>
      <w:r w:rsidRPr="00F77C32">
        <w:rPr>
          <w:rFonts w:ascii="Palatino Linotype" w:hAnsi="Palatino Linotype"/>
          <w:i/>
          <w:rPrChange w:id="510" w:author="root" w:date="2016-09-02T12:32:00Z">
            <w:rPr>
              <w:i/>
            </w:rPr>
          </w:rPrChange>
        </w:rPr>
        <w:t>life</w:t>
      </w:r>
      <w:proofErr w:type="spellEnd"/>
      <w:r w:rsidRPr="00F77C32">
        <w:rPr>
          <w:rFonts w:ascii="Palatino Linotype" w:hAnsi="Palatino Linotype"/>
          <w:rPrChange w:id="511" w:author="root" w:date="2016-09-02T12:32:00Z">
            <w:rPr/>
          </w:rPrChange>
        </w:rPr>
        <w:t xml:space="preserve"> pero sabiendo que se está jugando en un entorno real o un juego competitivo en el que los jugadores fuesen siendo eliminados en un entorno preparado para el caso con barricadas o trincheras sabiendo el jugador en todo momento que eso que él está controlando está ocurriendo de verdad en algún punto del mundo y que se está conectado de esa manera con otros jugadores.</w:t>
      </w:r>
      <w:r w:rsidR="00DC234E">
        <w:br w:type="page"/>
      </w:r>
    </w:p>
    <w:p w14:paraId="17542D28" w14:textId="77777777" w:rsidR="00DC234E" w:rsidRDefault="00DC234E" w:rsidP="00DC234E">
      <w:pPr>
        <w:pStyle w:val="Ttulo1"/>
      </w:pPr>
      <w:bookmarkStart w:id="512" w:name="_Toc459454740"/>
      <w:r>
        <w:lastRenderedPageBreak/>
        <w:t>Conclusiones y valoración personal</w:t>
      </w:r>
      <w:bookmarkEnd w:id="512"/>
    </w:p>
    <w:p w14:paraId="135507B7" w14:textId="77777777" w:rsidR="00DC234E" w:rsidRDefault="00FF6EA2" w:rsidP="001B369D">
      <w:pPr>
        <w:spacing w:line="360" w:lineRule="auto"/>
        <w:ind w:firstLine="340"/>
        <w:jc w:val="both"/>
        <w:rPr>
          <w:rFonts w:ascii="Palatino Linotype" w:hAnsi="Palatino Linotype"/>
        </w:rPr>
      </w:pPr>
      <w:r>
        <w:rPr>
          <w:rFonts w:ascii="Palatino Linotype" w:hAnsi="Palatino Linotype"/>
        </w:rPr>
        <w:t>La realización general de este trabajo ha sido satisfactoria en cuanto a que se han conseguido completar todos los objetivos propuestos. Al finalizar el proyecto se dispone de un prototipo funcional de lo que podría ser un nuevo sistema de juego basado en realidad aumentada y un robot dirigido mediante una aplicación web. Todo ello se ha realizado y entregado en el tiempo correspondiente a la realización de este TFG por lo que ha rasgos generales se ha cumplido con lo propuesto desde un principio.</w:t>
      </w:r>
    </w:p>
    <w:p w14:paraId="4015A317" w14:textId="77777777" w:rsidR="00FF6EA2" w:rsidRDefault="00FF6EA2" w:rsidP="00FF6EA2">
      <w:pPr>
        <w:spacing w:line="360" w:lineRule="auto"/>
        <w:ind w:firstLine="340"/>
        <w:jc w:val="both"/>
        <w:rPr>
          <w:rFonts w:ascii="Palatino Linotype" w:hAnsi="Palatino Linotype"/>
        </w:rPr>
      </w:pPr>
      <w:r>
        <w:rPr>
          <w:rFonts w:ascii="Palatino Linotype" w:hAnsi="Palatino Linotype"/>
        </w:rPr>
        <w:t>El robot se realizó en un tiempo menor al esperado y no surgieron muchas complicaciones en cuanto a su montaje y desarrollo corresponden. Respecto a este punto lo que más tiempo consumió fue la realización del código y su implementación con la aplicación en general.</w:t>
      </w:r>
    </w:p>
    <w:p w14:paraId="191E7842" w14:textId="77777777" w:rsidR="00FF6EA2" w:rsidRDefault="00FF6EA2" w:rsidP="00FF6EA2">
      <w:pPr>
        <w:spacing w:line="360" w:lineRule="auto"/>
        <w:ind w:firstLine="340"/>
        <w:jc w:val="both"/>
        <w:rPr>
          <w:rFonts w:ascii="Palatino Linotype" w:hAnsi="Palatino Linotype"/>
        </w:rPr>
      </w:pPr>
      <w:r>
        <w:rPr>
          <w:rFonts w:ascii="Palatino Linotype" w:hAnsi="Palatino Linotype"/>
        </w:rPr>
        <w:t>Con lo que a la aplicación web se refiere las complicaciones fueron ocasionadas debido a que la tecnología empleada aún está en desarrollo y hay partes que siguen sin ser estables como es el caso del exportador de Blender a JSON. Además fue complicado el conseguir que el canvas se ajustase a la pantalla correctamente sin cortar demasiada imagen</w:t>
      </w:r>
      <w:r w:rsidR="00C21564">
        <w:rPr>
          <w:rFonts w:ascii="Palatino Linotype" w:hAnsi="Palatino Linotype"/>
        </w:rPr>
        <w:t xml:space="preserve">. </w:t>
      </w:r>
      <w:r>
        <w:rPr>
          <w:rFonts w:ascii="Palatino Linotype" w:hAnsi="Palatino Linotype"/>
        </w:rPr>
        <w:t>Por todo lo demás la implementación de la aplicación</w:t>
      </w:r>
      <w:r w:rsidR="00C21564">
        <w:rPr>
          <w:rFonts w:ascii="Palatino Linotype" w:hAnsi="Palatino Linotype"/>
        </w:rPr>
        <w:t xml:space="preserve"> web fue sencilla y simplemente hubo que adaptar el ejemplo de Three.js al proyecto e integrar la parte del control del robot.</w:t>
      </w:r>
    </w:p>
    <w:p w14:paraId="40F839B8" w14:textId="02CABB26" w:rsidR="00C21564" w:rsidRDefault="00C21564" w:rsidP="00FF6EA2">
      <w:pPr>
        <w:spacing w:line="360" w:lineRule="auto"/>
        <w:ind w:firstLine="340"/>
        <w:jc w:val="both"/>
        <w:rPr>
          <w:rFonts w:ascii="Palatino Linotype" w:hAnsi="Palatino Linotype"/>
        </w:rPr>
      </w:pPr>
      <w:r>
        <w:rPr>
          <w:rFonts w:ascii="Palatino Linotype" w:hAnsi="Palatino Linotype"/>
        </w:rPr>
        <w:t>La parte del modelado fue la que realmente llevó más tiempo del esperado y del necesario ya que se realizó un modelado demasiado exhaustivo de partes que o no se ven o se podrían haber suplido con las texturas. Es el caso de la cara del personaje en la cual se empleó mucho tiempo siendo que el personaje se visualiza de espaldas. Además los detalles de la cara implementados mediante el modelado se obvian al aplicar una textura po</w:t>
      </w:r>
      <w:r w:rsidR="0051346B">
        <w:rPr>
          <w:rFonts w:ascii="Palatino Linotype" w:hAnsi="Palatino Linotype"/>
        </w:rPr>
        <w:t>r</w:t>
      </w:r>
      <w:r>
        <w:rPr>
          <w:rFonts w:ascii="Palatino Linotype" w:hAnsi="Palatino Linotype"/>
        </w:rPr>
        <w:t xml:space="preserve"> lo que se podría haber realizado un modelado más sencillo dejando la adición de detalles en la parte de la textura. También se gastó mucho tiempo en la animación del personaje al tener que pasar por un periodo de aprendizaje previo. No obstante el resultado final es satisfactorio y estoy satisfecho con él.</w:t>
      </w:r>
    </w:p>
    <w:p w14:paraId="0DCB1519" w14:textId="367A45F8" w:rsidR="00C21564" w:rsidRDefault="00C21564" w:rsidP="00FF6EA2">
      <w:pPr>
        <w:spacing w:line="360" w:lineRule="auto"/>
        <w:ind w:firstLine="340"/>
        <w:jc w:val="both"/>
        <w:rPr>
          <w:rFonts w:ascii="Palatino Linotype" w:hAnsi="Palatino Linotype"/>
        </w:rPr>
      </w:pPr>
      <w:r>
        <w:rPr>
          <w:rFonts w:ascii="Palatino Linotype" w:hAnsi="Palatino Linotype"/>
        </w:rPr>
        <w:lastRenderedPageBreak/>
        <w:t>Sin embargo hay una faceta del proyecto que no ha resultado ser satisfactoria. Una vez se consiguió implementar el robot y su control se vio que en algunas ocasiones las órdenes mandadas no llegaban correctamente o llegaban tarde. Esto es debido al medio de comunicación WiFi, el cual no es el más adecuado cuando se trata de controlar un robot debido a su latencia y pérdida de información. Si se habla de velocidad y persistencia, otro medio de comunicación como es el Bluetooth o el radio control habrían sido más efectivos</w:t>
      </w:r>
      <w:r w:rsidR="0080221D">
        <w:rPr>
          <w:rFonts w:ascii="Palatino Linotype" w:hAnsi="Palatino Linotype"/>
        </w:rPr>
        <w:t xml:space="preserve"> pero habría sido más difícil el crear una aplicación para su control que se pudiese usar tanto en ordenadores como </w:t>
      </w:r>
      <w:r w:rsidR="0051346B">
        <w:rPr>
          <w:rFonts w:ascii="Palatino Linotype" w:hAnsi="Palatino Linotype"/>
        </w:rPr>
        <w:t xml:space="preserve">en </w:t>
      </w:r>
      <w:r w:rsidR="0080221D">
        <w:rPr>
          <w:rFonts w:ascii="Palatino Linotype" w:hAnsi="Palatino Linotype"/>
        </w:rPr>
        <w:t>móviles de manera sencilla. Por lo tanto el hecho de que la comunicación entre la aplicación y el robot no sea del todo efectiva es el único punto con el que no he quedado satisfecho y el que podría ser el mayor inconveniente a la hora de avanzar y ampliar el proyecto.</w:t>
      </w:r>
    </w:p>
    <w:p w14:paraId="42F51DF9" w14:textId="77777777" w:rsidR="0080221D" w:rsidRPr="001B369D" w:rsidRDefault="0080221D" w:rsidP="00FF6EA2">
      <w:pPr>
        <w:spacing w:line="360" w:lineRule="auto"/>
        <w:ind w:firstLine="340"/>
        <w:jc w:val="both"/>
        <w:rPr>
          <w:rFonts w:ascii="Palatino Linotype" w:hAnsi="Palatino Linotype"/>
        </w:rPr>
      </w:pPr>
      <w:r>
        <w:rPr>
          <w:rFonts w:ascii="Palatino Linotype" w:hAnsi="Palatino Linotype"/>
        </w:rPr>
        <w:t>Dicho esto podemos concluir en qu</w:t>
      </w:r>
      <w:r w:rsidR="000D6624">
        <w:rPr>
          <w:rFonts w:ascii="Palatino Linotype" w:hAnsi="Palatino Linotype"/>
        </w:rPr>
        <w:t>e la parte más satisfactoria del proyecto ha sido el poder usar todos los conocimientos aprendidos durante el grado estudiado y avanzar en los nuevos adquiridos para la realización de este TFG. El hecho de tener entre manos un proyecto propio me ha hecho ver la importancia de trabajar en algo que realmente te haga ilusión y como todo cambia de hacer algo por obligación a levantarte por las mañanas con ganas de seguir trabajando. Considero que en un mundo tan globalizado es importante encontrar lo que realmente te apasiona, y que es una suerte que eso sea la tecnología ya que es un ámbito en constante crecimiento y que te permite aprender de una manera autodidacta con la simple ayuda de un ordenador y tus ganas por seguir avanzando. Además el mundo de la tecnología no solo te permite estar al tanto de los últimos inventos de nuestro presente, sino que también te permite construir el futuro.</w:t>
      </w:r>
    </w:p>
    <w:p w14:paraId="508BB4A5" w14:textId="77777777" w:rsidR="00DC234E" w:rsidRDefault="00DC234E">
      <w:r>
        <w:br w:type="page"/>
      </w:r>
    </w:p>
    <w:p w14:paraId="1A9DF9F5" w14:textId="77777777" w:rsidR="00DC234E" w:rsidRPr="00DC234E" w:rsidRDefault="00DC234E" w:rsidP="00DC234E">
      <w:pPr>
        <w:pStyle w:val="Ttulo1"/>
      </w:pPr>
      <w:bookmarkStart w:id="513" w:name="_Toc459454741"/>
      <w:r>
        <w:lastRenderedPageBreak/>
        <w:t>Bibliografía</w:t>
      </w:r>
      <w:bookmarkEnd w:id="513"/>
    </w:p>
    <w:p w14:paraId="398AE194" w14:textId="4E5DD387" w:rsidR="00DC234E" w:rsidRPr="00A45FDC" w:rsidRDefault="00A45FDC" w:rsidP="00A45FDC">
      <w:pPr>
        <w:rPr>
          <w:ins w:id="514" w:author="root" w:date="2016-09-02T18:42:00Z"/>
          <w:rStyle w:val="Hipervnculo"/>
          <w:rFonts w:ascii="Palatino Linotype" w:hAnsi="Palatino Linotype"/>
          <w:rPrChange w:id="515" w:author="root" w:date="2016-09-02T18:50:00Z">
            <w:rPr>
              <w:ins w:id="516" w:author="root" w:date="2016-09-02T18:42:00Z"/>
              <w:rStyle w:val="Hipervnculo"/>
            </w:rPr>
          </w:rPrChange>
        </w:rPr>
      </w:pPr>
      <w:ins w:id="517" w:author="root" w:date="2016-09-02T18:41:00Z">
        <w:r w:rsidRPr="00A45FDC">
          <w:rPr>
            <w:rFonts w:ascii="Palatino Linotype" w:hAnsi="Palatino Linotype"/>
            <w:b/>
            <w:rPrChange w:id="518" w:author="root" w:date="2016-09-02T18:50:00Z">
              <w:rPr/>
            </w:rPrChange>
          </w:rPr>
          <w:t>[1]</w:t>
        </w:r>
        <w:r w:rsidRPr="00A45FDC">
          <w:rPr>
            <w:rFonts w:ascii="Palatino Linotype" w:hAnsi="Palatino Linotype"/>
            <w:b/>
          </w:rPr>
          <w:t xml:space="preserve"> </w:t>
        </w:r>
      </w:ins>
      <w:ins w:id="519" w:author="root" w:date="2016-09-02T18:42:00Z">
        <w:r w:rsidRPr="00A45FDC">
          <w:rPr>
            <w:rFonts w:ascii="Palatino Linotype" w:hAnsi="Palatino Linotype"/>
          </w:rPr>
          <w:t xml:space="preserve">Tutorial sobre modelado, </w:t>
        </w:r>
        <w:r w:rsidRPr="00A45FDC">
          <w:rPr>
            <w:rFonts w:ascii="Palatino Linotype" w:hAnsi="Palatino Linotype"/>
            <w:rPrChange w:id="520" w:author="root" w:date="2016-09-02T18:50:00Z">
              <w:rPr/>
            </w:rPrChange>
          </w:rPr>
          <w:fldChar w:fldCharType="begin"/>
        </w:r>
        <w:r w:rsidRPr="00A45FDC">
          <w:rPr>
            <w:rFonts w:ascii="Palatino Linotype" w:hAnsi="Palatino Linotype"/>
            <w:rPrChange w:id="521" w:author="root" w:date="2016-09-02T18:50:00Z">
              <w:rPr/>
            </w:rPrChange>
          </w:rPr>
          <w:instrText xml:space="preserve"> HYPERLINK "http://cgi.tutsplus.com/es/categories/modeling" </w:instrText>
        </w:r>
        <w:r w:rsidRPr="00A45FDC">
          <w:rPr>
            <w:rFonts w:ascii="Palatino Linotype" w:hAnsi="Palatino Linotype"/>
            <w:rPrChange w:id="522" w:author="root" w:date="2016-09-02T18:50:00Z">
              <w:rPr/>
            </w:rPrChange>
          </w:rPr>
          <w:fldChar w:fldCharType="separate"/>
        </w:r>
        <w:r w:rsidRPr="00A45FDC">
          <w:rPr>
            <w:rStyle w:val="Hipervnculo"/>
            <w:rFonts w:ascii="Palatino Linotype" w:hAnsi="Palatino Linotype"/>
            <w:rPrChange w:id="523" w:author="root" w:date="2016-09-02T18:50:00Z">
              <w:rPr>
                <w:rStyle w:val="Hipervnculo"/>
              </w:rPr>
            </w:rPrChange>
          </w:rPr>
          <w:t>http://cgi.tutsplus.com/es/categories/modeling</w:t>
        </w:r>
        <w:r w:rsidRPr="00A45FDC">
          <w:rPr>
            <w:rStyle w:val="Hipervnculo"/>
            <w:rFonts w:ascii="Palatino Linotype" w:hAnsi="Palatino Linotype"/>
            <w:rPrChange w:id="524" w:author="root" w:date="2016-09-02T18:50:00Z">
              <w:rPr>
                <w:rStyle w:val="Hipervnculo"/>
              </w:rPr>
            </w:rPrChange>
          </w:rPr>
          <w:fldChar w:fldCharType="end"/>
        </w:r>
      </w:ins>
    </w:p>
    <w:p w14:paraId="05D7D5CB" w14:textId="750DE78D" w:rsidR="00A45FDC" w:rsidRPr="00A45FDC" w:rsidRDefault="00A45FDC" w:rsidP="00A45FDC">
      <w:pPr>
        <w:rPr>
          <w:ins w:id="525" w:author="root" w:date="2016-09-02T18:43:00Z"/>
          <w:rStyle w:val="Hipervnculo"/>
          <w:rFonts w:ascii="Palatino Linotype" w:hAnsi="Palatino Linotype"/>
          <w:color w:val="auto"/>
          <w:u w:val="none"/>
        </w:rPr>
      </w:pPr>
      <w:ins w:id="526" w:author="root" w:date="2016-09-02T18:42:00Z">
        <w:r w:rsidRPr="00A45FDC">
          <w:rPr>
            <w:rStyle w:val="Hipervnculo"/>
            <w:rFonts w:ascii="Palatino Linotype" w:hAnsi="Palatino Linotype"/>
            <w:b/>
            <w:color w:val="auto"/>
            <w:u w:val="none"/>
            <w:rPrChange w:id="527" w:author="root" w:date="2016-09-02T18:50:00Z">
              <w:rPr>
                <w:rStyle w:val="Hipervnculo"/>
              </w:rPr>
            </w:rPrChange>
          </w:rPr>
          <w:t>[2]</w:t>
        </w:r>
      </w:ins>
      <w:ins w:id="528" w:author="root" w:date="2016-09-02T18:43:00Z">
        <w:r w:rsidRPr="00A45FDC">
          <w:rPr>
            <w:rStyle w:val="Hipervnculo"/>
            <w:rFonts w:ascii="Palatino Linotype" w:hAnsi="Palatino Linotype"/>
            <w:color w:val="auto"/>
            <w:u w:val="none"/>
          </w:rPr>
          <w:t xml:space="preserve"> Fuente de descarga del pelo, </w:t>
        </w:r>
        <w:r w:rsidRPr="00A45FDC">
          <w:rPr>
            <w:rStyle w:val="Hipervnculo"/>
            <w:rFonts w:ascii="Palatino Linotype" w:hAnsi="Palatino Linotype"/>
            <w:color w:val="auto"/>
            <w:u w:val="none"/>
          </w:rPr>
          <w:fldChar w:fldCharType="begin"/>
        </w:r>
        <w:r w:rsidRPr="00A45FDC">
          <w:rPr>
            <w:rStyle w:val="Hipervnculo"/>
            <w:rFonts w:ascii="Palatino Linotype" w:hAnsi="Palatino Linotype"/>
            <w:color w:val="auto"/>
            <w:u w:val="none"/>
          </w:rPr>
          <w:instrText xml:space="preserve"> HYPERLINK "http://www.blendswap.com/blends/view/63151" </w:instrText>
        </w:r>
        <w:r w:rsidRPr="00A45FDC">
          <w:rPr>
            <w:rStyle w:val="Hipervnculo"/>
            <w:rFonts w:ascii="Palatino Linotype" w:hAnsi="Palatino Linotype"/>
            <w:color w:val="auto"/>
            <w:u w:val="none"/>
          </w:rPr>
          <w:fldChar w:fldCharType="separate"/>
        </w:r>
        <w:r w:rsidRPr="00A45FDC">
          <w:rPr>
            <w:rStyle w:val="Hipervnculo"/>
            <w:rFonts w:ascii="Palatino Linotype" w:hAnsi="Palatino Linotype"/>
          </w:rPr>
          <w:t>http://www.blendswap.com/blends/view/63151</w:t>
        </w:r>
        <w:r w:rsidRPr="00A45FDC">
          <w:rPr>
            <w:rStyle w:val="Hipervnculo"/>
            <w:rFonts w:ascii="Palatino Linotype" w:hAnsi="Palatino Linotype"/>
            <w:color w:val="auto"/>
            <w:u w:val="none"/>
          </w:rPr>
          <w:fldChar w:fldCharType="end"/>
        </w:r>
      </w:ins>
    </w:p>
    <w:p w14:paraId="66AC3AF3" w14:textId="7B98A3FF" w:rsidR="00A45FDC" w:rsidRPr="00A45FDC" w:rsidRDefault="00A45FDC" w:rsidP="00A45FDC">
      <w:pPr>
        <w:rPr>
          <w:ins w:id="529" w:author="root" w:date="2016-09-02T18:44:00Z"/>
          <w:rStyle w:val="Hipervnculo"/>
          <w:rFonts w:ascii="Palatino Linotype" w:hAnsi="Palatino Linotype"/>
          <w:color w:val="auto"/>
          <w:u w:val="none"/>
        </w:rPr>
      </w:pPr>
      <w:ins w:id="530" w:author="root" w:date="2016-09-02T18:43:00Z">
        <w:r w:rsidRPr="00A45FDC">
          <w:rPr>
            <w:rStyle w:val="Hipervnculo"/>
            <w:rFonts w:ascii="Palatino Linotype" w:hAnsi="Palatino Linotype"/>
            <w:b/>
            <w:color w:val="auto"/>
            <w:u w:val="none"/>
            <w:rPrChange w:id="531" w:author="root" w:date="2016-09-02T18:50:00Z">
              <w:rPr>
                <w:rStyle w:val="Hipervnculo"/>
                <w:rFonts w:ascii="Palatino Linotype" w:hAnsi="Palatino Linotype"/>
                <w:color w:val="auto"/>
                <w:u w:val="none"/>
              </w:rPr>
            </w:rPrChange>
          </w:rPr>
          <w:t xml:space="preserve">[3] </w:t>
        </w:r>
      </w:ins>
      <w:ins w:id="532" w:author="root" w:date="2016-09-02T18:44:00Z">
        <w:r w:rsidRPr="00A45FDC">
          <w:rPr>
            <w:rStyle w:val="Hipervnculo"/>
            <w:rFonts w:ascii="Palatino Linotype" w:hAnsi="Palatino Linotype"/>
            <w:color w:val="auto"/>
            <w:u w:val="none"/>
          </w:rPr>
          <w:t xml:space="preserve">Banco de animaciones, </w:t>
        </w:r>
        <w:r w:rsidRPr="00A45FDC">
          <w:rPr>
            <w:rStyle w:val="Hipervnculo"/>
            <w:rFonts w:ascii="Palatino Linotype" w:hAnsi="Palatino Linotype"/>
            <w:color w:val="auto"/>
            <w:u w:val="none"/>
          </w:rPr>
          <w:fldChar w:fldCharType="begin"/>
        </w:r>
        <w:r w:rsidRPr="00A45FDC">
          <w:rPr>
            <w:rStyle w:val="Hipervnculo"/>
            <w:rFonts w:ascii="Palatino Linotype" w:hAnsi="Palatino Linotype"/>
            <w:color w:val="auto"/>
            <w:u w:val="none"/>
          </w:rPr>
          <w:instrText xml:space="preserve"> HYPERLINK "https://sites.google.com/a/cgspeed.com/cgspeed/motion-capture/daz-friendly-release" </w:instrText>
        </w:r>
        <w:r w:rsidRPr="00A45FDC">
          <w:rPr>
            <w:rStyle w:val="Hipervnculo"/>
            <w:rFonts w:ascii="Palatino Linotype" w:hAnsi="Palatino Linotype"/>
            <w:color w:val="auto"/>
            <w:u w:val="none"/>
          </w:rPr>
          <w:fldChar w:fldCharType="separate"/>
        </w:r>
        <w:r w:rsidRPr="00A45FDC">
          <w:rPr>
            <w:rStyle w:val="Hipervnculo"/>
            <w:rFonts w:ascii="Palatino Linotype" w:hAnsi="Palatino Linotype"/>
          </w:rPr>
          <w:t>https://sites.google.com/a/cgspeed.com/cgspeed/motion-capture/daz-friendly-release</w:t>
        </w:r>
        <w:r w:rsidRPr="00A45FDC">
          <w:rPr>
            <w:rStyle w:val="Hipervnculo"/>
            <w:rFonts w:ascii="Palatino Linotype" w:hAnsi="Palatino Linotype"/>
            <w:color w:val="auto"/>
            <w:u w:val="none"/>
          </w:rPr>
          <w:fldChar w:fldCharType="end"/>
        </w:r>
      </w:ins>
    </w:p>
    <w:p w14:paraId="1DE4086F" w14:textId="60611934" w:rsidR="00A45FDC" w:rsidRPr="00A45FDC" w:rsidRDefault="00A45FDC" w:rsidP="00A45FDC">
      <w:pPr>
        <w:rPr>
          <w:ins w:id="533" w:author="root" w:date="2016-09-02T18:46:00Z"/>
          <w:rStyle w:val="Hipervnculo"/>
          <w:rFonts w:ascii="Palatino Linotype" w:hAnsi="Palatino Linotype"/>
          <w:color w:val="auto"/>
          <w:u w:val="none"/>
        </w:rPr>
      </w:pPr>
      <w:ins w:id="534" w:author="root" w:date="2016-09-02T18:44:00Z">
        <w:r w:rsidRPr="00A45FDC">
          <w:rPr>
            <w:rStyle w:val="Hipervnculo"/>
            <w:rFonts w:ascii="Palatino Linotype" w:hAnsi="Palatino Linotype"/>
            <w:b/>
            <w:color w:val="auto"/>
            <w:u w:val="none"/>
          </w:rPr>
          <w:t xml:space="preserve">[4] </w:t>
        </w:r>
      </w:ins>
      <w:ins w:id="535" w:author="root" w:date="2016-09-02T18:46:00Z">
        <w:r w:rsidRPr="00A45FDC">
          <w:rPr>
            <w:rStyle w:val="Hipervnculo"/>
            <w:rFonts w:ascii="Palatino Linotype" w:hAnsi="Palatino Linotype"/>
            <w:color w:val="auto"/>
            <w:u w:val="none"/>
          </w:rPr>
          <w:t xml:space="preserve">Documentación de Raspberry Pi, </w:t>
        </w:r>
        <w:r w:rsidRPr="00A45FDC">
          <w:rPr>
            <w:rStyle w:val="Hipervnculo"/>
            <w:rFonts w:ascii="Palatino Linotype" w:hAnsi="Palatino Linotype"/>
            <w:color w:val="auto"/>
            <w:u w:val="none"/>
          </w:rPr>
          <w:fldChar w:fldCharType="begin"/>
        </w:r>
        <w:r w:rsidRPr="00A45FDC">
          <w:rPr>
            <w:rStyle w:val="Hipervnculo"/>
            <w:rFonts w:ascii="Palatino Linotype" w:hAnsi="Palatino Linotype"/>
            <w:color w:val="auto"/>
            <w:u w:val="none"/>
          </w:rPr>
          <w:instrText xml:space="preserve"> HYPERLINK "https://www.raspberrypi.org/documentation/" </w:instrText>
        </w:r>
        <w:r w:rsidRPr="00A45FDC">
          <w:rPr>
            <w:rStyle w:val="Hipervnculo"/>
            <w:rFonts w:ascii="Palatino Linotype" w:hAnsi="Palatino Linotype"/>
            <w:color w:val="auto"/>
            <w:u w:val="none"/>
          </w:rPr>
          <w:fldChar w:fldCharType="separate"/>
        </w:r>
        <w:r w:rsidRPr="00A45FDC">
          <w:rPr>
            <w:rStyle w:val="Hipervnculo"/>
            <w:rFonts w:ascii="Palatino Linotype" w:hAnsi="Palatino Linotype"/>
          </w:rPr>
          <w:t>https://www.raspberrypi.org/documentation/</w:t>
        </w:r>
        <w:r w:rsidRPr="00A45FDC">
          <w:rPr>
            <w:rStyle w:val="Hipervnculo"/>
            <w:rFonts w:ascii="Palatino Linotype" w:hAnsi="Palatino Linotype"/>
            <w:color w:val="auto"/>
            <w:u w:val="none"/>
          </w:rPr>
          <w:fldChar w:fldCharType="end"/>
        </w:r>
      </w:ins>
    </w:p>
    <w:p w14:paraId="2B53F2F9" w14:textId="04B38E74" w:rsidR="00A45FDC" w:rsidRPr="00A45FDC" w:rsidRDefault="00A45FDC" w:rsidP="00A45FDC">
      <w:pPr>
        <w:rPr>
          <w:ins w:id="536" w:author="root" w:date="2016-09-02T18:47:00Z"/>
          <w:rStyle w:val="Hipervnculo"/>
          <w:rFonts w:ascii="Palatino Linotype" w:hAnsi="Palatino Linotype"/>
          <w:color w:val="auto"/>
          <w:u w:val="none"/>
        </w:rPr>
      </w:pPr>
      <w:commentRangeStart w:id="537"/>
      <w:ins w:id="538" w:author="root" w:date="2016-09-02T18:46:00Z">
        <w:r w:rsidRPr="00A45FDC">
          <w:rPr>
            <w:rStyle w:val="Hipervnculo"/>
            <w:rFonts w:ascii="Palatino Linotype" w:hAnsi="Palatino Linotype"/>
            <w:b/>
            <w:color w:val="auto"/>
            <w:u w:val="none"/>
          </w:rPr>
          <w:t>[5]</w:t>
        </w:r>
      </w:ins>
      <w:ins w:id="539" w:author="root" w:date="2016-09-02T18:47:00Z">
        <w:r w:rsidRPr="00A45FDC">
          <w:rPr>
            <w:rStyle w:val="Hipervnculo"/>
            <w:rFonts w:ascii="Palatino Linotype" w:hAnsi="Palatino Linotype"/>
            <w:color w:val="auto"/>
            <w:u w:val="none"/>
          </w:rPr>
          <w:t xml:space="preserve"> </w:t>
        </w:r>
        <w:commentRangeEnd w:id="537"/>
        <w:r w:rsidRPr="00A45FDC">
          <w:rPr>
            <w:rStyle w:val="Refdecomentario"/>
            <w:rFonts w:ascii="Palatino Linotype" w:hAnsi="Palatino Linotype"/>
            <w:sz w:val="22"/>
            <w:szCs w:val="22"/>
            <w:rPrChange w:id="540" w:author="root" w:date="2016-09-02T18:50:00Z">
              <w:rPr>
                <w:rStyle w:val="Refdecomentario"/>
              </w:rPr>
            </w:rPrChange>
          </w:rPr>
          <w:commentReference w:id="537"/>
        </w:r>
        <w:r w:rsidRPr="00A45FDC">
          <w:rPr>
            <w:rStyle w:val="Hipervnculo"/>
            <w:rFonts w:ascii="Palatino Linotype" w:hAnsi="Palatino Linotype"/>
            <w:color w:val="auto"/>
            <w:u w:val="none"/>
          </w:rPr>
          <w:t xml:space="preserve">Comparación de velocidad de distintos servidores web, </w:t>
        </w:r>
        <w:r w:rsidRPr="00A45FDC">
          <w:rPr>
            <w:rStyle w:val="Hipervnculo"/>
            <w:rFonts w:ascii="Palatino Linotype" w:hAnsi="Palatino Linotype"/>
            <w:color w:val="auto"/>
            <w:u w:val="none"/>
          </w:rPr>
          <w:fldChar w:fldCharType="begin"/>
        </w:r>
        <w:r w:rsidRPr="00A45FDC">
          <w:rPr>
            <w:rStyle w:val="Hipervnculo"/>
            <w:rFonts w:ascii="Palatino Linotype" w:hAnsi="Palatino Linotype"/>
            <w:color w:val="auto"/>
            <w:u w:val="none"/>
          </w:rPr>
          <w:instrText xml:space="preserve"> HYPERLINK "https://www.jeremymorgan.com/blog/programming/raspberry-pi-web-server-comparison/" </w:instrText>
        </w:r>
        <w:r w:rsidRPr="00A45FDC">
          <w:rPr>
            <w:rStyle w:val="Hipervnculo"/>
            <w:rFonts w:ascii="Palatino Linotype" w:hAnsi="Palatino Linotype"/>
            <w:color w:val="auto"/>
            <w:u w:val="none"/>
          </w:rPr>
          <w:fldChar w:fldCharType="separate"/>
        </w:r>
        <w:r w:rsidRPr="00A45FDC">
          <w:rPr>
            <w:rStyle w:val="Hipervnculo"/>
            <w:rFonts w:ascii="Palatino Linotype" w:hAnsi="Palatino Linotype"/>
          </w:rPr>
          <w:t>https://www.jeremymorgan.com/blog/programming/raspberry-pi-web-server-comparison/</w:t>
        </w:r>
        <w:r w:rsidRPr="00A45FDC">
          <w:rPr>
            <w:rStyle w:val="Hipervnculo"/>
            <w:rFonts w:ascii="Palatino Linotype" w:hAnsi="Palatino Linotype"/>
            <w:color w:val="auto"/>
            <w:u w:val="none"/>
          </w:rPr>
          <w:fldChar w:fldCharType="end"/>
        </w:r>
      </w:ins>
    </w:p>
    <w:p w14:paraId="3D40F862" w14:textId="05DF8973" w:rsidR="00A45FDC" w:rsidRDefault="00A45FDC" w:rsidP="00A45FDC">
      <w:pPr>
        <w:rPr>
          <w:ins w:id="541" w:author="root" w:date="2016-09-02T18:50:00Z"/>
          <w:rFonts w:ascii="Palatino Linotype" w:hAnsi="Palatino Linotype"/>
        </w:rPr>
      </w:pPr>
      <w:ins w:id="542" w:author="root" w:date="2016-09-02T18:48:00Z">
        <w:r w:rsidRPr="00A45FDC">
          <w:rPr>
            <w:rFonts w:ascii="Palatino Linotype" w:hAnsi="Palatino Linotype"/>
            <w:b/>
          </w:rPr>
          <w:t>[6]</w:t>
        </w:r>
        <w:r w:rsidRPr="00A45FDC">
          <w:rPr>
            <w:rFonts w:ascii="Palatino Linotype" w:hAnsi="Palatino Linotype"/>
          </w:rPr>
          <w:t xml:space="preserve"> </w:t>
        </w:r>
      </w:ins>
      <w:ins w:id="543" w:author="root" w:date="2016-09-02T18:50:00Z">
        <w:r w:rsidRPr="00A45FDC">
          <w:rPr>
            <w:rFonts w:ascii="Palatino Linotype" w:hAnsi="Palatino Linotype"/>
          </w:rPr>
          <w:t xml:space="preserve">Documentación de </w:t>
        </w:r>
        <w:proofErr w:type="spellStart"/>
        <w:r w:rsidRPr="00A45FDC">
          <w:rPr>
            <w:rFonts w:ascii="Palatino Linotype" w:hAnsi="Palatino Linotype"/>
          </w:rPr>
          <w:t>RaspiMJPEG</w:t>
        </w:r>
        <w:proofErr w:type="spellEnd"/>
        <w:r w:rsidRPr="00A45FDC">
          <w:rPr>
            <w:rFonts w:ascii="Palatino Linotype" w:hAnsi="Palatino Linotype"/>
          </w:rPr>
          <w:t xml:space="preserve">, </w:t>
        </w:r>
        <w:r w:rsidRPr="00A45FDC">
          <w:rPr>
            <w:rFonts w:ascii="Palatino Linotype" w:hAnsi="Palatino Linotype"/>
          </w:rPr>
          <w:fldChar w:fldCharType="begin"/>
        </w:r>
        <w:r w:rsidRPr="00A45FDC">
          <w:rPr>
            <w:rFonts w:ascii="Palatino Linotype" w:hAnsi="Palatino Linotype"/>
          </w:rPr>
          <w:instrText xml:space="preserve"> HYPERLINK "http://elinux.org/RPi-Cam-Web-Interface#RaspiMJPEG" </w:instrText>
        </w:r>
        <w:r w:rsidRPr="00A45FDC">
          <w:rPr>
            <w:rFonts w:ascii="Palatino Linotype" w:hAnsi="Palatino Linotype"/>
          </w:rPr>
          <w:fldChar w:fldCharType="separate"/>
        </w:r>
        <w:r w:rsidRPr="00A45FDC">
          <w:rPr>
            <w:rStyle w:val="Hipervnculo"/>
            <w:rFonts w:ascii="Palatino Linotype" w:hAnsi="Palatino Linotype"/>
          </w:rPr>
          <w:t>http://elinux.org/RPi-Cam-Web-Interface#RaspiMJPEG</w:t>
        </w:r>
        <w:r w:rsidRPr="00A45FDC">
          <w:rPr>
            <w:rFonts w:ascii="Palatino Linotype" w:hAnsi="Palatino Linotype"/>
          </w:rPr>
          <w:fldChar w:fldCharType="end"/>
        </w:r>
      </w:ins>
    </w:p>
    <w:p w14:paraId="5AA4AF5C" w14:textId="5A508F1C" w:rsidR="00A45FDC" w:rsidRDefault="00A45FDC" w:rsidP="00A45FDC">
      <w:pPr>
        <w:rPr>
          <w:ins w:id="544" w:author="root" w:date="2016-09-02T18:52:00Z"/>
          <w:rFonts w:ascii="Palatino Linotype" w:hAnsi="Palatino Linotype"/>
        </w:rPr>
      </w:pPr>
      <w:ins w:id="545" w:author="root" w:date="2016-09-02T18:50:00Z">
        <w:r w:rsidRPr="00A45FDC">
          <w:rPr>
            <w:rFonts w:ascii="Palatino Linotype" w:hAnsi="Palatino Linotype"/>
            <w:b/>
            <w:rPrChange w:id="546" w:author="root" w:date="2016-09-02T18:50:00Z">
              <w:rPr>
                <w:rFonts w:ascii="Palatino Linotype" w:hAnsi="Palatino Linotype"/>
              </w:rPr>
            </w:rPrChange>
          </w:rPr>
          <w:t>[7]</w:t>
        </w:r>
        <w:r>
          <w:rPr>
            <w:rFonts w:ascii="Palatino Linotype" w:hAnsi="Palatino Linotype"/>
          </w:rPr>
          <w:t xml:space="preserve"> </w:t>
        </w:r>
      </w:ins>
      <w:ins w:id="547" w:author="root" w:date="2016-09-02T18:51:00Z">
        <w:r>
          <w:rPr>
            <w:rFonts w:ascii="Palatino Linotype" w:hAnsi="Palatino Linotype"/>
          </w:rPr>
          <w:t xml:space="preserve">Documentación sobre la </w:t>
        </w:r>
        <w:proofErr w:type="spellStart"/>
        <w:r>
          <w:rPr>
            <w:rFonts w:ascii="Palatino Linotype" w:hAnsi="Palatino Linotype"/>
          </w:rPr>
          <w:t>shield</w:t>
        </w:r>
        <w:proofErr w:type="spellEnd"/>
        <w:r>
          <w:rPr>
            <w:rFonts w:ascii="Palatino Linotype" w:hAnsi="Palatino Linotype"/>
          </w:rPr>
          <w:t xml:space="preserve"> L298N,</w:t>
        </w:r>
      </w:ins>
      <w:ins w:id="548" w:author="root" w:date="2016-09-02T18:52:00Z">
        <w:r w:rsidR="00DC0CE8">
          <w:rPr>
            <w:rFonts w:ascii="Palatino Linotype" w:hAnsi="Palatino Linotype"/>
          </w:rPr>
          <w:t xml:space="preserve"> </w:t>
        </w:r>
      </w:ins>
      <w:ins w:id="549" w:author="root" w:date="2016-09-02T18:51:00Z">
        <w:r>
          <w:rPr>
            <w:rFonts w:ascii="Palatino Linotype" w:hAnsi="Palatino Linotype"/>
          </w:rPr>
          <w:fldChar w:fldCharType="begin"/>
        </w:r>
        <w:r>
          <w:rPr>
            <w:rFonts w:ascii="Palatino Linotype" w:hAnsi="Palatino Linotype"/>
          </w:rPr>
          <w:instrText xml:space="preserve"> HYPERLINK "</w:instrText>
        </w:r>
        <w:r w:rsidRPr="00A45FDC">
          <w:rPr>
            <w:rFonts w:ascii="Palatino Linotype" w:hAnsi="Palatino Linotype"/>
          </w:rPr>
          <w:instrText>https://www.bananarobotics.com/shop/How-to-use-the-L298N-Dual-H-Bridge-Motor-Driver</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https://www.bananarobotics.com/shop/How-to-use-the-L298N-Dual-H-Bridge-Motor-Driver</w:t>
        </w:r>
        <w:r>
          <w:rPr>
            <w:rFonts w:ascii="Palatino Linotype" w:hAnsi="Palatino Linotype"/>
          </w:rPr>
          <w:fldChar w:fldCharType="end"/>
        </w:r>
      </w:ins>
    </w:p>
    <w:p w14:paraId="3F8DF1DC" w14:textId="4A8A93DF" w:rsidR="00DC0CE8" w:rsidRDefault="00DC0CE8" w:rsidP="00A45FDC">
      <w:pPr>
        <w:rPr>
          <w:ins w:id="550" w:author="root" w:date="2016-09-02T18:53:00Z"/>
          <w:rFonts w:ascii="Palatino Linotype" w:hAnsi="Palatino Linotype"/>
        </w:rPr>
      </w:pPr>
      <w:ins w:id="551" w:author="root" w:date="2016-09-02T18:52:00Z">
        <w:r w:rsidRPr="00DC0CE8">
          <w:rPr>
            <w:rFonts w:ascii="Palatino Linotype" w:hAnsi="Palatino Linotype"/>
            <w:b/>
            <w:rPrChange w:id="552" w:author="root" w:date="2016-09-02T18:52:00Z">
              <w:rPr>
                <w:rFonts w:ascii="Palatino Linotype" w:hAnsi="Palatino Linotype"/>
              </w:rPr>
            </w:rPrChange>
          </w:rPr>
          <w:t>[8]</w:t>
        </w:r>
        <w:r>
          <w:rPr>
            <w:rFonts w:ascii="Palatino Linotype" w:hAnsi="Palatino Linotype"/>
          </w:rPr>
          <w:t xml:space="preserve"> </w:t>
        </w:r>
      </w:ins>
      <w:ins w:id="553" w:author="root" w:date="2016-09-02T18:53:00Z">
        <w:r>
          <w:rPr>
            <w:rFonts w:ascii="Palatino Linotype" w:hAnsi="Palatino Linotype"/>
          </w:rPr>
          <w:t xml:space="preserve">Crear una red Ad-Hoc en la Raspberry Pi, </w:t>
        </w:r>
        <w:r>
          <w:rPr>
            <w:rFonts w:ascii="Palatino Linotype" w:hAnsi="Palatino Linotype"/>
          </w:rPr>
          <w:fldChar w:fldCharType="begin"/>
        </w:r>
        <w:r>
          <w:rPr>
            <w:rFonts w:ascii="Palatino Linotype" w:hAnsi="Palatino Linotype"/>
          </w:rPr>
          <w:instrText xml:space="preserve"> HYPERLINK "</w:instrText>
        </w:r>
        <w:r w:rsidRPr="00DC0CE8">
          <w:rPr>
            <w:rFonts w:ascii="Palatino Linotype" w:hAnsi="Palatino Linotype"/>
          </w:rPr>
          <w:instrText>http://slicepi.com/creating-an-ad-hoc-network-for-your-raspberry-pi/</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http://slicepi.com/creating-an-ad-hoc-network-for-your-raspberry-pi/</w:t>
        </w:r>
        <w:r>
          <w:rPr>
            <w:rFonts w:ascii="Palatino Linotype" w:hAnsi="Palatino Linotype"/>
          </w:rPr>
          <w:fldChar w:fldCharType="end"/>
        </w:r>
      </w:ins>
    </w:p>
    <w:p w14:paraId="59CE73DD" w14:textId="3E319064" w:rsidR="00DC0CE8" w:rsidRDefault="00DC0CE8" w:rsidP="00A45FDC">
      <w:pPr>
        <w:rPr>
          <w:ins w:id="554" w:author="root" w:date="2016-09-02T18:54:00Z"/>
          <w:rFonts w:ascii="Palatino Linotype" w:hAnsi="Palatino Linotype"/>
        </w:rPr>
      </w:pPr>
      <w:ins w:id="555" w:author="root" w:date="2016-09-02T18:54:00Z">
        <w:r>
          <w:rPr>
            <w:rFonts w:ascii="Palatino Linotype" w:hAnsi="Palatino Linotype"/>
            <w:b/>
          </w:rPr>
          <w:t>[9]</w:t>
        </w:r>
        <w:r>
          <w:rPr>
            <w:rFonts w:ascii="Palatino Linotype" w:hAnsi="Palatino Linotype"/>
          </w:rPr>
          <w:t xml:space="preserve"> Conectarse a una red Ad-Hoc con Windows 10, </w:t>
        </w:r>
        <w:r>
          <w:rPr>
            <w:rFonts w:ascii="Palatino Linotype" w:hAnsi="Palatino Linotype"/>
          </w:rPr>
          <w:fldChar w:fldCharType="begin"/>
        </w:r>
        <w:r>
          <w:rPr>
            <w:rFonts w:ascii="Palatino Linotype" w:hAnsi="Palatino Linotype"/>
          </w:rPr>
          <w:instrText xml:space="preserve"> HYPERLINK "</w:instrText>
        </w:r>
        <w:r w:rsidRPr="00DC0CE8">
          <w:rPr>
            <w:rFonts w:ascii="Palatino Linotype" w:hAnsi="Palatino Linotype"/>
          </w:rPr>
          <w:instrText>https://globalcache.zendesk.com/entries/82172789-FAQ-Windows-8-1-and-Windows-10-AdHoc-network-support-solution</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https://globalcache.zendesk.com/entries/82172789-FAQ-Windows-8-1-and-Windows-10-AdHoc-network-support-solution</w:t>
        </w:r>
        <w:r>
          <w:rPr>
            <w:rFonts w:ascii="Palatino Linotype" w:hAnsi="Palatino Linotype"/>
          </w:rPr>
          <w:fldChar w:fldCharType="end"/>
        </w:r>
      </w:ins>
    </w:p>
    <w:p w14:paraId="0ED851DF" w14:textId="569671C4" w:rsidR="00DC0CE8" w:rsidRDefault="00DC0CE8" w:rsidP="00A45FDC">
      <w:pPr>
        <w:rPr>
          <w:ins w:id="556" w:author="root" w:date="2016-09-02T18:56:00Z"/>
          <w:rFonts w:ascii="Palatino Linotype" w:hAnsi="Palatino Linotype"/>
        </w:rPr>
      </w:pPr>
      <w:ins w:id="557" w:author="root" w:date="2016-09-02T18:55:00Z">
        <w:r>
          <w:rPr>
            <w:rFonts w:ascii="Palatino Linotype" w:hAnsi="Palatino Linotype"/>
            <w:b/>
          </w:rPr>
          <w:t xml:space="preserve">[10] </w:t>
        </w:r>
        <w:r>
          <w:rPr>
            <w:rFonts w:ascii="Palatino Linotype" w:hAnsi="Palatino Linotype"/>
          </w:rPr>
          <w:t xml:space="preserve">Documentación de Three.js, </w:t>
        </w:r>
      </w:ins>
      <w:ins w:id="558" w:author="root" w:date="2016-09-02T18:56:00Z">
        <w:r>
          <w:rPr>
            <w:rFonts w:ascii="Palatino Linotype" w:hAnsi="Palatino Linotype"/>
          </w:rPr>
          <w:fldChar w:fldCharType="begin"/>
        </w:r>
        <w:r>
          <w:rPr>
            <w:rFonts w:ascii="Palatino Linotype" w:hAnsi="Palatino Linotype"/>
          </w:rPr>
          <w:instrText xml:space="preserve"> HYPERLINK "</w:instrText>
        </w:r>
        <w:r w:rsidRPr="00DC0CE8">
          <w:rPr>
            <w:rFonts w:ascii="Palatino Linotype" w:hAnsi="Palatino Linotype"/>
          </w:rPr>
          <w:instrText>http://threejs.org/docs/</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http://threejs.org/docs/</w:t>
        </w:r>
        <w:r>
          <w:rPr>
            <w:rFonts w:ascii="Palatino Linotype" w:hAnsi="Palatino Linotype"/>
          </w:rPr>
          <w:fldChar w:fldCharType="end"/>
        </w:r>
      </w:ins>
    </w:p>
    <w:p w14:paraId="6066593F" w14:textId="4D7EC16D" w:rsidR="00DC0CE8" w:rsidRDefault="00DC0CE8" w:rsidP="00A45FDC">
      <w:pPr>
        <w:rPr>
          <w:ins w:id="559" w:author="root" w:date="2016-09-02T18:57:00Z"/>
          <w:rFonts w:ascii="Palatino Linotype" w:hAnsi="Palatino Linotype"/>
          <w:lang w:val="en-GB"/>
        </w:rPr>
      </w:pPr>
      <w:ins w:id="560" w:author="root" w:date="2016-09-02T18:56:00Z">
        <w:r w:rsidRPr="00DC0CE8">
          <w:rPr>
            <w:rFonts w:ascii="Palatino Linotype" w:hAnsi="Palatino Linotype"/>
            <w:b/>
            <w:lang w:val="en-GB"/>
            <w:rPrChange w:id="561" w:author="root" w:date="2016-09-02T18:57:00Z">
              <w:rPr>
                <w:rFonts w:ascii="Palatino Linotype" w:hAnsi="Palatino Linotype"/>
                <w:b/>
              </w:rPr>
            </w:rPrChange>
          </w:rPr>
          <w:t xml:space="preserve">[11] </w:t>
        </w:r>
        <w:r w:rsidRPr="00DC0CE8">
          <w:rPr>
            <w:rFonts w:ascii="Palatino Linotype" w:hAnsi="Palatino Linotype"/>
            <w:lang w:val="en-GB"/>
            <w:rPrChange w:id="562" w:author="root" w:date="2016-09-02T18:57:00Z">
              <w:rPr>
                <w:rFonts w:ascii="Palatino Linotype" w:hAnsi="Palatino Linotype"/>
              </w:rPr>
            </w:rPrChange>
          </w:rPr>
          <w:t xml:space="preserve">GitHub de Three.js, </w:t>
        </w:r>
      </w:ins>
      <w:ins w:id="563" w:author="root" w:date="2016-09-02T18:57:00Z">
        <w:r>
          <w:rPr>
            <w:rFonts w:ascii="Palatino Linotype" w:hAnsi="Palatino Linotype"/>
            <w:lang w:val="en-GB"/>
          </w:rPr>
          <w:fldChar w:fldCharType="begin"/>
        </w:r>
        <w:r>
          <w:rPr>
            <w:rFonts w:ascii="Palatino Linotype" w:hAnsi="Palatino Linotype"/>
            <w:lang w:val="en-GB"/>
          </w:rPr>
          <w:instrText xml:space="preserve"> HYPERLINK "</w:instrText>
        </w:r>
        <w:r w:rsidRPr="00DC0CE8">
          <w:rPr>
            <w:rFonts w:ascii="Palatino Linotype" w:hAnsi="Palatino Linotype"/>
            <w:lang w:val="en-GB"/>
            <w:rPrChange w:id="564" w:author="root" w:date="2016-09-02T18:57:00Z">
              <w:rPr>
                <w:rFonts w:ascii="Palatino Linotype" w:hAnsi="Palatino Linotype"/>
              </w:rPr>
            </w:rPrChange>
          </w:rPr>
          <w:instrText>https://github.com/mrdoob/three.js/</w:instrText>
        </w:r>
        <w:r>
          <w:rPr>
            <w:rFonts w:ascii="Palatino Linotype" w:hAnsi="Palatino Linotype"/>
            <w:lang w:val="en-GB"/>
          </w:rPr>
          <w:instrText xml:space="preserve">" </w:instrText>
        </w:r>
        <w:r>
          <w:rPr>
            <w:rFonts w:ascii="Palatino Linotype" w:hAnsi="Palatino Linotype"/>
            <w:lang w:val="en-GB"/>
          </w:rPr>
          <w:fldChar w:fldCharType="separate"/>
        </w:r>
        <w:r w:rsidRPr="00957A75">
          <w:rPr>
            <w:rStyle w:val="Hipervnculo"/>
            <w:rFonts w:ascii="Palatino Linotype" w:hAnsi="Palatino Linotype"/>
            <w:lang w:val="en-GB"/>
            <w:rPrChange w:id="565" w:author="root" w:date="2016-09-02T18:57:00Z">
              <w:rPr>
                <w:rFonts w:ascii="Palatino Linotype" w:hAnsi="Palatino Linotype"/>
              </w:rPr>
            </w:rPrChange>
          </w:rPr>
          <w:t>https://github.com/mrdoob/three.js/</w:t>
        </w:r>
        <w:r>
          <w:rPr>
            <w:rFonts w:ascii="Palatino Linotype" w:hAnsi="Palatino Linotype"/>
            <w:lang w:val="en-GB"/>
          </w:rPr>
          <w:fldChar w:fldCharType="end"/>
        </w:r>
      </w:ins>
    </w:p>
    <w:p w14:paraId="5D205C93" w14:textId="31B1B278" w:rsidR="00DC0CE8" w:rsidRDefault="00DC0CE8" w:rsidP="00A45FDC">
      <w:pPr>
        <w:rPr>
          <w:ins w:id="566" w:author="root" w:date="2016-09-02T18:58:00Z"/>
          <w:rFonts w:ascii="Palatino Linotype" w:hAnsi="Palatino Linotype"/>
        </w:rPr>
      </w:pPr>
      <w:ins w:id="567" w:author="root" w:date="2016-09-02T18:57:00Z">
        <w:r w:rsidRPr="00DC0CE8">
          <w:rPr>
            <w:rFonts w:ascii="Palatino Linotype" w:hAnsi="Palatino Linotype"/>
            <w:b/>
            <w:rPrChange w:id="568" w:author="root" w:date="2016-09-02T18:58:00Z">
              <w:rPr>
                <w:rFonts w:ascii="Palatino Linotype" w:hAnsi="Palatino Linotype"/>
                <w:b/>
                <w:lang w:val="en-GB"/>
              </w:rPr>
            </w:rPrChange>
          </w:rPr>
          <w:t>[12]</w:t>
        </w:r>
        <w:r w:rsidRPr="00DC0CE8">
          <w:rPr>
            <w:rFonts w:ascii="Palatino Linotype" w:hAnsi="Palatino Linotype"/>
            <w:rPrChange w:id="569" w:author="root" w:date="2016-09-02T18:58:00Z">
              <w:rPr>
                <w:rFonts w:ascii="Palatino Linotype" w:hAnsi="Palatino Linotype"/>
                <w:lang w:val="en-GB"/>
              </w:rPr>
            </w:rPrChange>
          </w:rPr>
          <w:t xml:space="preserve"> GitHub de JSARToolKit, </w:t>
        </w:r>
      </w:ins>
      <w:ins w:id="570" w:author="root" w:date="2016-09-02T18:58:00Z">
        <w:r>
          <w:rPr>
            <w:rFonts w:ascii="Palatino Linotype" w:hAnsi="Palatino Linotype"/>
          </w:rPr>
          <w:fldChar w:fldCharType="begin"/>
        </w:r>
        <w:r>
          <w:rPr>
            <w:rFonts w:ascii="Palatino Linotype" w:hAnsi="Palatino Linotype"/>
          </w:rPr>
          <w:instrText xml:space="preserve"> HYPERLINK "</w:instrText>
        </w:r>
        <w:r w:rsidRPr="00DC0CE8">
          <w:rPr>
            <w:rFonts w:ascii="Palatino Linotype" w:hAnsi="Palatino Linotype"/>
            <w:rPrChange w:id="571" w:author="root" w:date="2016-09-02T18:58:00Z">
              <w:rPr>
                <w:rFonts w:ascii="Palatino Linotype" w:hAnsi="Palatino Linotype"/>
                <w:lang w:val="en-GB"/>
              </w:rPr>
            </w:rPrChange>
          </w:rPr>
          <w:instrText>https://github.com/kig/JSARToolKit</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Change w:id="572" w:author="root" w:date="2016-09-02T18:58:00Z">
              <w:rPr>
                <w:rFonts w:ascii="Palatino Linotype" w:hAnsi="Palatino Linotype"/>
                <w:lang w:val="en-GB"/>
              </w:rPr>
            </w:rPrChange>
          </w:rPr>
          <w:t>https://github.com/kig/JSARToolKit</w:t>
        </w:r>
        <w:r>
          <w:rPr>
            <w:rFonts w:ascii="Palatino Linotype" w:hAnsi="Palatino Linotype"/>
          </w:rPr>
          <w:fldChar w:fldCharType="end"/>
        </w:r>
      </w:ins>
    </w:p>
    <w:p w14:paraId="4FD83C2A" w14:textId="2AB290C3" w:rsidR="00DC0CE8" w:rsidRDefault="00104233" w:rsidP="00A45FDC">
      <w:pPr>
        <w:rPr>
          <w:ins w:id="573" w:author="root" w:date="2016-09-02T19:02:00Z"/>
          <w:rFonts w:ascii="Palatino Linotype" w:hAnsi="Palatino Linotype"/>
        </w:rPr>
      </w:pPr>
      <w:ins w:id="574" w:author="root" w:date="2016-09-02T19:00:00Z">
        <w:r>
          <w:rPr>
            <w:rFonts w:ascii="Palatino Linotype" w:hAnsi="Palatino Linotype"/>
            <w:b/>
          </w:rPr>
          <w:t>[13]</w:t>
        </w:r>
        <w:r>
          <w:rPr>
            <w:rFonts w:ascii="Palatino Linotype" w:hAnsi="Palatino Linotype"/>
          </w:rPr>
          <w:t xml:space="preserve"> </w:t>
        </w:r>
        <w:commentRangeStart w:id="575"/>
        <w:r>
          <w:rPr>
            <w:rFonts w:ascii="Palatino Linotype" w:hAnsi="Palatino Linotype"/>
          </w:rPr>
          <w:t>Dudas en general</w:t>
        </w:r>
        <w:commentRangeEnd w:id="575"/>
        <w:r>
          <w:rPr>
            <w:rStyle w:val="Refdecomentario"/>
          </w:rPr>
          <w:commentReference w:id="575"/>
        </w:r>
        <w:r>
          <w:rPr>
            <w:rFonts w:ascii="Palatino Linotype" w:hAnsi="Palatino Linotype"/>
          </w:rPr>
          <w:t xml:space="preserve">, </w:t>
        </w:r>
        <w:r>
          <w:rPr>
            <w:rFonts w:ascii="Palatino Linotype" w:hAnsi="Palatino Linotype"/>
          </w:rPr>
          <w:fldChar w:fldCharType="begin"/>
        </w:r>
        <w:r>
          <w:rPr>
            <w:rFonts w:ascii="Palatino Linotype" w:hAnsi="Palatino Linotype"/>
          </w:rPr>
          <w:instrText xml:space="preserve"> HYPERLINK "</w:instrText>
        </w:r>
        <w:r w:rsidRPr="00104233">
          <w:rPr>
            <w:rFonts w:ascii="Palatino Linotype" w:hAnsi="Palatino Linotype"/>
          </w:rPr>
          <w:instrText>http://stackoverflow.com/</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http://stackoverflow.com/</w:t>
        </w:r>
        <w:r>
          <w:rPr>
            <w:rFonts w:ascii="Palatino Linotype" w:hAnsi="Palatino Linotype"/>
          </w:rPr>
          <w:fldChar w:fldCharType="end"/>
        </w:r>
      </w:ins>
    </w:p>
    <w:p w14:paraId="10B93C30" w14:textId="4E220AB1" w:rsidR="009C5110" w:rsidRDefault="009C5110" w:rsidP="00A45FDC">
      <w:pPr>
        <w:rPr>
          <w:ins w:id="576" w:author="root" w:date="2016-09-02T19:03:00Z"/>
          <w:rFonts w:ascii="Palatino Linotype" w:hAnsi="Palatino Linotype"/>
        </w:rPr>
      </w:pPr>
      <w:ins w:id="577" w:author="root" w:date="2016-09-02T19:03:00Z">
        <w:r>
          <w:rPr>
            <w:rFonts w:ascii="Palatino Linotype" w:hAnsi="Palatino Linotype"/>
            <w:b/>
          </w:rPr>
          <w:t xml:space="preserve">[14] </w:t>
        </w:r>
        <w:r>
          <w:rPr>
            <w:rFonts w:ascii="Palatino Linotype" w:hAnsi="Palatino Linotype"/>
          </w:rPr>
          <w:t xml:space="preserve">Tutorial de </w:t>
        </w:r>
        <w:proofErr w:type="spellStart"/>
        <w:r>
          <w:rPr>
            <w:rFonts w:ascii="Palatino Linotype" w:hAnsi="Palatino Linotype"/>
          </w:rPr>
          <w:t>JSARToolKit</w:t>
        </w:r>
        <w:proofErr w:type="spellEnd"/>
        <w:r>
          <w:rPr>
            <w:rFonts w:ascii="Palatino Linotype" w:hAnsi="Palatino Linotype"/>
          </w:rPr>
          <w:t xml:space="preserve">, </w:t>
        </w:r>
        <w:r>
          <w:rPr>
            <w:rFonts w:ascii="Palatino Linotype" w:hAnsi="Palatino Linotype"/>
          </w:rPr>
          <w:fldChar w:fldCharType="begin"/>
        </w:r>
        <w:r>
          <w:rPr>
            <w:rFonts w:ascii="Palatino Linotype" w:hAnsi="Palatino Linotype"/>
          </w:rPr>
          <w:instrText xml:space="preserve"> HYPERLINK "</w:instrText>
        </w:r>
        <w:r w:rsidRPr="009C5110">
          <w:rPr>
            <w:rFonts w:ascii="Palatino Linotype" w:hAnsi="Palatino Linotype"/>
          </w:rPr>
          <w:instrText>http://www.html5rocks.com/es/tutorials/webgl/jsartoolkit_webrtc/</w:instrText>
        </w:r>
        <w:r>
          <w:rPr>
            <w:rFonts w:ascii="Palatino Linotype" w:hAnsi="Palatino Linotype"/>
          </w:rPr>
          <w:instrText xml:space="preserve">" </w:instrText>
        </w:r>
        <w:r>
          <w:rPr>
            <w:rFonts w:ascii="Palatino Linotype" w:hAnsi="Palatino Linotype"/>
          </w:rPr>
          <w:fldChar w:fldCharType="separate"/>
        </w:r>
        <w:r w:rsidRPr="00957A75">
          <w:rPr>
            <w:rStyle w:val="Hipervnculo"/>
            <w:rFonts w:ascii="Palatino Linotype" w:hAnsi="Palatino Linotype"/>
          </w:rPr>
          <w:t>http://www.html5rocks.com/es/tutorials/webgl/jsartoolkit_webrtc/</w:t>
        </w:r>
        <w:r>
          <w:rPr>
            <w:rFonts w:ascii="Palatino Linotype" w:hAnsi="Palatino Linotype"/>
          </w:rPr>
          <w:fldChar w:fldCharType="end"/>
        </w:r>
      </w:ins>
    </w:p>
    <w:p w14:paraId="4F314B98" w14:textId="77777777" w:rsidR="009C5110" w:rsidRPr="009C5110" w:rsidRDefault="009C5110" w:rsidP="00A45FDC">
      <w:pPr>
        <w:rPr>
          <w:ins w:id="578" w:author="root" w:date="2016-09-02T19:00:00Z"/>
          <w:rFonts w:ascii="Palatino Linotype" w:hAnsi="Palatino Linotype"/>
        </w:rPr>
      </w:pPr>
      <w:bookmarkStart w:id="579" w:name="_GoBack"/>
      <w:bookmarkEnd w:id="579"/>
    </w:p>
    <w:p w14:paraId="795FFF12" w14:textId="77777777" w:rsidR="00104233" w:rsidRPr="00104233" w:rsidRDefault="00104233" w:rsidP="00A45FDC">
      <w:pPr>
        <w:rPr>
          <w:ins w:id="580" w:author="root" w:date="2016-09-02T18:51:00Z"/>
          <w:rFonts w:ascii="Palatino Linotype" w:hAnsi="Palatino Linotype"/>
        </w:rPr>
      </w:pPr>
    </w:p>
    <w:p w14:paraId="5B9D450D" w14:textId="77777777" w:rsidR="00A45FDC" w:rsidRPr="00DC0CE8" w:rsidRDefault="00A45FDC" w:rsidP="00A45FDC">
      <w:pPr>
        <w:rPr>
          <w:ins w:id="581" w:author="root" w:date="2016-09-02T18:50:00Z"/>
          <w:rFonts w:ascii="Palatino Linotype" w:hAnsi="Palatino Linotype"/>
        </w:rPr>
      </w:pPr>
    </w:p>
    <w:p w14:paraId="76746B8F" w14:textId="77777777" w:rsidR="00A45FDC" w:rsidRPr="00DC0CE8" w:rsidRDefault="00A45FDC" w:rsidP="00DC234E">
      <w:pPr>
        <w:rPr>
          <w:rFonts w:ascii="Palatino Linotype" w:hAnsi="Palatino Linotype"/>
          <w:rPrChange w:id="582" w:author="root" w:date="2016-09-02T18:58:00Z">
            <w:rPr/>
          </w:rPrChange>
        </w:rPr>
      </w:pPr>
    </w:p>
    <w:p w14:paraId="1FFCBFBD" w14:textId="77777777" w:rsidR="00943065" w:rsidRPr="00DC0CE8" w:rsidRDefault="00943065">
      <w:pPr>
        <w:rPr>
          <w:b/>
          <w:u w:val="single"/>
        </w:rPr>
      </w:pPr>
      <w:r w:rsidRPr="00DC0CE8">
        <w:rPr>
          <w:b/>
          <w:u w:val="single"/>
        </w:rPr>
        <w:br w:type="page"/>
      </w:r>
    </w:p>
    <w:p w14:paraId="3E546863" w14:textId="77777777" w:rsidR="001C22A2" w:rsidRPr="00DC0CE8" w:rsidRDefault="001C22A2" w:rsidP="00A24513">
      <w:pPr>
        <w:rPr>
          <w:b/>
          <w:u w:val="single"/>
        </w:rPr>
      </w:pPr>
    </w:p>
    <w:p w14:paraId="473576AE" w14:textId="77777777" w:rsidR="001C22A2" w:rsidRPr="00DC0CE8" w:rsidRDefault="001C22A2" w:rsidP="00A24513">
      <w:pPr>
        <w:rPr>
          <w:b/>
          <w:u w:val="single"/>
        </w:rPr>
      </w:pPr>
    </w:p>
    <w:p w14:paraId="6916CD72" w14:textId="77777777" w:rsidR="001C22A2" w:rsidRPr="00DC0CE8" w:rsidRDefault="001C22A2" w:rsidP="00A24513">
      <w:pPr>
        <w:rPr>
          <w:b/>
          <w:u w:val="single"/>
        </w:rPr>
      </w:pPr>
    </w:p>
    <w:p w14:paraId="2AD47F42" w14:textId="77777777" w:rsidR="001C22A2" w:rsidRPr="00DC0CE8" w:rsidRDefault="001C22A2" w:rsidP="00A24513">
      <w:pPr>
        <w:rPr>
          <w:b/>
          <w:u w:val="single"/>
        </w:rPr>
      </w:pPr>
    </w:p>
    <w:p w14:paraId="3522CF95" w14:textId="77777777" w:rsidR="001C22A2" w:rsidRPr="00DC0CE8" w:rsidRDefault="001C22A2" w:rsidP="00A24513">
      <w:pPr>
        <w:rPr>
          <w:b/>
          <w:u w:val="single"/>
        </w:rPr>
      </w:pPr>
    </w:p>
    <w:p w14:paraId="13826158" w14:textId="77777777" w:rsidR="001C22A2" w:rsidRPr="00DC0CE8" w:rsidRDefault="001C22A2" w:rsidP="00A24513">
      <w:pPr>
        <w:rPr>
          <w:b/>
          <w:u w:val="single"/>
        </w:rPr>
      </w:pPr>
    </w:p>
    <w:p w14:paraId="0BDD3B1F" w14:textId="77777777" w:rsidR="001C22A2" w:rsidRPr="00DC0CE8" w:rsidRDefault="001C22A2" w:rsidP="00A24513">
      <w:pPr>
        <w:rPr>
          <w:b/>
          <w:u w:val="single"/>
        </w:rPr>
      </w:pPr>
    </w:p>
    <w:p w14:paraId="4131D90C" w14:textId="77777777" w:rsidR="001C22A2" w:rsidRPr="00DC0CE8" w:rsidRDefault="001C22A2" w:rsidP="00A24513">
      <w:pPr>
        <w:rPr>
          <w:b/>
          <w:u w:val="single"/>
        </w:rPr>
      </w:pPr>
    </w:p>
    <w:p w14:paraId="30607176" w14:textId="77777777" w:rsidR="001C22A2" w:rsidRPr="00DC0CE8" w:rsidRDefault="001C22A2" w:rsidP="00A24513">
      <w:pPr>
        <w:rPr>
          <w:b/>
          <w:u w:val="single"/>
        </w:rPr>
      </w:pPr>
    </w:p>
    <w:p w14:paraId="7EED7602" w14:textId="77777777" w:rsidR="001C22A2" w:rsidRPr="00DC0CE8" w:rsidRDefault="001C22A2" w:rsidP="00A24513">
      <w:pPr>
        <w:rPr>
          <w:b/>
          <w:u w:val="single"/>
        </w:rPr>
      </w:pPr>
    </w:p>
    <w:p w14:paraId="76D52921" w14:textId="77777777" w:rsidR="001C22A2" w:rsidRPr="00DC0CE8" w:rsidRDefault="001C22A2" w:rsidP="00A24513">
      <w:pPr>
        <w:rPr>
          <w:b/>
          <w:u w:val="single"/>
        </w:rPr>
      </w:pPr>
    </w:p>
    <w:p w14:paraId="6A97C14F" w14:textId="77777777" w:rsidR="00A24513" w:rsidRDefault="00A24513" w:rsidP="00A24513">
      <w:r>
        <w:rPr>
          <w:b/>
          <w:u w:val="single"/>
        </w:rPr>
        <w:t>Modelado</w:t>
      </w:r>
      <w:r>
        <w:t xml:space="preserve">: </w:t>
      </w:r>
    </w:p>
    <w:p w14:paraId="5ADFEA4F" w14:textId="77777777" w:rsidR="005E2F8F" w:rsidRDefault="00C33ADE" w:rsidP="00A24513">
      <w:r>
        <w:t xml:space="preserve">1) Se siguieron varios tutoriales para el modelado de una persona. </w:t>
      </w:r>
      <w:hyperlink r:id="rId63" w:history="1">
        <w:r w:rsidRPr="009B2E18">
          <w:rPr>
            <w:rStyle w:val="Hipervnculo"/>
          </w:rPr>
          <w:t>http://cgi.tutsplus.com/es/categories/modeling</w:t>
        </w:r>
      </w:hyperlink>
      <w:r w:rsidR="005E2F8F">
        <w:t xml:space="preserve"> Exponer modelos seguidos para el cuerpo y para la cara.</w:t>
      </w:r>
    </w:p>
    <w:p w14:paraId="5B2CC724" w14:textId="77777777" w:rsidR="00C33ADE" w:rsidRDefault="00C33ADE" w:rsidP="00A24513">
      <w:r>
        <w:t xml:space="preserve">2) El pelo se descargó de una web libre de derechos de autor </w:t>
      </w:r>
      <w:r w:rsidR="0068410C">
        <w:t xml:space="preserve">Licencia: </w:t>
      </w:r>
      <w:r w:rsidR="0068410C" w:rsidRPr="0068410C">
        <w:t>CC-BY-</w:t>
      </w:r>
      <w:r w:rsidR="0068410C">
        <w:t xml:space="preserve">SA </w:t>
      </w:r>
      <w:hyperlink r:id="rId64" w:history="1">
        <w:r w:rsidR="0068410C" w:rsidRPr="009B2E18">
          <w:rPr>
            <w:rStyle w:val="Hipervnculo"/>
          </w:rPr>
          <w:t>http://www.blendswap.com/blends/view/63151</w:t>
        </w:r>
      </w:hyperlink>
    </w:p>
    <w:p w14:paraId="5FE0A63D" w14:textId="77777777" w:rsidR="005E2F8F" w:rsidRDefault="005E2F8F" w:rsidP="00A24513">
      <w:r>
        <w:t xml:space="preserve">3) Para texturizar se utilizó UV </w:t>
      </w:r>
      <w:proofErr w:type="spellStart"/>
      <w:r>
        <w:t>Mapping</w:t>
      </w:r>
      <w:proofErr w:type="spellEnd"/>
      <w:r>
        <w:t xml:space="preserve"> y la herramienta Mark </w:t>
      </w:r>
      <w:proofErr w:type="spellStart"/>
      <w:r>
        <w:t>Seam</w:t>
      </w:r>
      <w:proofErr w:type="spellEnd"/>
      <w:r>
        <w:t xml:space="preserve">  para que al hacer Unwrap las partes de la malla se viesen correctamente. El unwrap se exportó y con Photoshop se rellenó la imagen con las texturas deseadas.</w:t>
      </w:r>
    </w:p>
    <w:p w14:paraId="48565D28" w14:textId="77777777" w:rsidR="0068410C" w:rsidRDefault="0068410C" w:rsidP="00A24513">
      <w:pPr>
        <w:rPr>
          <w:b/>
          <w:u w:val="single"/>
        </w:rPr>
      </w:pPr>
      <w:r>
        <w:rPr>
          <w:b/>
          <w:u w:val="single"/>
        </w:rPr>
        <w:t>Animación</w:t>
      </w:r>
    </w:p>
    <w:p w14:paraId="3440B00F" w14:textId="77777777" w:rsidR="0068410C" w:rsidRDefault="0068410C" w:rsidP="00A24513">
      <w:r>
        <w:t xml:space="preserve">1) Se intentó varias veces con resultados negativos el generar un </w:t>
      </w:r>
      <w:proofErr w:type="spellStart"/>
      <w:r>
        <w:t>riggin</w:t>
      </w:r>
      <w:proofErr w:type="spellEnd"/>
      <w:r>
        <w:t xml:space="preserve">. Finalmente se creó un esqueleto (pero no se generó </w:t>
      </w:r>
      <w:proofErr w:type="spellStart"/>
      <w:r>
        <w:t>riggin</w:t>
      </w:r>
      <w:proofErr w:type="spellEnd"/>
      <w:r>
        <w:t xml:space="preserve">) y en cada hueso (del </w:t>
      </w:r>
      <w:proofErr w:type="spellStart"/>
      <w:r>
        <w:t>layer</w:t>
      </w:r>
      <w:proofErr w:type="spellEnd"/>
      <w:r>
        <w:t xml:space="preserve"> adecuado) se copió la rotación de cada hueso respectivo del esqueleto animado</w:t>
      </w:r>
      <w:r w:rsidR="005E2F8F">
        <w:t xml:space="preserve">. El banco de animaciones utilizado fue: </w:t>
      </w:r>
      <w:hyperlink r:id="rId65" w:history="1">
        <w:r w:rsidR="005E2F8F" w:rsidRPr="009B2E18">
          <w:rPr>
            <w:rStyle w:val="Hipervnculo"/>
          </w:rPr>
          <w:t>https://sites.google.com/a/cgspeed.com/cgspeed/motion-capture/daz-friendly-release</w:t>
        </w:r>
      </w:hyperlink>
    </w:p>
    <w:p w14:paraId="30AEF1D6" w14:textId="77777777" w:rsidR="005E2F8F" w:rsidRDefault="005E2F8F" w:rsidP="00A24513">
      <w:r>
        <w:t xml:space="preserve">Y se utilizaron las animaciones: </w:t>
      </w:r>
      <w:r w:rsidR="0095266A">
        <w:t>127_07 para correr, 127_26 para salto, 132_22 para andar, 137_28 para esperar.</w:t>
      </w:r>
    </w:p>
    <w:p w14:paraId="42807609" w14:textId="77777777" w:rsidR="0095266A" w:rsidRDefault="0095266A" w:rsidP="00A24513">
      <w:r>
        <w:t xml:space="preserve">2) Las animaciones fueron editadas en </w:t>
      </w:r>
      <w:proofErr w:type="spellStart"/>
      <w:r>
        <w:t>bvhacker</w:t>
      </w:r>
      <w:proofErr w:type="spellEnd"/>
      <w:r>
        <w:t xml:space="preserve"> donde se centraron y se editó el </w:t>
      </w:r>
      <w:r w:rsidRPr="00676560">
        <w:rPr>
          <w:i/>
        </w:rPr>
        <w:t>loop</w:t>
      </w:r>
      <w:r>
        <w:t xml:space="preserve"> (recortándolo y cosiéndolo) para obtener solo la parte deseada de la animación y poder reproducirla en bucle.</w:t>
      </w:r>
    </w:p>
    <w:p w14:paraId="553D0232" w14:textId="77777777" w:rsidR="0068410C" w:rsidRDefault="002008DF" w:rsidP="00A24513">
      <w:r>
        <w:t xml:space="preserve">3) Para la exportación se utilizó el exportador </w:t>
      </w:r>
      <w:proofErr w:type="spellStart"/>
      <w:r>
        <w:t>blendert</w:t>
      </w:r>
      <w:proofErr w:type="spellEnd"/>
      <w:r>
        <w:t>-&gt;</w:t>
      </w:r>
      <w:proofErr w:type="spellStart"/>
      <w:r>
        <w:t>Json</w:t>
      </w:r>
      <w:proofErr w:type="spellEnd"/>
      <w:r>
        <w:t xml:space="preserve"> desarrollado por el equipo de Three.js versión r77. Dio varios problemas al estar en desarrollo y se tuvo que cambiar una </w:t>
      </w:r>
      <w:r>
        <w:lastRenderedPageBreak/>
        <w:t>línea de código del exportador porque las coordenadas Y de</w:t>
      </w:r>
      <w:r w:rsidR="00631543">
        <w:t xml:space="preserve"> la malla en</w:t>
      </w:r>
      <w:r>
        <w:t xml:space="preserve"> </w:t>
      </w:r>
      <w:proofErr w:type="spellStart"/>
      <w:r>
        <w:t>blender</w:t>
      </w:r>
      <w:proofErr w:type="spellEnd"/>
      <w:r>
        <w:t xml:space="preserve"> se exportaban como coordenadas Z.</w:t>
      </w:r>
      <w:r w:rsidR="00631543">
        <w:t xml:space="preserve"> Por lo que la malla salía fuera del esqueleto y se deformaba al animar. </w:t>
      </w:r>
    </w:p>
    <w:p w14:paraId="208A2A95" w14:textId="77777777" w:rsidR="007B5CD4" w:rsidRDefault="007B5CD4" w:rsidP="007B5CD4">
      <w:pPr>
        <w:rPr>
          <w:b/>
          <w:u w:val="single"/>
        </w:rPr>
      </w:pPr>
      <w:r>
        <w:rPr>
          <w:b/>
          <w:u w:val="single"/>
        </w:rPr>
        <w:t>Aplicación web cliente</w:t>
      </w:r>
    </w:p>
    <w:p w14:paraId="6F90579D" w14:textId="77777777" w:rsidR="007B5CD4" w:rsidRDefault="007B5CD4" w:rsidP="007B5CD4">
      <w:r>
        <w:t>1) Para la realización de la aplicación web del lado del cliente se ha de manejar el modelo 3d respondiendo a las teclas del usuario. Para ello se ha utilizado el ejemplo de personajes y animaciones que viene en Three.js llamado “</w:t>
      </w:r>
      <w:proofErr w:type="spellStart"/>
      <w:r w:rsidRPr="007B5CD4">
        <w:rPr>
          <w:i/>
        </w:rPr>
        <w:t>webgl_animation_skinning_blending</w:t>
      </w:r>
      <w:proofErr w:type="spellEnd"/>
      <w:r>
        <w:t xml:space="preserve">”  y se ha empezado a partir de él. Se cambió el modelo por el propio y se establecieron todas las funciones de control (cambio de un estado a otro, comprobación de posición, ayuda al centrado, </w:t>
      </w:r>
      <w:proofErr w:type="spellStart"/>
      <w:r>
        <w:t>etc</w:t>
      </w:r>
      <w:proofErr w:type="spellEnd"/>
      <w:r>
        <w:t>) se amplía la clase BlendCharacter.js para acceder a más funciones de las animaciones de manera ordenada.</w:t>
      </w:r>
    </w:p>
    <w:p w14:paraId="0F7E18CD" w14:textId="77777777" w:rsidR="00AB5A7E" w:rsidRDefault="00AB5A7E" w:rsidP="007B5CD4">
      <w:r>
        <w:t>2) Se crea un plano que tiene como textura el video entrante de la cámara web.</w:t>
      </w:r>
    </w:p>
    <w:p w14:paraId="738A2033" w14:textId="77777777" w:rsidR="00461C93" w:rsidRDefault="00461C93" w:rsidP="007B5CD4">
      <w:r>
        <w:t>3) La comunicación con arduino es Ajax-&gt;PHP-&gt;Python-&gt;Arduino</w:t>
      </w:r>
    </w:p>
    <w:p w14:paraId="1502396B" w14:textId="77777777" w:rsidR="00577776" w:rsidRDefault="00577776" w:rsidP="007B5CD4">
      <w:r>
        <w:t xml:space="preserve">4) Para el video se crea un plano en el fondo el cual tiene como textura una imagen. Cada pasada de render esta imagen se cambia por la siguiente. Las imágenes se van sustituyendo a medida que son tomadas por el script </w:t>
      </w:r>
      <w:proofErr w:type="spellStart"/>
      <w:r>
        <w:t>raspiMJPEG</w:t>
      </w:r>
      <w:proofErr w:type="spellEnd"/>
      <w:r>
        <w:t>.</w:t>
      </w:r>
      <w:r w:rsidR="00700775">
        <w:t xml:space="preserve"> Una petición POST a PHP se ejecuta para cargar la nueva imagen. Esto pasa cada 4 pasadas del render, es decir 60/4 = 15 veces por segundo</w:t>
      </w:r>
    </w:p>
    <w:p w14:paraId="11617F23" w14:textId="77777777" w:rsidR="004F549B" w:rsidRDefault="004F549B" w:rsidP="007B5CD4">
      <w:r>
        <w:t>5) Cuando estemos con un móvil aparecerán controles alternativos</w:t>
      </w:r>
      <w:r w:rsidR="003115B9">
        <w:t xml:space="preserve">(flechas  </w:t>
      </w:r>
      <w:proofErr w:type="spellStart"/>
      <w:r w:rsidR="003115B9">
        <w:t>vsg</w:t>
      </w:r>
      <w:proofErr w:type="spellEnd"/>
      <w:r w:rsidR="003115B9">
        <w:t>)</w:t>
      </w:r>
      <w:r>
        <w:t xml:space="preserve">. Para saber si estamos con un móvil se usará media </w:t>
      </w:r>
      <w:proofErr w:type="spellStart"/>
      <w:r>
        <w:t>query</w:t>
      </w:r>
      <w:proofErr w:type="spellEnd"/>
      <w:r>
        <w:t xml:space="preserve"> de CSS.</w:t>
      </w:r>
    </w:p>
    <w:p w14:paraId="64571D35" w14:textId="77777777" w:rsidR="00D20305" w:rsidRDefault="00D20305" w:rsidP="007B5CD4">
      <w:r>
        <w:t>6) Se completa la API con el robot (</w:t>
      </w:r>
      <w:proofErr w:type="spellStart"/>
      <w:r>
        <w:t>controlRobot.php</w:t>
      </w:r>
      <w:proofErr w:type="spellEnd"/>
      <w:r>
        <w:t xml:space="preserve"> y Robot.js) con las instrucciones de acelerar, parar, </w:t>
      </w:r>
      <w:proofErr w:type="spellStart"/>
      <w:r>
        <w:t>girarIz</w:t>
      </w:r>
      <w:proofErr w:type="spellEnd"/>
      <w:r>
        <w:t xml:space="preserve">, </w:t>
      </w:r>
      <w:proofErr w:type="spellStart"/>
      <w:r>
        <w:t>girarDe</w:t>
      </w:r>
      <w:proofErr w:type="spellEnd"/>
      <w:r>
        <w:t xml:space="preserve"> y retroceder. Estas son llamadas mediante Ajax según el estado del personaje.</w:t>
      </w:r>
    </w:p>
    <w:p w14:paraId="7D085CA2" w14:textId="77777777" w:rsidR="009D7B7A" w:rsidRDefault="00D20305">
      <w:r>
        <w:t xml:space="preserve">7) Se añade la sombra del personaje. Para ello se utiliza un plano con </w:t>
      </w:r>
      <w:proofErr w:type="spellStart"/>
      <w:r>
        <w:t>ShadowMaterial</w:t>
      </w:r>
      <w:proofErr w:type="spellEnd"/>
      <w:r>
        <w:t>.  Además hay que: activar sombras en render, poner plano como recibidor de sombras y poner personaje como creador de sombras, además de crear una luz y posicionarla.</w:t>
      </w:r>
    </w:p>
    <w:p w14:paraId="44D69FA6" w14:textId="77777777" w:rsidR="00F35C39" w:rsidRDefault="00F35C39">
      <w:pPr>
        <w:rPr>
          <w:b/>
          <w:u w:val="single"/>
        </w:rPr>
      </w:pPr>
      <w:r>
        <w:t>8) Se llama a la función de comprobar distancia 60 veces por segundo (cada vuelta de la animación) Pero solo se realizará la función cada dos segundos gracias a un contador que comprueba que ha sido llamada 120 veces. También se puede forzar la llamada. Cuando se llama se actualiza la distancia y la posibilidad de andar del vehículo. Si la llamada sale mal se fuerza otra llamada.</w:t>
      </w:r>
    </w:p>
    <w:p w14:paraId="78B77340" w14:textId="77777777" w:rsidR="009D7B7A" w:rsidRDefault="009D7B7A">
      <w:pPr>
        <w:rPr>
          <w:b/>
          <w:u w:val="single"/>
        </w:rPr>
      </w:pPr>
    </w:p>
    <w:p w14:paraId="30CD572F" w14:textId="77777777" w:rsidR="00A24513" w:rsidRDefault="00A24513">
      <w:r w:rsidRPr="00A24513">
        <w:rPr>
          <w:b/>
          <w:u w:val="single"/>
        </w:rPr>
        <w:t>Raspberry</w:t>
      </w:r>
      <w:r>
        <w:t xml:space="preserve">: </w:t>
      </w:r>
    </w:p>
    <w:p w14:paraId="50968682" w14:textId="77777777" w:rsidR="00A24513" w:rsidRDefault="00A24513">
      <w:r>
        <w:t xml:space="preserve">1) Se ha instalado VNC para su control desde internet y otro ordenador. Para ello </w:t>
      </w:r>
      <w:hyperlink r:id="rId66" w:history="1">
        <w:r w:rsidRPr="009B2E18">
          <w:rPr>
            <w:rStyle w:val="Hipervnculo"/>
          </w:rPr>
          <w:t>https://www.raspberrypi.org/documentation/remote-access/vnc/README.md</w:t>
        </w:r>
      </w:hyperlink>
      <w:r>
        <w:t xml:space="preserve"> Se ha creado el script para lanzar el </w:t>
      </w:r>
      <w:proofErr w:type="spellStart"/>
      <w:r>
        <w:t>vnc</w:t>
      </w:r>
      <w:proofErr w:type="spellEnd"/>
      <w:r>
        <w:t xml:space="preserve"> al enchufarla.</w:t>
      </w:r>
    </w:p>
    <w:p w14:paraId="39B2FA4D" w14:textId="77777777" w:rsidR="00A44DAE" w:rsidRDefault="00A44DAE">
      <w:r>
        <w:tab/>
        <w:t>1.2) Establecer IP estática para que siempre sea 192.168.1.137</w:t>
      </w:r>
    </w:p>
    <w:p w14:paraId="223923FB" w14:textId="77777777" w:rsidR="00F240E2" w:rsidRDefault="00A24513">
      <w:pPr>
        <w:rPr>
          <w:rStyle w:val="Hipervnculo"/>
        </w:rPr>
      </w:pPr>
      <w:r>
        <w:lastRenderedPageBreak/>
        <w:t xml:space="preserve">2) Instalado servidor web </w:t>
      </w:r>
      <w:proofErr w:type="spellStart"/>
      <w:r>
        <w:t>nginx</w:t>
      </w:r>
      <w:proofErr w:type="spellEnd"/>
      <w:r>
        <w:t xml:space="preserve"> con PHP: </w:t>
      </w:r>
      <w:hyperlink r:id="rId67" w:history="1">
        <w:r w:rsidRPr="009B2E18">
          <w:rPr>
            <w:rStyle w:val="Hipervnculo"/>
          </w:rPr>
          <w:t>https://www.raspberrypi.org/documentation/remote-access/web-server/nginx.md</w:t>
        </w:r>
      </w:hyperlink>
    </w:p>
    <w:p w14:paraId="05261D05" w14:textId="77777777" w:rsidR="001C22A2" w:rsidRDefault="001C22A2">
      <w:pPr>
        <w:rPr>
          <w:rStyle w:val="Hipervnculo"/>
          <w:color w:val="auto"/>
          <w:u w:val="none"/>
        </w:rPr>
      </w:pPr>
      <w:r>
        <w:rPr>
          <w:rStyle w:val="Hipervnculo"/>
          <w:color w:val="auto"/>
          <w:u w:val="none"/>
        </w:rPr>
        <w:t xml:space="preserve">Se eligió </w:t>
      </w:r>
      <w:proofErr w:type="spellStart"/>
      <w:r>
        <w:rPr>
          <w:rStyle w:val="Hipervnculo"/>
          <w:color w:val="auto"/>
          <w:u w:val="none"/>
        </w:rPr>
        <w:t>nginx</w:t>
      </w:r>
      <w:proofErr w:type="spellEnd"/>
      <w:r>
        <w:rPr>
          <w:rStyle w:val="Hipervnculo"/>
          <w:color w:val="auto"/>
          <w:u w:val="none"/>
        </w:rPr>
        <w:t xml:space="preserve"> entre apache y </w:t>
      </w:r>
      <w:proofErr w:type="spellStart"/>
      <w:r>
        <w:rPr>
          <w:rStyle w:val="Hipervnculo"/>
          <w:color w:val="auto"/>
          <w:u w:val="none"/>
        </w:rPr>
        <w:t>lighttpd</w:t>
      </w:r>
      <w:proofErr w:type="spellEnd"/>
      <w:r>
        <w:rPr>
          <w:rStyle w:val="Hipervnculo"/>
          <w:color w:val="auto"/>
          <w:u w:val="none"/>
        </w:rPr>
        <w:t xml:space="preserve"> por su velocidad: </w:t>
      </w:r>
      <w:hyperlink r:id="rId68" w:history="1">
        <w:r w:rsidRPr="00B175A6">
          <w:rPr>
            <w:rStyle w:val="Hipervnculo"/>
          </w:rPr>
          <w:t>https://www.jeremymorgan.com/blog/programming/raspberry-pi-web-server-comparison/</w:t>
        </w:r>
      </w:hyperlink>
    </w:p>
    <w:p w14:paraId="2233EB36" w14:textId="77777777" w:rsidR="001C22A2" w:rsidRPr="001C22A2" w:rsidRDefault="001C22A2">
      <w:pPr>
        <w:rPr>
          <w:rStyle w:val="Hipervnculo"/>
          <w:color w:val="auto"/>
          <w:u w:val="none"/>
        </w:rPr>
      </w:pPr>
    </w:p>
    <w:p w14:paraId="3CD33868" w14:textId="77777777" w:rsidR="00F240E2" w:rsidRDefault="00F240E2">
      <w:pPr>
        <w:rPr>
          <w:rStyle w:val="Hipervnculo"/>
          <w:color w:val="000000" w:themeColor="text1"/>
          <w:u w:val="none"/>
        </w:rPr>
      </w:pPr>
      <w:r>
        <w:rPr>
          <w:rStyle w:val="Hipervnculo"/>
          <w:color w:val="000000" w:themeColor="text1"/>
          <w:u w:val="none"/>
        </w:rPr>
        <w:t>3) Se instala el IDE de arduino y se configura</w:t>
      </w:r>
    </w:p>
    <w:p w14:paraId="0E27B3B1" w14:textId="77777777" w:rsidR="00FF6BFB" w:rsidRPr="00F240E2" w:rsidRDefault="0035019E">
      <w:pPr>
        <w:rPr>
          <w:color w:val="000000" w:themeColor="text1"/>
        </w:rPr>
      </w:pPr>
      <w:r>
        <w:rPr>
          <w:rStyle w:val="Hipervnculo"/>
          <w:color w:val="000000" w:themeColor="text1"/>
          <w:u w:val="none"/>
        </w:rPr>
        <w:t>4) Hay</w:t>
      </w:r>
      <w:r w:rsidR="00FF6BFB">
        <w:rPr>
          <w:rStyle w:val="Hipervnculo"/>
          <w:color w:val="000000" w:themeColor="text1"/>
          <w:u w:val="none"/>
        </w:rPr>
        <w:t xml:space="preserve"> q</w:t>
      </w:r>
      <w:r w:rsidR="00AC277D">
        <w:rPr>
          <w:rStyle w:val="Hipervnculo"/>
          <w:color w:val="000000" w:themeColor="text1"/>
          <w:u w:val="none"/>
        </w:rPr>
        <w:t>ue darle permisos</w:t>
      </w:r>
      <w:r w:rsidR="00FF6BFB">
        <w:rPr>
          <w:rStyle w:val="Hipervnculo"/>
          <w:color w:val="000000" w:themeColor="text1"/>
          <w:u w:val="none"/>
        </w:rPr>
        <w:t xml:space="preserve"> para el usuario www-data en el directorio del </w:t>
      </w:r>
      <w:proofErr w:type="spellStart"/>
      <w:r w:rsidR="00FF6BFB">
        <w:rPr>
          <w:rStyle w:val="Hipervnculo"/>
          <w:color w:val="000000" w:themeColor="text1"/>
          <w:u w:val="none"/>
        </w:rPr>
        <w:t>index</w:t>
      </w:r>
      <w:proofErr w:type="spellEnd"/>
      <w:r w:rsidR="00FF6BFB">
        <w:rPr>
          <w:rStyle w:val="Hipervnculo"/>
          <w:color w:val="000000" w:themeColor="text1"/>
          <w:u w:val="none"/>
        </w:rPr>
        <w:t xml:space="preserve"> </w:t>
      </w:r>
      <w:r w:rsidR="00AC277D">
        <w:rPr>
          <w:rStyle w:val="Hipervnculo"/>
          <w:color w:val="000000" w:themeColor="text1"/>
          <w:u w:val="none"/>
        </w:rPr>
        <w:t>y añadir el usuario www-data al grupo ‘</w:t>
      </w:r>
      <w:proofErr w:type="spellStart"/>
      <w:r w:rsidR="00AC277D">
        <w:rPr>
          <w:rStyle w:val="Hipervnculo"/>
          <w:color w:val="000000" w:themeColor="text1"/>
          <w:u w:val="none"/>
        </w:rPr>
        <w:t>dialout</w:t>
      </w:r>
      <w:proofErr w:type="spellEnd"/>
      <w:r w:rsidR="00AC277D">
        <w:rPr>
          <w:rStyle w:val="Hipervnculo"/>
          <w:color w:val="000000" w:themeColor="text1"/>
          <w:u w:val="none"/>
        </w:rPr>
        <w:t>’ para que este pueda controlar los puertos seriales</w:t>
      </w:r>
      <w:r>
        <w:rPr>
          <w:rStyle w:val="Hipervnculo"/>
          <w:color w:val="000000" w:themeColor="text1"/>
          <w:u w:val="none"/>
        </w:rPr>
        <w:t>. Reiniciar después de añadir le usuario al grupo.</w:t>
      </w:r>
    </w:p>
    <w:p w14:paraId="242552D6" w14:textId="77777777" w:rsidR="00A24513" w:rsidRDefault="009D7B7A">
      <w:r>
        <w:t>5) Se consigue encender y apagar un led mediante una web.</w:t>
      </w:r>
    </w:p>
    <w:p w14:paraId="46E7A4CC" w14:textId="77777777" w:rsidR="00A44DAE" w:rsidRDefault="00A44DAE">
      <w:r>
        <w:t xml:space="preserve">6) Descargar el proyecto en </w:t>
      </w:r>
      <w:proofErr w:type="spellStart"/>
      <w:r>
        <w:t>raspberry</w:t>
      </w:r>
      <w:proofErr w:type="spellEnd"/>
      <w:r>
        <w:t xml:space="preserve"> mediante </w:t>
      </w:r>
      <w:proofErr w:type="spellStart"/>
      <w:r>
        <w:t>Git</w:t>
      </w:r>
      <w:proofErr w:type="spellEnd"/>
      <w:r>
        <w:t xml:space="preserve">. Trabajo en el portátil y subo archivos con </w:t>
      </w:r>
      <w:proofErr w:type="spellStart"/>
      <w:r>
        <w:t>fileZilla</w:t>
      </w:r>
      <w:proofErr w:type="spellEnd"/>
      <w:r>
        <w:t>.</w:t>
      </w:r>
    </w:p>
    <w:p w14:paraId="3FAA03C5" w14:textId="77777777" w:rsidR="00B93956" w:rsidRDefault="00B93956">
      <w:r>
        <w:t xml:space="preserve">7) Hay que instalar </w:t>
      </w:r>
      <w:proofErr w:type="spellStart"/>
      <w:r>
        <w:t>raspiMJPEG</w:t>
      </w:r>
      <w:proofErr w:type="spellEnd"/>
      <w:r>
        <w:t xml:space="preserve">. Este comando toma fotografías cada x tiempo y las guarda en </w:t>
      </w:r>
      <w:proofErr w:type="spellStart"/>
      <w:r>
        <w:t>ram</w:t>
      </w:r>
      <w:proofErr w:type="spellEnd"/>
      <w:r>
        <w:t xml:space="preserve"> para que se pueda acceder a ellas rápidamente. Estas se usarán para crear el video.  Para empezar a tomar las fotografías habrá que poner el comando: </w:t>
      </w:r>
      <w:proofErr w:type="spellStart"/>
      <w:r w:rsidRPr="00B93956">
        <w:rPr>
          <w:i/>
        </w:rPr>
        <w:t>raspimjpeg</w:t>
      </w:r>
      <w:proofErr w:type="spellEnd"/>
      <w:r w:rsidRPr="00B93956">
        <w:rPr>
          <w:i/>
        </w:rPr>
        <w:t xml:space="preserve"> </w:t>
      </w:r>
      <w:r>
        <w:t>*</w:t>
      </w:r>
      <w:hyperlink r:id="rId69" w:history="1">
        <w:r w:rsidRPr="00C67650">
          <w:rPr>
            <w:rStyle w:val="Hipervnculo"/>
          </w:rPr>
          <w:t>https://www.raspberrypi.or</w:t>
        </w:r>
        <w:r w:rsidRPr="00C67650">
          <w:rPr>
            <w:rStyle w:val="Hipervnculo"/>
          </w:rPr>
          <w:t>g</w:t>
        </w:r>
        <w:r w:rsidRPr="00C67650">
          <w:rPr>
            <w:rStyle w:val="Hipervnculo"/>
          </w:rPr>
          <w:t>/forums/viewtopic.php?t=61771</w:t>
        </w:r>
      </w:hyperlink>
      <w:r>
        <w:t xml:space="preserve"> </w:t>
      </w:r>
      <w:r>
        <w:br/>
        <w:t>*</w:t>
      </w:r>
      <w:hyperlink r:id="rId70" w:anchor="RaspiMJPEG" w:history="1">
        <w:r w:rsidRPr="00C67650">
          <w:rPr>
            <w:rStyle w:val="Hipervnculo"/>
          </w:rPr>
          <w:t>http://elinux.org/RPi-Cam-Web-Inte</w:t>
        </w:r>
        <w:r w:rsidRPr="00C67650">
          <w:rPr>
            <w:rStyle w:val="Hipervnculo"/>
          </w:rPr>
          <w:t>r</w:t>
        </w:r>
        <w:r w:rsidRPr="00C67650">
          <w:rPr>
            <w:rStyle w:val="Hipervnculo"/>
          </w:rPr>
          <w:t>face#RaspiMJPEG</w:t>
        </w:r>
      </w:hyperlink>
    </w:p>
    <w:p w14:paraId="785F785A" w14:textId="77777777" w:rsidR="00D20305" w:rsidRDefault="00D20305" w:rsidP="00D20305">
      <w:pPr>
        <w:rPr>
          <w:b/>
          <w:u w:val="single"/>
        </w:rPr>
      </w:pPr>
    </w:p>
    <w:p w14:paraId="01990218" w14:textId="77777777" w:rsidR="00886933" w:rsidRDefault="00886933" w:rsidP="00D20305">
      <w:pPr>
        <w:rPr>
          <w:b/>
          <w:u w:val="single"/>
        </w:rPr>
      </w:pPr>
    </w:p>
    <w:p w14:paraId="65F20DAF" w14:textId="77777777" w:rsidR="00D20305" w:rsidRDefault="00D20305" w:rsidP="00D20305">
      <w:r>
        <w:rPr>
          <w:b/>
          <w:u w:val="single"/>
        </w:rPr>
        <w:t>Arduino</w:t>
      </w:r>
      <w:r>
        <w:t xml:space="preserve">: </w:t>
      </w:r>
    </w:p>
    <w:p w14:paraId="1203F0E8" w14:textId="77777777" w:rsidR="00B93956" w:rsidRDefault="00D20305">
      <w:r>
        <w:t>1) Se monta el chasis del robot</w:t>
      </w:r>
    </w:p>
    <w:p w14:paraId="3C3DBCAA" w14:textId="77777777" w:rsidR="00D20305" w:rsidRDefault="00D20305">
      <w:r>
        <w:t>2) Se crea el programa en arduino para controlar el robot. Según el carácter que le entre por el puerto serial ejecutará una de las acciones (avanzar, girar, retroceder o parar)</w:t>
      </w:r>
      <w:r w:rsidR="002759AD">
        <w:t>. La comunicación con los motores se hace mediante una shield de motores</w:t>
      </w:r>
      <w:r w:rsidR="00886933">
        <w:t>(</w:t>
      </w:r>
      <w:r w:rsidR="0039440B" w:rsidRPr="0039440B">
        <w:t>L298N</w:t>
      </w:r>
      <w:r w:rsidR="00886933">
        <w:t>)</w:t>
      </w:r>
      <w:r w:rsidR="002759AD">
        <w:t xml:space="preserve"> conectada a pilas.</w:t>
      </w:r>
      <w:r w:rsidR="003E3513">
        <w:t xml:space="preserve"> Para que el robot tenga fuerza, cada vez que se mueven los motores arrancan a máxima velocidad para el primer impulso y después bajan de velocidad para un mayor control del robot.</w:t>
      </w:r>
    </w:p>
    <w:p w14:paraId="277B8B11" w14:textId="77777777" w:rsidR="0039440B" w:rsidRDefault="0039440B">
      <w:r>
        <w:t xml:space="preserve">Fuente shield: </w:t>
      </w:r>
      <w:hyperlink r:id="rId71" w:history="1">
        <w:r w:rsidRPr="00CF4B66">
          <w:rPr>
            <w:rStyle w:val="Hipervnculo"/>
          </w:rPr>
          <w:t>https://ww</w:t>
        </w:r>
        <w:r w:rsidRPr="00CF4B66">
          <w:rPr>
            <w:rStyle w:val="Hipervnculo"/>
          </w:rPr>
          <w:t>w</w:t>
        </w:r>
        <w:r w:rsidRPr="00CF4B66">
          <w:rPr>
            <w:rStyle w:val="Hipervnculo"/>
          </w:rPr>
          <w:t>.bananarobotics.com/shop/How-to-use-the-L298N-Dual-H-Bridge-Motor-Driver</w:t>
        </w:r>
      </w:hyperlink>
    </w:p>
    <w:p w14:paraId="4992E5B0" w14:textId="77777777" w:rsidR="0039440B" w:rsidRDefault="0039440B"/>
    <w:p w14:paraId="23827AF7" w14:textId="77777777" w:rsidR="00D20305" w:rsidRDefault="00D20305">
      <w:r>
        <w:t>3)</w:t>
      </w:r>
      <w:r w:rsidR="009F79D7">
        <w:t xml:space="preserve"> </w:t>
      </w:r>
      <w:r>
        <w:t xml:space="preserve">Conexiones en el robot y arduino: </w:t>
      </w:r>
    </w:p>
    <w:p w14:paraId="5FB40A07" w14:textId="77777777" w:rsidR="009F79D7" w:rsidRDefault="009F79D7">
      <w:r>
        <w:t>4) Comprobación de distancia: El arduino ejecuta el sensor ultrasónico para saber la distancia cuando el cliente se lo pide al servidor.</w:t>
      </w:r>
      <w:r w:rsidR="00593A8C">
        <w:t xml:space="preserve"> </w:t>
      </w:r>
    </w:p>
    <w:p w14:paraId="18F1A682" w14:textId="77777777" w:rsidR="00B93956" w:rsidRDefault="00B93956"/>
    <w:p w14:paraId="098D754A" w14:textId="77777777" w:rsidR="00B93956" w:rsidRDefault="00B93956"/>
    <w:sectPr w:rsidR="00B93956" w:rsidSect="00171302">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3" w:author="root" w:date="2016-09-02T19:03:00Z" w:initials="r">
    <w:p w14:paraId="4057899B" w14:textId="0E284AFF" w:rsidR="00A54BE7" w:rsidRDefault="00A54BE7">
      <w:pPr>
        <w:pStyle w:val="Textocomentario"/>
      </w:pPr>
      <w:r>
        <w:rPr>
          <w:rStyle w:val="Refdecomentario"/>
        </w:rPr>
        <w:annotationRef/>
      </w:r>
      <w:r>
        <w:t>¿Debería entonces ponerlo en cursiva cada vez que aparece o solo la primera vez?</w:t>
      </w:r>
    </w:p>
  </w:comment>
  <w:comment w:id="485" w:author="root" w:date="2016-09-02T19:03:00Z" w:initials="r">
    <w:p w14:paraId="70B8AD42" w14:textId="4057C91A" w:rsidR="00A56512" w:rsidRDefault="00A56512">
      <w:pPr>
        <w:pStyle w:val="Textocomentario"/>
      </w:pPr>
      <w:r>
        <w:rPr>
          <w:rStyle w:val="Refdecomentario"/>
        </w:rPr>
        <w:annotationRef/>
      </w:r>
      <w:r>
        <w:t>AÑADIDO</w:t>
      </w:r>
    </w:p>
  </w:comment>
  <w:comment w:id="537" w:author="root" w:date="2016-09-02T19:03:00Z" w:initials="r">
    <w:p w14:paraId="7260FEB4" w14:textId="7C7A9556" w:rsidR="00A45FDC" w:rsidRDefault="00A45FDC">
      <w:pPr>
        <w:pStyle w:val="Textocomentario"/>
      </w:pPr>
      <w:r>
        <w:rPr>
          <w:rStyle w:val="Refdecomentario"/>
        </w:rPr>
        <w:annotationRef/>
      </w:r>
      <w:r>
        <w:t>Este enlace ya lo puse en el documento cuando hablé de los servidores.¿ Debo repetirlo aquí, lo quito o da igual?</w:t>
      </w:r>
    </w:p>
  </w:comment>
  <w:comment w:id="575" w:author="root" w:date="2016-09-02T19:03:00Z" w:initials="r">
    <w:p w14:paraId="70F9DEFF" w14:textId="3CECD68C" w:rsidR="00104233" w:rsidRDefault="00104233">
      <w:pPr>
        <w:pStyle w:val="Textocomentario"/>
      </w:pPr>
      <w:r>
        <w:rPr>
          <w:rStyle w:val="Refdecomentario"/>
        </w:rPr>
        <w:annotationRef/>
      </w:r>
      <w:r w:rsidR="00696894">
        <w:t>No sabía como poner esto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B9CDDE" w14:textId="77777777" w:rsidR="00696894" w:rsidRDefault="00696894" w:rsidP="004C19FD">
      <w:pPr>
        <w:spacing w:after="0" w:line="240" w:lineRule="auto"/>
      </w:pPr>
      <w:r>
        <w:separator/>
      </w:r>
    </w:p>
  </w:endnote>
  <w:endnote w:type="continuationSeparator" w:id="0">
    <w:p w14:paraId="7A895151" w14:textId="77777777" w:rsidR="00696894" w:rsidRDefault="00696894" w:rsidP="004C1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61C8FA" w14:textId="77777777" w:rsidR="00696894" w:rsidRDefault="00696894" w:rsidP="004C19FD">
      <w:pPr>
        <w:spacing w:after="0" w:line="240" w:lineRule="auto"/>
      </w:pPr>
      <w:r>
        <w:separator/>
      </w:r>
    </w:p>
  </w:footnote>
  <w:footnote w:type="continuationSeparator" w:id="0">
    <w:p w14:paraId="66C9C7ED" w14:textId="77777777" w:rsidR="00696894" w:rsidRDefault="00696894" w:rsidP="004C19FD">
      <w:pPr>
        <w:spacing w:after="0" w:line="240" w:lineRule="auto"/>
      </w:pPr>
      <w:r>
        <w:continuationSeparator/>
      </w:r>
    </w:p>
  </w:footnote>
  <w:footnote w:id="1">
    <w:p w14:paraId="2DE8336E" w14:textId="2A17BAC6" w:rsidR="00634096" w:rsidRDefault="00634096">
      <w:pPr>
        <w:pStyle w:val="Textonotapie"/>
      </w:pPr>
      <w:ins w:id="135" w:author="root" w:date="2016-09-02T11:57:00Z">
        <w:r>
          <w:rPr>
            <w:rStyle w:val="Refdenotaalpie"/>
          </w:rPr>
          <w:footnoteRef/>
        </w:r>
        <w:r>
          <w:t xml:space="preserve"> </w:t>
        </w:r>
        <w:r>
          <w:rPr>
            <w:rFonts w:ascii="Palatino Linotype" w:hAnsi="Palatino Linotype"/>
          </w:rPr>
          <w:fldChar w:fldCharType="begin"/>
        </w:r>
        <w:r>
          <w:rPr>
            <w:rFonts w:ascii="Palatino Linotype" w:hAnsi="Palatino Linotype"/>
          </w:rPr>
          <w:instrText xml:space="preserve"> HYPERLINK "</w:instrText>
        </w:r>
        <w:r w:rsidRPr="001F0E05">
          <w:rPr>
            <w:rFonts w:ascii="Palatino Linotype" w:hAnsi="Palatino Linotype"/>
          </w:rPr>
          <w:instrText>https://www.jeremymorgan.com/blog/programming/raspberry-pi-web-server-comparison/</w:instrText>
        </w:r>
        <w:r>
          <w:rPr>
            <w:rFonts w:ascii="Palatino Linotype" w:hAnsi="Palatino Linotype"/>
          </w:rPr>
          <w:instrText xml:space="preserve">" </w:instrText>
        </w:r>
        <w:r>
          <w:rPr>
            <w:rFonts w:ascii="Palatino Linotype" w:hAnsi="Palatino Linotype"/>
          </w:rPr>
          <w:fldChar w:fldCharType="separate"/>
        </w:r>
        <w:r w:rsidRPr="00556F0F">
          <w:rPr>
            <w:rStyle w:val="Hipervnculo"/>
            <w:rFonts w:ascii="Palatino Linotype" w:hAnsi="Palatino Linotype"/>
          </w:rPr>
          <w:t>https://www.jeremymorgan.com/blog/programming/raspberry-pi-web-server-comparison/</w:t>
        </w:r>
        <w:r>
          <w:rPr>
            <w:rFonts w:ascii="Palatino Linotype" w:hAnsi="Palatino Linotype"/>
          </w:rPr>
          <w:fldChar w:fldCharType="end"/>
        </w:r>
        <w:r>
          <w:rPr>
            <w:rStyle w:val="Refdecomentario"/>
          </w:rPr>
          <w:annotationRef/>
        </w:r>
      </w:ins>
    </w:p>
  </w:footnote>
  <w:footnote w:id="2">
    <w:p w14:paraId="78F806C1" w14:textId="74BAE106" w:rsidR="00634096" w:rsidRDefault="00634096">
      <w:pPr>
        <w:pStyle w:val="Textonotapie"/>
      </w:pPr>
      <w:ins w:id="147" w:author="root" w:date="2016-09-02T12:04:00Z">
        <w:r>
          <w:rPr>
            <w:rStyle w:val="Refdenotaalpie"/>
          </w:rPr>
          <w:footnoteRef/>
        </w:r>
        <w:r>
          <w:t xml:space="preserve"> </w:t>
        </w:r>
      </w:ins>
      <w:ins w:id="148" w:author="root" w:date="2016-09-02T12:06:00Z">
        <w:r>
          <w:t>La t</w:t>
        </w:r>
      </w:ins>
      <w:ins w:id="149" w:author="root" w:date="2016-09-02T12:07:00Z">
        <w:r>
          <w:t>écnica de unwrap se basa en plasmar en un plano 2D una malla 3D</w:t>
        </w:r>
        <w:r w:rsidR="00A54BE7">
          <w:t>. El resultado es similar a aplastar la malla 3D contra un plano.</w:t>
        </w:r>
      </w:ins>
    </w:p>
  </w:footnote>
  <w:footnote w:id="3">
    <w:p w14:paraId="610D76BB" w14:textId="77777777" w:rsidR="00B87757" w:rsidRDefault="00B87757">
      <w:pPr>
        <w:pStyle w:val="Textonotapie"/>
      </w:pPr>
      <w:r>
        <w:rPr>
          <w:rStyle w:val="Refdenotaalpie"/>
        </w:rPr>
        <w:footnoteRef/>
      </w:r>
      <w:r>
        <w:t xml:space="preserve"> Se siguieron las siguientes </w:t>
      </w:r>
      <w:hyperlink r:id="rId1" w:history="1">
        <w:r w:rsidRPr="00493C72">
          <w:rPr>
            <w:rStyle w:val="Hipervnculo"/>
          </w:rPr>
          <w:t>instrucciones</w:t>
        </w:r>
      </w:hyperlink>
      <w:r>
        <w:t xml:space="preserve"> para la instalación del servidor VNC.</w:t>
      </w:r>
    </w:p>
  </w:footnote>
  <w:footnote w:id="4">
    <w:p w14:paraId="5C90D36D" w14:textId="77777777" w:rsidR="00B87757" w:rsidRDefault="00B87757">
      <w:pPr>
        <w:pStyle w:val="Textonotapie"/>
      </w:pPr>
      <w:r>
        <w:rPr>
          <w:rStyle w:val="Refdenotaalpie"/>
        </w:rPr>
        <w:footnoteRef/>
      </w:r>
      <w:r>
        <w:t xml:space="preserve"> Se siguieron las siguientes </w:t>
      </w:r>
      <w:hyperlink r:id="rId2" w:history="1">
        <w:r w:rsidRPr="009330B7">
          <w:rPr>
            <w:rStyle w:val="Hipervnculo"/>
          </w:rPr>
          <w:t>instrucciones</w:t>
        </w:r>
      </w:hyperlink>
      <w:r>
        <w:t xml:space="preserve"> para la instalación del servidor web.</w:t>
      </w:r>
    </w:p>
  </w:footnote>
  <w:footnote w:id="5">
    <w:p w14:paraId="3B0BECB1" w14:textId="77777777" w:rsidR="00B87757" w:rsidRDefault="00B87757">
      <w:pPr>
        <w:pStyle w:val="Textonotapie"/>
      </w:pPr>
      <w:r>
        <w:rPr>
          <w:rStyle w:val="Refdenotaalpie"/>
        </w:rPr>
        <w:footnoteRef/>
      </w:r>
      <w:r>
        <w:t xml:space="preserve"> Es el usuario que usa el servidor web </w:t>
      </w:r>
      <w:proofErr w:type="spellStart"/>
      <w:r>
        <w:t>NginX</w:t>
      </w:r>
      <w:proofErr w:type="spellEnd"/>
    </w:p>
  </w:footnote>
  <w:footnote w:id="6">
    <w:p w14:paraId="538411F3" w14:textId="77777777" w:rsidR="00B87757" w:rsidRDefault="00B87757">
      <w:pPr>
        <w:pStyle w:val="Textonotapie"/>
      </w:pPr>
      <w:r>
        <w:rPr>
          <w:rStyle w:val="Refdenotaalpie"/>
        </w:rPr>
        <w:footnoteRef/>
      </w:r>
      <w:r>
        <w:t xml:space="preserve"> Es el grupo de usuarios que tiene permisos en el uso de los puertos de la Raspberry Pi.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433C8"/>
    <w:multiLevelType w:val="hybridMultilevel"/>
    <w:tmpl w:val="940E55A8"/>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
    <w:nsid w:val="11076A5B"/>
    <w:multiLevelType w:val="hybridMultilevel"/>
    <w:tmpl w:val="08F029C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462239F"/>
    <w:multiLevelType w:val="multilevel"/>
    <w:tmpl w:val="0C0A0025"/>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nsid w:val="21B437F7"/>
    <w:multiLevelType w:val="hybridMultilevel"/>
    <w:tmpl w:val="9D88E0CE"/>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4">
    <w:nsid w:val="255B3BF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30C228A"/>
    <w:multiLevelType w:val="hybridMultilevel"/>
    <w:tmpl w:val="9BCED990"/>
    <w:lvl w:ilvl="0" w:tplc="0C0A0001">
      <w:start w:val="1"/>
      <w:numFmt w:val="bullet"/>
      <w:lvlText w:val=""/>
      <w:lvlJc w:val="left"/>
      <w:pPr>
        <w:ind w:left="1060" w:hanging="360"/>
      </w:pPr>
      <w:rPr>
        <w:rFonts w:ascii="Symbol" w:hAnsi="Symbol" w:hint="default"/>
      </w:rPr>
    </w:lvl>
    <w:lvl w:ilvl="1" w:tplc="0C0A0003">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6">
    <w:nsid w:val="70C32E24"/>
    <w:multiLevelType w:val="hybridMultilevel"/>
    <w:tmpl w:val="FD72BFC2"/>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7">
    <w:nsid w:val="75ED4402"/>
    <w:multiLevelType w:val="hybridMultilevel"/>
    <w:tmpl w:val="9C8C262A"/>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8">
    <w:nsid w:val="76CC4B9E"/>
    <w:multiLevelType w:val="hybridMultilevel"/>
    <w:tmpl w:val="75F4960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1"/>
  </w:num>
  <w:num w:numId="3">
    <w:abstractNumId w:val="4"/>
  </w:num>
  <w:num w:numId="4">
    <w:abstractNumId w:val="2"/>
  </w:num>
  <w:num w:numId="5">
    <w:abstractNumId w:val="3"/>
  </w:num>
  <w:num w:numId="6">
    <w:abstractNumId w:val="0"/>
  </w:num>
  <w:num w:numId="7">
    <w:abstractNumId w:val="7"/>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3568"/>
    <w:rsid w:val="00002D09"/>
    <w:rsid w:val="000319AB"/>
    <w:rsid w:val="0005113F"/>
    <w:rsid w:val="0005123D"/>
    <w:rsid w:val="000529B2"/>
    <w:rsid w:val="00055319"/>
    <w:rsid w:val="000612CD"/>
    <w:rsid w:val="00063D43"/>
    <w:rsid w:val="000707A2"/>
    <w:rsid w:val="000872E4"/>
    <w:rsid w:val="000B6CBB"/>
    <w:rsid w:val="000C5482"/>
    <w:rsid w:val="000D1124"/>
    <w:rsid w:val="000D6624"/>
    <w:rsid w:val="000E3760"/>
    <w:rsid w:val="000F654C"/>
    <w:rsid w:val="00104233"/>
    <w:rsid w:val="001141AA"/>
    <w:rsid w:val="00132F99"/>
    <w:rsid w:val="00146C16"/>
    <w:rsid w:val="0015256B"/>
    <w:rsid w:val="00171302"/>
    <w:rsid w:val="0017507F"/>
    <w:rsid w:val="001815C2"/>
    <w:rsid w:val="001B071B"/>
    <w:rsid w:val="001B2145"/>
    <w:rsid w:val="001B369D"/>
    <w:rsid w:val="001C22A2"/>
    <w:rsid w:val="001C5D18"/>
    <w:rsid w:val="001C6711"/>
    <w:rsid w:val="001C6791"/>
    <w:rsid w:val="001D217B"/>
    <w:rsid w:val="001E4AB0"/>
    <w:rsid w:val="001F0E05"/>
    <w:rsid w:val="001F4E24"/>
    <w:rsid w:val="002008DF"/>
    <w:rsid w:val="00217A7C"/>
    <w:rsid w:val="0023162D"/>
    <w:rsid w:val="00236565"/>
    <w:rsid w:val="00240F31"/>
    <w:rsid w:val="002437AC"/>
    <w:rsid w:val="0026570D"/>
    <w:rsid w:val="002759AD"/>
    <w:rsid w:val="00280FF4"/>
    <w:rsid w:val="00294CC0"/>
    <w:rsid w:val="002A0261"/>
    <w:rsid w:val="002B2EA3"/>
    <w:rsid w:val="002D21EC"/>
    <w:rsid w:val="00304DD5"/>
    <w:rsid w:val="003115B9"/>
    <w:rsid w:val="00311D1F"/>
    <w:rsid w:val="0032140B"/>
    <w:rsid w:val="003256B8"/>
    <w:rsid w:val="00333B5B"/>
    <w:rsid w:val="00340A04"/>
    <w:rsid w:val="0035019E"/>
    <w:rsid w:val="003629FC"/>
    <w:rsid w:val="00363665"/>
    <w:rsid w:val="00380FE1"/>
    <w:rsid w:val="003851C5"/>
    <w:rsid w:val="0039440B"/>
    <w:rsid w:val="0039648B"/>
    <w:rsid w:val="003B0A01"/>
    <w:rsid w:val="003D0619"/>
    <w:rsid w:val="003D1FCD"/>
    <w:rsid w:val="003D36E7"/>
    <w:rsid w:val="003E0BAE"/>
    <w:rsid w:val="003E3513"/>
    <w:rsid w:val="003F4183"/>
    <w:rsid w:val="003F597A"/>
    <w:rsid w:val="003F5BA9"/>
    <w:rsid w:val="004028A8"/>
    <w:rsid w:val="00416F21"/>
    <w:rsid w:val="004174CC"/>
    <w:rsid w:val="0042217C"/>
    <w:rsid w:val="004401CA"/>
    <w:rsid w:val="00452D4E"/>
    <w:rsid w:val="00461C93"/>
    <w:rsid w:val="00470BB4"/>
    <w:rsid w:val="00481993"/>
    <w:rsid w:val="00493C72"/>
    <w:rsid w:val="004A5C54"/>
    <w:rsid w:val="004C005C"/>
    <w:rsid w:val="004C19FD"/>
    <w:rsid w:val="004D04F9"/>
    <w:rsid w:val="004E184B"/>
    <w:rsid w:val="004E2A7D"/>
    <w:rsid w:val="004F549B"/>
    <w:rsid w:val="0050344A"/>
    <w:rsid w:val="00503E53"/>
    <w:rsid w:val="0051346B"/>
    <w:rsid w:val="00530D2F"/>
    <w:rsid w:val="005319B6"/>
    <w:rsid w:val="00532B60"/>
    <w:rsid w:val="00537FE2"/>
    <w:rsid w:val="00540DF3"/>
    <w:rsid w:val="005624A7"/>
    <w:rsid w:val="00562C5A"/>
    <w:rsid w:val="00577776"/>
    <w:rsid w:val="0058736B"/>
    <w:rsid w:val="00591846"/>
    <w:rsid w:val="00593A8C"/>
    <w:rsid w:val="005B0DF4"/>
    <w:rsid w:val="005B1B27"/>
    <w:rsid w:val="005B322A"/>
    <w:rsid w:val="005E1E7A"/>
    <w:rsid w:val="005E2F8F"/>
    <w:rsid w:val="006043DA"/>
    <w:rsid w:val="00613568"/>
    <w:rsid w:val="00624128"/>
    <w:rsid w:val="006276BC"/>
    <w:rsid w:val="00631543"/>
    <w:rsid w:val="00634096"/>
    <w:rsid w:val="00636D38"/>
    <w:rsid w:val="00641B18"/>
    <w:rsid w:val="00652977"/>
    <w:rsid w:val="00671A1B"/>
    <w:rsid w:val="006731C1"/>
    <w:rsid w:val="00676560"/>
    <w:rsid w:val="00677049"/>
    <w:rsid w:val="0068410C"/>
    <w:rsid w:val="00696894"/>
    <w:rsid w:val="006A61C8"/>
    <w:rsid w:val="006E1682"/>
    <w:rsid w:val="006E1B70"/>
    <w:rsid w:val="006E481E"/>
    <w:rsid w:val="006F5B33"/>
    <w:rsid w:val="00700775"/>
    <w:rsid w:val="0070100C"/>
    <w:rsid w:val="007118D6"/>
    <w:rsid w:val="007201F6"/>
    <w:rsid w:val="00735013"/>
    <w:rsid w:val="00747432"/>
    <w:rsid w:val="00752828"/>
    <w:rsid w:val="0075317A"/>
    <w:rsid w:val="00757FFE"/>
    <w:rsid w:val="00761BD6"/>
    <w:rsid w:val="00786531"/>
    <w:rsid w:val="007A110E"/>
    <w:rsid w:val="007B1861"/>
    <w:rsid w:val="007B5CD4"/>
    <w:rsid w:val="007C188C"/>
    <w:rsid w:val="007C4743"/>
    <w:rsid w:val="0080221D"/>
    <w:rsid w:val="00805A7B"/>
    <w:rsid w:val="00851887"/>
    <w:rsid w:val="00874A95"/>
    <w:rsid w:val="00875058"/>
    <w:rsid w:val="008807B8"/>
    <w:rsid w:val="00886933"/>
    <w:rsid w:val="00886C1A"/>
    <w:rsid w:val="008904AA"/>
    <w:rsid w:val="00896BFF"/>
    <w:rsid w:val="008B4060"/>
    <w:rsid w:val="008B5B65"/>
    <w:rsid w:val="008C145B"/>
    <w:rsid w:val="008E07DA"/>
    <w:rsid w:val="009330B7"/>
    <w:rsid w:val="00934188"/>
    <w:rsid w:val="00943065"/>
    <w:rsid w:val="0095266A"/>
    <w:rsid w:val="00954ADE"/>
    <w:rsid w:val="00962E95"/>
    <w:rsid w:val="009662F7"/>
    <w:rsid w:val="00983011"/>
    <w:rsid w:val="009B4BCB"/>
    <w:rsid w:val="009B6CAF"/>
    <w:rsid w:val="009C5110"/>
    <w:rsid w:val="009D2C1E"/>
    <w:rsid w:val="009D7B7A"/>
    <w:rsid w:val="009E5181"/>
    <w:rsid w:val="009F1654"/>
    <w:rsid w:val="009F79D7"/>
    <w:rsid w:val="00A007AC"/>
    <w:rsid w:val="00A1039B"/>
    <w:rsid w:val="00A10D50"/>
    <w:rsid w:val="00A24513"/>
    <w:rsid w:val="00A24A4F"/>
    <w:rsid w:val="00A313FB"/>
    <w:rsid w:val="00A316E2"/>
    <w:rsid w:val="00A33E7B"/>
    <w:rsid w:val="00A44DAE"/>
    <w:rsid w:val="00A45FDC"/>
    <w:rsid w:val="00A54BE7"/>
    <w:rsid w:val="00A55ADB"/>
    <w:rsid w:val="00A56512"/>
    <w:rsid w:val="00AA627D"/>
    <w:rsid w:val="00AB5A7E"/>
    <w:rsid w:val="00AB7838"/>
    <w:rsid w:val="00AC277D"/>
    <w:rsid w:val="00AC5581"/>
    <w:rsid w:val="00AF091F"/>
    <w:rsid w:val="00AF13CB"/>
    <w:rsid w:val="00B23CF2"/>
    <w:rsid w:val="00B42FBF"/>
    <w:rsid w:val="00B5426F"/>
    <w:rsid w:val="00B55C5B"/>
    <w:rsid w:val="00B63482"/>
    <w:rsid w:val="00B67683"/>
    <w:rsid w:val="00B87757"/>
    <w:rsid w:val="00B93956"/>
    <w:rsid w:val="00B9405D"/>
    <w:rsid w:val="00BB5640"/>
    <w:rsid w:val="00BC2B62"/>
    <w:rsid w:val="00BD21D7"/>
    <w:rsid w:val="00BD729F"/>
    <w:rsid w:val="00C01D7D"/>
    <w:rsid w:val="00C01E37"/>
    <w:rsid w:val="00C030E8"/>
    <w:rsid w:val="00C100F5"/>
    <w:rsid w:val="00C21564"/>
    <w:rsid w:val="00C3008B"/>
    <w:rsid w:val="00C33ADE"/>
    <w:rsid w:val="00C37E07"/>
    <w:rsid w:val="00C403A2"/>
    <w:rsid w:val="00C7143E"/>
    <w:rsid w:val="00C865B5"/>
    <w:rsid w:val="00CA5D5E"/>
    <w:rsid w:val="00CB0200"/>
    <w:rsid w:val="00CC0D0C"/>
    <w:rsid w:val="00CD5DF1"/>
    <w:rsid w:val="00CE1937"/>
    <w:rsid w:val="00CF75C5"/>
    <w:rsid w:val="00D142EA"/>
    <w:rsid w:val="00D15245"/>
    <w:rsid w:val="00D20305"/>
    <w:rsid w:val="00D21946"/>
    <w:rsid w:val="00D252BC"/>
    <w:rsid w:val="00D3273D"/>
    <w:rsid w:val="00D4758E"/>
    <w:rsid w:val="00D47AB1"/>
    <w:rsid w:val="00D639F3"/>
    <w:rsid w:val="00D6575A"/>
    <w:rsid w:val="00D74946"/>
    <w:rsid w:val="00D82F99"/>
    <w:rsid w:val="00D84DF6"/>
    <w:rsid w:val="00D8563E"/>
    <w:rsid w:val="00D945CA"/>
    <w:rsid w:val="00DB70E0"/>
    <w:rsid w:val="00DB770E"/>
    <w:rsid w:val="00DC0CE8"/>
    <w:rsid w:val="00DC234E"/>
    <w:rsid w:val="00DD08BC"/>
    <w:rsid w:val="00DD625B"/>
    <w:rsid w:val="00DE6232"/>
    <w:rsid w:val="00DF7ACE"/>
    <w:rsid w:val="00E0141B"/>
    <w:rsid w:val="00E1048A"/>
    <w:rsid w:val="00E32732"/>
    <w:rsid w:val="00E412B8"/>
    <w:rsid w:val="00E51F50"/>
    <w:rsid w:val="00E71BAF"/>
    <w:rsid w:val="00E87D03"/>
    <w:rsid w:val="00EA0FFC"/>
    <w:rsid w:val="00EA506C"/>
    <w:rsid w:val="00EA5A30"/>
    <w:rsid w:val="00EB233C"/>
    <w:rsid w:val="00EB3004"/>
    <w:rsid w:val="00EB66A9"/>
    <w:rsid w:val="00EC4D03"/>
    <w:rsid w:val="00EE2562"/>
    <w:rsid w:val="00EE316F"/>
    <w:rsid w:val="00EE34C5"/>
    <w:rsid w:val="00EE3F4E"/>
    <w:rsid w:val="00EE7319"/>
    <w:rsid w:val="00EF0990"/>
    <w:rsid w:val="00EF679A"/>
    <w:rsid w:val="00F0042A"/>
    <w:rsid w:val="00F240E2"/>
    <w:rsid w:val="00F300E1"/>
    <w:rsid w:val="00F35C39"/>
    <w:rsid w:val="00F4692B"/>
    <w:rsid w:val="00F64226"/>
    <w:rsid w:val="00F77C32"/>
    <w:rsid w:val="00F82721"/>
    <w:rsid w:val="00F91AB9"/>
    <w:rsid w:val="00FD2CA4"/>
    <w:rsid w:val="00FD30DA"/>
    <w:rsid w:val="00FF0AD9"/>
    <w:rsid w:val="00FF6BFB"/>
    <w:rsid w:val="00FF6EA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15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C6791"/>
    <w:pPr>
      <w:keepNext/>
      <w:keepLines/>
      <w:numPr>
        <w:numId w:val="4"/>
      </w:numPr>
      <w:spacing w:before="240" w:after="0" w:line="360" w:lineRule="auto"/>
      <w:jc w:val="both"/>
      <w:outlineLvl w:val="0"/>
    </w:pPr>
    <w:rPr>
      <w:rFonts w:ascii="Helvetica" w:eastAsiaTheme="majorEastAsia" w:hAnsi="Helvetica" w:cstheme="majorBidi"/>
      <w:color w:val="365F91" w:themeColor="accent1" w:themeShade="BF"/>
      <w:sz w:val="32"/>
      <w:szCs w:val="32"/>
    </w:rPr>
  </w:style>
  <w:style w:type="paragraph" w:styleId="Ttulo2">
    <w:name w:val="heading 2"/>
    <w:basedOn w:val="Normal"/>
    <w:next w:val="Normal"/>
    <w:link w:val="Ttulo2Car"/>
    <w:uiPriority w:val="9"/>
    <w:unhideWhenUsed/>
    <w:qFormat/>
    <w:rsid w:val="001C6791"/>
    <w:pPr>
      <w:keepNext/>
      <w:keepLines/>
      <w:numPr>
        <w:ilvl w:val="1"/>
        <w:numId w:val="4"/>
      </w:numPr>
      <w:spacing w:before="40" w:after="0" w:line="360" w:lineRule="auto"/>
      <w:jc w:val="both"/>
      <w:outlineLvl w:val="1"/>
    </w:pPr>
    <w:rPr>
      <w:rFonts w:ascii="Helvetica" w:eastAsiaTheme="majorEastAsia" w:hAnsi="Helvetica" w:cstheme="majorBidi"/>
      <w:color w:val="365F91" w:themeColor="accent1" w:themeShade="BF"/>
      <w:sz w:val="28"/>
      <w:szCs w:val="26"/>
    </w:rPr>
  </w:style>
  <w:style w:type="paragraph" w:styleId="Ttulo3">
    <w:name w:val="heading 3"/>
    <w:basedOn w:val="Normal"/>
    <w:next w:val="Normal"/>
    <w:link w:val="Ttulo3Car"/>
    <w:uiPriority w:val="9"/>
    <w:unhideWhenUsed/>
    <w:qFormat/>
    <w:rsid w:val="001C6791"/>
    <w:pPr>
      <w:keepNext/>
      <w:keepLines/>
      <w:numPr>
        <w:ilvl w:val="2"/>
        <w:numId w:val="4"/>
      </w:numPr>
      <w:spacing w:before="40" w:after="0" w:line="360" w:lineRule="auto"/>
      <w:jc w:val="both"/>
      <w:outlineLvl w:val="2"/>
    </w:pPr>
    <w:rPr>
      <w:rFonts w:ascii="Helvetica" w:eastAsiaTheme="majorEastAsia" w:hAnsi="Helvetica" w:cstheme="majorBidi"/>
      <w:color w:val="243F60" w:themeColor="accent1" w:themeShade="7F"/>
      <w:sz w:val="24"/>
      <w:szCs w:val="24"/>
    </w:rPr>
  </w:style>
  <w:style w:type="paragraph" w:styleId="Ttulo4">
    <w:name w:val="heading 4"/>
    <w:basedOn w:val="Normal"/>
    <w:next w:val="Normal"/>
    <w:link w:val="Ttulo4Car"/>
    <w:uiPriority w:val="9"/>
    <w:unhideWhenUsed/>
    <w:qFormat/>
    <w:rsid w:val="001C6791"/>
    <w:pPr>
      <w:keepNext/>
      <w:keepLines/>
      <w:numPr>
        <w:ilvl w:val="3"/>
        <w:numId w:val="4"/>
      </w:numPr>
      <w:spacing w:before="40" w:after="0" w:line="360" w:lineRule="auto"/>
      <w:jc w:val="both"/>
      <w:outlineLvl w:val="3"/>
    </w:pPr>
    <w:rPr>
      <w:rFonts w:ascii="Helvetica" w:eastAsiaTheme="majorEastAsia" w:hAnsi="Helvetica" w:cstheme="majorBidi"/>
      <w:i/>
      <w:iCs/>
      <w:color w:val="365F91" w:themeColor="accent1" w:themeShade="BF"/>
    </w:rPr>
  </w:style>
  <w:style w:type="paragraph" w:styleId="Ttulo5">
    <w:name w:val="heading 5"/>
    <w:basedOn w:val="Normal"/>
    <w:next w:val="Normal"/>
    <w:link w:val="Ttulo5Car"/>
    <w:uiPriority w:val="9"/>
    <w:unhideWhenUsed/>
    <w:qFormat/>
    <w:rsid w:val="001C6791"/>
    <w:pPr>
      <w:keepNext/>
      <w:keepLines/>
      <w:numPr>
        <w:ilvl w:val="4"/>
        <w:numId w:val="4"/>
      </w:numPr>
      <w:spacing w:before="40" w:after="0" w:line="360" w:lineRule="auto"/>
      <w:jc w:val="both"/>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C6791"/>
    <w:pPr>
      <w:keepNext/>
      <w:keepLines/>
      <w:numPr>
        <w:ilvl w:val="5"/>
        <w:numId w:val="4"/>
      </w:numPr>
      <w:spacing w:before="40" w:after="0" w:line="360" w:lineRule="auto"/>
      <w:jc w:val="both"/>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1C6791"/>
    <w:pPr>
      <w:keepNext/>
      <w:keepLines/>
      <w:numPr>
        <w:ilvl w:val="6"/>
        <w:numId w:val="4"/>
      </w:numPr>
      <w:spacing w:before="40" w:after="0" w:line="360" w:lineRule="auto"/>
      <w:jc w:val="both"/>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1C6791"/>
    <w:pPr>
      <w:keepNext/>
      <w:keepLines/>
      <w:numPr>
        <w:ilvl w:val="7"/>
        <w:numId w:val="4"/>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6791"/>
    <w:pPr>
      <w:keepNext/>
      <w:keepLines/>
      <w:numPr>
        <w:ilvl w:val="8"/>
        <w:numId w:val="4"/>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24513"/>
    <w:rPr>
      <w:color w:val="0000FF" w:themeColor="hyperlink"/>
      <w:u w:val="single"/>
    </w:rPr>
  </w:style>
  <w:style w:type="character" w:styleId="Hipervnculovisitado">
    <w:name w:val="FollowedHyperlink"/>
    <w:basedOn w:val="Fuentedeprrafopredeter"/>
    <w:uiPriority w:val="99"/>
    <w:semiHidden/>
    <w:unhideWhenUsed/>
    <w:rsid w:val="00577776"/>
    <w:rPr>
      <w:color w:val="800080" w:themeColor="followedHyperlink"/>
      <w:u w:val="single"/>
    </w:rPr>
  </w:style>
  <w:style w:type="paragraph" w:styleId="Prrafodelista">
    <w:name w:val="List Paragraph"/>
    <w:basedOn w:val="Normal"/>
    <w:uiPriority w:val="34"/>
    <w:qFormat/>
    <w:rsid w:val="001C22A2"/>
    <w:pPr>
      <w:ind w:left="720"/>
      <w:contextualSpacing/>
    </w:pPr>
  </w:style>
  <w:style w:type="paragraph" w:styleId="Textodeglobo">
    <w:name w:val="Balloon Text"/>
    <w:basedOn w:val="Normal"/>
    <w:link w:val="TextodegloboCar"/>
    <w:uiPriority w:val="99"/>
    <w:semiHidden/>
    <w:unhideWhenUsed/>
    <w:rsid w:val="001C22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22A2"/>
    <w:rPr>
      <w:rFonts w:ascii="Tahoma" w:hAnsi="Tahoma" w:cs="Tahoma"/>
      <w:sz w:val="16"/>
      <w:szCs w:val="16"/>
    </w:rPr>
  </w:style>
  <w:style w:type="character" w:customStyle="1" w:styleId="Ttulo1Car">
    <w:name w:val="Título 1 Car"/>
    <w:basedOn w:val="Fuentedeprrafopredeter"/>
    <w:link w:val="Ttulo1"/>
    <w:uiPriority w:val="9"/>
    <w:rsid w:val="001C6791"/>
    <w:rPr>
      <w:rFonts w:ascii="Helvetica" w:eastAsiaTheme="majorEastAsia" w:hAnsi="Helvetica" w:cstheme="majorBidi"/>
      <w:color w:val="365F91" w:themeColor="accent1" w:themeShade="BF"/>
      <w:sz w:val="32"/>
      <w:szCs w:val="32"/>
    </w:rPr>
  </w:style>
  <w:style w:type="character" w:customStyle="1" w:styleId="Ttulo2Car">
    <w:name w:val="Título 2 Car"/>
    <w:basedOn w:val="Fuentedeprrafopredeter"/>
    <w:link w:val="Ttulo2"/>
    <w:uiPriority w:val="9"/>
    <w:rsid w:val="001C6791"/>
    <w:rPr>
      <w:rFonts w:ascii="Helvetica" w:eastAsiaTheme="majorEastAsia" w:hAnsi="Helvetica" w:cstheme="majorBidi"/>
      <w:color w:val="365F91" w:themeColor="accent1" w:themeShade="BF"/>
      <w:sz w:val="28"/>
      <w:szCs w:val="26"/>
    </w:rPr>
  </w:style>
  <w:style w:type="character" w:customStyle="1" w:styleId="Ttulo3Car">
    <w:name w:val="Título 3 Car"/>
    <w:basedOn w:val="Fuentedeprrafopredeter"/>
    <w:link w:val="Ttulo3"/>
    <w:uiPriority w:val="9"/>
    <w:rsid w:val="001C6791"/>
    <w:rPr>
      <w:rFonts w:ascii="Helvetica" w:eastAsiaTheme="majorEastAsia" w:hAnsi="Helvetica" w:cstheme="majorBidi"/>
      <w:color w:val="243F60" w:themeColor="accent1" w:themeShade="7F"/>
      <w:sz w:val="24"/>
      <w:szCs w:val="24"/>
    </w:rPr>
  </w:style>
  <w:style w:type="character" w:customStyle="1" w:styleId="Ttulo4Car">
    <w:name w:val="Título 4 Car"/>
    <w:basedOn w:val="Fuentedeprrafopredeter"/>
    <w:link w:val="Ttulo4"/>
    <w:uiPriority w:val="9"/>
    <w:rsid w:val="001C6791"/>
    <w:rPr>
      <w:rFonts w:ascii="Helvetica" w:eastAsiaTheme="majorEastAsia" w:hAnsi="Helvetica" w:cstheme="majorBidi"/>
      <w:i/>
      <w:iCs/>
      <w:color w:val="365F91" w:themeColor="accent1" w:themeShade="BF"/>
    </w:rPr>
  </w:style>
  <w:style w:type="character" w:customStyle="1" w:styleId="Ttulo5Car">
    <w:name w:val="Título 5 Car"/>
    <w:basedOn w:val="Fuentedeprrafopredeter"/>
    <w:link w:val="Ttulo5"/>
    <w:uiPriority w:val="9"/>
    <w:rsid w:val="001C6791"/>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1C6791"/>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1C679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1C679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6791"/>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semiHidden/>
    <w:unhideWhenUsed/>
    <w:qFormat/>
    <w:rsid w:val="002A0261"/>
    <w:pPr>
      <w:numPr>
        <w:numId w:val="0"/>
      </w:numPr>
      <w:spacing w:before="480" w:line="276" w:lineRule="auto"/>
      <w:jc w:val="left"/>
      <w:outlineLvl w:val="9"/>
    </w:pPr>
    <w:rPr>
      <w:rFonts w:asciiTheme="majorHAnsi" w:hAnsiTheme="majorHAnsi"/>
      <w:b/>
      <w:bCs/>
      <w:sz w:val="28"/>
      <w:szCs w:val="28"/>
      <w:lang w:eastAsia="es-ES"/>
    </w:rPr>
  </w:style>
  <w:style w:type="paragraph" w:styleId="TDC1">
    <w:name w:val="toc 1"/>
    <w:basedOn w:val="Normal"/>
    <w:next w:val="Normal"/>
    <w:autoRedefine/>
    <w:uiPriority w:val="39"/>
    <w:unhideWhenUsed/>
    <w:rsid w:val="002A0261"/>
    <w:pPr>
      <w:spacing w:after="100"/>
    </w:pPr>
  </w:style>
  <w:style w:type="paragraph" w:styleId="TDC2">
    <w:name w:val="toc 2"/>
    <w:basedOn w:val="Normal"/>
    <w:next w:val="Normal"/>
    <w:autoRedefine/>
    <w:uiPriority w:val="39"/>
    <w:unhideWhenUsed/>
    <w:rsid w:val="00DC234E"/>
    <w:pPr>
      <w:spacing w:after="100"/>
      <w:ind w:left="220"/>
    </w:pPr>
  </w:style>
  <w:style w:type="paragraph" w:styleId="TDC3">
    <w:name w:val="toc 3"/>
    <w:basedOn w:val="Normal"/>
    <w:next w:val="Normal"/>
    <w:autoRedefine/>
    <w:uiPriority w:val="39"/>
    <w:unhideWhenUsed/>
    <w:rsid w:val="00DC234E"/>
    <w:pPr>
      <w:spacing w:after="100"/>
      <w:ind w:left="440"/>
    </w:pPr>
  </w:style>
  <w:style w:type="character" w:styleId="Refdecomentario">
    <w:name w:val="annotation reference"/>
    <w:basedOn w:val="Fuentedeprrafopredeter"/>
    <w:uiPriority w:val="99"/>
    <w:semiHidden/>
    <w:unhideWhenUsed/>
    <w:rsid w:val="001F0E05"/>
    <w:rPr>
      <w:sz w:val="16"/>
      <w:szCs w:val="16"/>
    </w:rPr>
  </w:style>
  <w:style w:type="paragraph" w:styleId="Textocomentario">
    <w:name w:val="annotation text"/>
    <w:basedOn w:val="Normal"/>
    <w:link w:val="TextocomentarioCar"/>
    <w:uiPriority w:val="99"/>
    <w:semiHidden/>
    <w:unhideWhenUsed/>
    <w:rsid w:val="001F0E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F0E05"/>
    <w:rPr>
      <w:sz w:val="20"/>
      <w:szCs w:val="20"/>
    </w:rPr>
  </w:style>
  <w:style w:type="paragraph" w:styleId="Asuntodelcomentario">
    <w:name w:val="annotation subject"/>
    <w:basedOn w:val="Textocomentario"/>
    <w:next w:val="Textocomentario"/>
    <w:link w:val="AsuntodelcomentarioCar"/>
    <w:uiPriority w:val="99"/>
    <w:semiHidden/>
    <w:unhideWhenUsed/>
    <w:rsid w:val="001F0E05"/>
    <w:rPr>
      <w:b/>
      <w:bCs/>
    </w:rPr>
  </w:style>
  <w:style w:type="character" w:customStyle="1" w:styleId="AsuntodelcomentarioCar">
    <w:name w:val="Asunto del comentario Car"/>
    <w:basedOn w:val="TextocomentarioCar"/>
    <w:link w:val="Asuntodelcomentario"/>
    <w:uiPriority w:val="99"/>
    <w:semiHidden/>
    <w:rsid w:val="001F0E05"/>
    <w:rPr>
      <w:b/>
      <w:bCs/>
      <w:sz w:val="20"/>
      <w:szCs w:val="20"/>
    </w:rPr>
  </w:style>
  <w:style w:type="paragraph" w:styleId="Revisin">
    <w:name w:val="Revision"/>
    <w:hidden/>
    <w:uiPriority w:val="99"/>
    <w:semiHidden/>
    <w:rsid w:val="000B6CBB"/>
    <w:pPr>
      <w:spacing w:after="0" w:line="240" w:lineRule="auto"/>
    </w:pPr>
  </w:style>
  <w:style w:type="paragraph" w:styleId="Epgrafe">
    <w:name w:val="caption"/>
    <w:basedOn w:val="Normal"/>
    <w:next w:val="Normal"/>
    <w:uiPriority w:val="35"/>
    <w:unhideWhenUsed/>
    <w:qFormat/>
    <w:rsid w:val="00FD2CA4"/>
    <w:pPr>
      <w:spacing w:before="120" w:line="240" w:lineRule="auto"/>
      <w:jc w:val="both"/>
    </w:pPr>
    <w:rPr>
      <w:rFonts w:ascii="Palatino Linotype" w:hAnsi="Palatino Linotype"/>
      <w:i/>
      <w:iCs/>
      <w:color w:val="1F497D" w:themeColor="text2"/>
      <w:sz w:val="18"/>
      <w:szCs w:val="18"/>
    </w:rPr>
  </w:style>
  <w:style w:type="paragraph" w:styleId="Encabezado">
    <w:name w:val="header"/>
    <w:basedOn w:val="Normal"/>
    <w:link w:val="EncabezadoCar"/>
    <w:uiPriority w:val="99"/>
    <w:unhideWhenUsed/>
    <w:rsid w:val="004C19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19FD"/>
  </w:style>
  <w:style w:type="paragraph" w:styleId="Piedepgina">
    <w:name w:val="footer"/>
    <w:basedOn w:val="Normal"/>
    <w:link w:val="PiedepginaCar"/>
    <w:uiPriority w:val="99"/>
    <w:unhideWhenUsed/>
    <w:rsid w:val="004C19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19FD"/>
  </w:style>
  <w:style w:type="table" w:styleId="Tablaconcuadrcula">
    <w:name w:val="Table Grid"/>
    <w:basedOn w:val="Tablanormal"/>
    <w:uiPriority w:val="59"/>
    <w:rsid w:val="00C30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BB564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B5640"/>
    <w:rPr>
      <w:sz w:val="20"/>
      <w:szCs w:val="20"/>
    </w:rPr>
  </w:style>
  <w:style w:type="character" w:styleId="Refdenotaalpie">
    <w:name w:val="footnote reference"/>
    <w:basedOn w:val="Fuentedeprrafopredeter"/>
    <w:uiPriority w:val="99"/>
    <w:semiHidden/>
    <w:unhideWhenUsed/>
    <w:rsid w:val="00BB5640"/>
    <w:rPr>
      <w:vertAlign w:val="superscript"/>
    </w:rPr>
  </w:style>
  <w:style w:type="paragraph" w:styleId="Tabladeilustraciones">
    <w:name w:val="table of figures"/>
    <w:basedOn w:val="Normal"/>
    <w:next w:val="Normal"/>
    <w:uiPriority w:val="99"/>
    <w:unhideWhenUsed/>
    <w:rsid w:val="00C030E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C6791"/>
    <w:pPr>
      <w:keepNext/>
      <w:keepLines/>
      <w:numPr>
        <w:numId w:val="4"/>
      </w:numPr>
      <w:spacing w:before="240" w:after="0" w:line="360" w:lineRule="auto"/>
      <w:jc w:val="both"/>
      <w:outlineLvl w:val="0"/>
    </w:pPr>
    <w:rPr>
      <w:rFonts w:ascii="Helvetica" w:eastAsiaTheme="majorEastAsia" w:hAnsi="Helvetica" w:cstheme="majorBidi"/>
      <w:color w:val="365F91" w:themeColor="accent1" w:themeShade="BF"/>
      <w:sz w:val="32"/>
      <w:szCs w:val="32"/>
    </w:rPr>
  </w:style>
  <w:style w:type="paragraph" w:styleId="Ttulo2">
    <w:name w:val="heading 2"/>
    <w:basedOn w:val="Normal"/>
    <w:next w:val="Normal"/>
    <w:link w:val="Ttulo2Car"/>
    <w:uiPriority w:val="9"/>
    <w:unhideWhenUsed/>
    <w:qFormat/>
    <w:rsid w:val="001C6791"/>
    <w:pPr>
      <w:keepNext/>
      <w:keepLines/>
      <w:numPr>
        <w:ilvl w:val="1"/>
        <w:numId w:val="4"/>
      </w:numPr>
      <w:spacing w:before="40" w:after="0" w:line="360" w:lineRule="auto"/>
      <w:jc w:val="both"/>
      <w:outlineLvl w:val="1"/>
    </w:pPr>
    <w:rPr>
      <w:rFonts w:ascii="Helvetica" w:eastAsiaTheme="majorEastAsia" w:hAnsi="Helvetica" w:cstheme="majorBidi"/>
      <w:color w:val="365F91" w:themeColor="accent1" w:themeShade="BF"/>
      <w:sz w:val="28"/>
      <w:szCs w:val="26"/>
    </w:rPr>
  </w:style>
  <w:style w:type="paragraph" w:styleId="Ttulo3">
    <w:name w:val="heading 3"/>
    <w:basedOn w:val="Normal"/>
    <w:next w:val="Normal"/>
    <w:link w:val="Ttulo3Car"/>
    <w:uiPriority w:val="9"/>
    <w:unhideWhenUsed/>
    <w:qFormat/>
    <w:rsid w:val="001C6791"/>
    <w:pPr>
      <w:keepNext/>
      <w:keepLines/>
      <w:numPr>
        <w:ilvl w:val="2"/>
        <w:numId w:val="4"/>
      </w:numPr>
      <w:spacing w:before="40" w:after="0" w:line="360" w:lineRule="auto"/>
      <w:jc w:val="both"/>
      <w:outlineLvl w:val="2"/>
    </w:pPr>
    <w:rPr>
      <w:rFonts w:ascii="Helvetica" w:eastAsiaTheme="majorEastAsia" w:hAnsi="Helvetica" w:cstheme="majorBidi"/>
      <w:color w:val="243F60" w:themeColor="accent1" w:themeShade="7F"/>
      <w:sz w:val="24"/>
      <w:szCs w:val="24"/>
    </w:rPr>
  </w:style>
  <w:style w:type="paragraph" w:styleId="Ttulo4">
    <w:name w:val="heading 4"/>
    <w:basedOn w:val="Normal"/>
    <w:next w:val="Normal"/>
    <w:link w:val="Ttulo4Car"/>
    <w:uiPriority w:val="9"/>
    <w:unhideWhenUsed/>
    <w:qFormat/>
    <w:rsid w:val="001C6791"/>
    <w:pPr>
      <w:keepNext/>
      <w:keepLines/>
      <w:numPr>
        <w:ilvl w:val="3"/>
        <w:numId w:val="4"/>
      </w:numPr>
      <w:spacing w:before="40" w:after="0" w:line="360" w:lineRule="auto"/>
      <w:jc w:val="both"/>
      <w:outlineLvl w:val="3"/>
    </w:pPr>
    <w:rPr>
      <w:rFonts w:ascii="Helvetica" w:eastAsiaTheme="majorEastAsia" w:hAnsi="Helvetica" w:cstheme="majorBidi"/>
      <w:i/>
      <w:iCs/>
      <w:color w:val="365F91" w:themeColor="accent1" w:themeShade="BF"/>
    </w:rPr>
  </w:style>
  <w:style w:type="paragraph" w:styleId="Ttulo5">
    <w:name w:val="heading 5"/>
    <w:basedOn w:val="Normal"/>
    <w:next w:val="Normal"/>
    <w:link w:val="Ttulo5Car"/>
    <w:uiPriority w:val="9"/>
    <w:unhideWhenUsed/>
    <w:qFormat/>
    <w:rsid w:val="001C6791"/>
    <w:pPr>
      <w:keepNext/>
      <w:keepLines/>
      <w:numPr>
        <w:ilvl w:val="4"/>
        <w:numId w:val="4"/>
      </w:numPr>
      <w:spacing w:before="40" w:after="0" w:line="360" w:lineRule="auto"/>
      <w:jc w:val="both"/>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C6791"/>
    <w:pPr>
      <w:keepNext/>
      <w:keepLines/>
      <w:numPr>
        <w:ilvl w:val="5"/>
        <w:numId w:val="4"/>
      </w:numPr>
      <w:spacing w:before="40" w:after="0" w:line="360" w:lineRule="auto"/>
      <w:jc w:val="both"/>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1C6791"/>
    <w:pPr>
      <w:keepNext/>
      <w:keepLines/>
      <w:numPr>
        <w:ilvl w:val="6"/>
        <w:numId w:val="4"/>
      </w:numPr>
      <w:spacing w:before="40" w:after="0" w:line="360" w:lineRule="auto"/>
      <w:jc w:val="both"/>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1C6791"/>
    <w:pPr>
      <w:keepNext/>
      <w:keepLines/>
      <w:numPr>
        <w:ilvl w:val="7"/>
        <w:numId w:val="4"/>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6791"/>
    <w:pPr>
      <w:keepNext/>
      <w:keepLines/>
      <w:numPr>
        <w:ilvl w:val="8"/>
        <w:numId w:val="4"/>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24513"/>
    <w:rPr>
      <w:color w:val="0000FF" w:themeColor="hyperlink"/>
      <w:u w:val="single"/>
    </w:rPr>
  </w:style>
  <w:style w:type="character" w:styleId="Hipervnculovisitado">
    <w:name w:val="FollowedHyperlink"/>
    <w:basedOn w:val="Fuentedeprrafopredeter"/>
    <w:uiPriority w:val="99"/>
    <w:semiHidden/>
    <w:unhideWhenUsed/>
    <w:rsid w:val="00577776"/>
    <w:rPr>
      <w:color w:val="800080" w:themeColor="followedHyperlink"/>
      <w:u w:val="single"/>
    </w:rPr>
  </w:style>
  <w:style w:type="paragraph" w:styleId="Prrafodelista">
    <w:name w:val="List Paragraph"/>
    <w:basedOn w:val="Normal"/>
    <w:uiPriority w:val="34"/>
    <w:qFormat/>
    <w:rsid w:val="001C22A2"/>
    <w:pPr>
      <w:ind w:left="720"/>
      <w:contextualSpacing/>
    </w:pPr>
  </w:style>
  <w:style w:type="paragraph" w:styleId="Textodeglobo">
    <w:name w:val="Balloon Text"/>
    <w:basedOn w:val="Normal"/>
    <w:link w:val="TextodegloboCar"/>
    <w:uiPriority w:val="99"/>
    <w:semiHidden/>
    <w:unhideWhenUsed/>
    <w:rsid w:val="001C22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22A2"/>
    <w:rPr>
      <w:rFonts w:ascii="Tahoma" w:hAnsi="Tahoma" w:cs="Tahoma"/>
      <w:sz w:val="16"/>
      <w:szCs w:val="16"/>
    </w:rPr>
  </w:style>
  <w:style w:type="character" w:customStyle="1" w:styleId="Ttulo1Car">
    <w:name w:val="Título 1 Car"/>
    <w:basedOn w:val="Fuentedeprrafopredeter"/>
    <w:link w:val="Ttulo1"/>
    <w:uiPriority w:val="9"/>
    <w:rsid w:val="001C6791"/>
    <w:rPr>
      <w:rFonts w:ascii="Helvetica" w:eastAsiaTheme="majorEastAsia" w:hAnsi="Helvetica" w:cstheme="majorBidi"/>
      <w:color w:val="365F91" w:themeColor="accent1" w:themeShade="BF"/>
      <w:sz w:val="32"/>
      <w:szCs w:val="32"/>
    </w:rPr>
  </w:style>
  <w:style w:type="character" w:customStyle="1" w:styleId="Ttulo2Car">
    <w:name w:val="Título 2 Car"/>
    <w:basedOn w:val="Fuentedeprrafopredeter"/>
    <w:link w:val="Ttulo2"/>
    <w:uiPriority w:val="9"/>
    <w:rsid w:val="001C6791"/>
    <w:rPr>
      <w:rFonts w:ascii="Helvetica" w:eastAsiaTheme="majorEastAsia" w:hAnsi="Helvetica" w:cstheme="majorBidi"/>
      <w:color w:val="365F91" w:themeColor="accent1" w:themeShade="BF"/>
      <w:sz w:val="28"/>
      <w:szCs w:val="26"/>
    </w:rPr>
  </w:style>
  <w:style w:type="character" w:customStyle="1" w:styleId="Ttulo3Car">
    <w:name w:val="Título 3 Car"/>
    <w:basedOn w:val="Fuentedeprrafopredeter"/>
    <w:link w:val="Ttulo3"/>
    <w:uiPriority w:val="9"/>
    <w:rsid w:val="001C6791"/>
    <w:rPr>
      <w:rFonts w:ascii="Helvetica" w:eastAsiaTheme="majorEastAsia" w:hAnsi="Helvetica" w:cstheme="majorBidi"/>
      <w:color w:val="243F60" w:themeColor="accent1" w:themeShade="7F"/>
      <w:sz w:val="24"/>
      <w:szCs w:val="24"/>
    </w:rPr>
  </w:style>
  <w:style w:type="character" w:customStyle="1" w:styleId="Ttulo4Car">
    <w:name w:val="Título 4 Car"/>
    <w:basedOn w:val="Fuentedeprrafopredeter"/>
    <w:link w:val="Ttulo4"/>
    <w:uiPriority w:val="9"/>
    <w:rsid w:val="001C6791"/>
    <w:rPr>
      <w:rFonts w:ascii="Helvetica" w:eastAsiaTheme="majorEastAsia" w:hAnsi="Helvetica" w:cstheme="majorBidi"/>
      <w:i/>
      <w:iCs/>
      <w:color w:val="365F91" w:themeColor="accent1" w:themeShade="BF"/>
    </w:rPr>
  </w:style>
  <w:style w:type="character" w:customStyle="1" w:styleId="Ttulo5Car">
    <w:name w:val="Título 5 Car"/>
    <w:basedOn w:val="Fuentedeprrafopredeter"/>
    <w:link w:val="Ttulo5"/>
    <w:uiPriority w:val="9"/>
    <w:rsid w:val="001C6791"/>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1C6791"/>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1C679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1C679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6791"/>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semiHidden/>
    <w:unhideWhenUsed/>
    <w:qFormat/>
    <w:rsid w:val="002A0261"/>
    <w:pPr>
      <w:numPr>
        <w:numId w:val="0"/>
      </w:numPr>
      <w:spacing w:before="480" w:line="276" w:lineRule="auto"/>
      <w:jc w:val="left"/>
      <w:outlineLvl w:val="9"/>
    </w:pPr>
    <w:rPr>
      <w:rFonts w:asciiTheme="majorHAnsi" w:hAnsiTheme="majorHAnsi"/>
      <w:b/>
      <w:bCs/>
      <w:sz w:val="28"/>
      <w:szCs w:val="28"/>
      <w:lang w:eastAsia="es-ES"/>
    </w:rPr>
  </w:style>
  <w:style w:type="paragraph" w:styleId="TDC1">
    <w:name w:val="toc 1"/>
    <w:basedOn w:val="Normal"/>
    <w:next w:val="Normal"/>
    <w:autoRedefine/>
    <w:uiPriority w:val="39"/>
    <w:unhideWhenUsed/>
    <w:rsid w:val="002A0261"/>
    <w:pPr>
      <w:spacing w:after="100"/>
    </w:pPr>
  </w:style>
  <w:style w:type="paragraph" w:styleId="TDC2">
    <w:name w:val="toc 2"/>
    <w:basedOn w:val="Normal"/>
    <w:next w:val="Normal"/>
    <w:autoRedefine/>
    <w:uiPriority w:val="39"/>
    <w:unhideWhenUsed/>
    <w:rsid w:val="00DC234E"/>
    <w:pPr>
      <w:spacing w:after="100"/>
      <w:ind w:left="220"/>
    </w:pPr>
  </w:style>
  <w:style w:type="paragraph" w:styleId="TDC3">
    <w:name w:val="toc 3"/>
    <w:basedOn w:val="Normal"/>
    <w:next w:val="Normal"/>
    <w:autoRedefine/>
    <w:uiPriority w:val="39"/>
    <w:unhideWhenUsed/>
    <w:rsid w:val="00DC234E"/>
    <w:pPr>
      <w:spacing w:after="100"/>
      <w:ind w:left="440"/>
    </w:pPr>
  </w:style>
  <w:style w:type="character" w:styleId="Refdecomentario">
    <w:name w:val="annotation reference"/>
    <w:basedOn w:val="Fuentedeprrafopredeter"/>
    <w:uiPriority w:val="99"/>
    <w:semiHidden/>
    <w:unhideWhenUsed/>
    <w:rsid w:val="001F0E05"/>
    <w:rPr>
      <w:sz w:val="16"/>
      <w:szCs w:val="16"/>
    </w:rPr>
  </w:style>
  <w:style w:type="paragraph" w:styleId="Textocomentario">
    <w:name w:val="annotation text"/>
    <w:basedOn w:val="Normal"/>
    <w:link w:val="TextocomentarioCar"/>
    <w:uiPriority w:val="99"/>
    <w:semiHidden/>
    <w:unhideWhenUsed/>
    <w:rsid w:val="001F0E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F0E05"/>
    <w:rPr>
      <w:sz w:val="20"/>
      <w:szCs w:val="20"/>
    </w:rPr>
  </w:style>
  <w:style w:type="paragraph" w:styleId="Asuntodelcomentario">
    <w:name w:val="annotation subject"/>
    <w:basedOn w:val="Textocomentario"/>
    <w:next w:val="Textocomentario"/>
    <w:link w:val="AsuntodelcomentarioCar"/>
    <w:uiPriority w:val="99"/>
    <w:semiHidden/>
    <w:unhideWhenUsed/>
    <w:rsid w:val="001F0E05"/>
    <w:rPr>
      <w:b/>
      <w:bCs/>
    </w:rPr>
  </w:style>
  <w:style w:type="character" w:customStyle="1" w:styleId="AsuntodelcomentarioCar">
    <w:name w:val="Asunto del comentario Car"/>
    <w:basedOn w:val="TextocomentarioCar"/>
    <w:link w:val="Asuntodelcomentario"/>
    <w:uiPriority w:val="99"/>
    <w:semiHidden/>
    <w:rsid w:val="001F0E05"/>
    <w:rPr>
      <w:b/>
      <w:bCs/>
      <w:sz w:val="20"/>
      <w:szCs w:val="20"/>
    </w:rPr>
  </w:style>
  <w:style w:type="paragraph" w:styleId="Revisin">
    <w:name w:val="Revision"/>
    <w:hidden/>
    <w:uiPriority w:val="99"/>
    <w:semiHidden/>
    <w:rsid w:val="000B6CBB"/>
    <w:pPr>
      <w:spacing w:after="0" w:line="240" w:lineRule="auto"/>
    </w:pPr>
  </w:style>
  <w:style w:type="paragraph" w:styleId="Epgrafe">
    <w:name w:val="caption"/>
    <w:basedOn w:val="Normal"/>
    <w:next w:val="Normal"/>
    <w:uiPriority w:val="35"/>
    <w:unhideWhenUsed/>
    <w:qFormat/>
    <w:rsid w:val="00FD2CA4"/>
    <w:pPr>
      <w:spacing w:before="120" w:line="240" w:lineRule="auto"/>
      <w:jc w:val="both"/>
    </w:pPr>
    <w:rPr>
      <w:rFonts w:ascii="Palatino Linotype" w:hAnsi="Palatino Linotype"/>
      <w:i/>
      <w:iCs/>
      <w:color w:val="1F497D" w:themeColor="text2"/>
      <w:sz w:val="18"/>
      <w:szCs w:val="18"/>
    </w:rPr>
  </w:style>
  <w:style w:type="paragraph" w:styleId="Encabezado">
    <w:name w:val="header"/>
    <w:basedOn w:val="Normal"/>
    <w:link w:val="EncabezadoCar"/>
    <w:uiPriority w:val="99"/>
    <w:unhideWhenUsed/>
    <w:rsid w:val="004C19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19FD"/>
  </w:style>
  <w:style w:type="paragraph" w:styleId="Piedepgina">
    <w:name w:val="footer"/>
    <w:basedOn w:val="Normal"/>
    <w:link w:val="PiedepginaCar"/>
    <w:uiPriority w:val="99"/>
    <w:unhideWhenUsed/>
    <w:rsid w:val="004C19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19FD"/>
  </w:style>
  <w:style w:type="table" w:styleId="Tablaconcuadrcula">
    <w:name w:val="Table Grid"/>
    <w:basedOn w:val="Tablanormal"/>
    <w:uiPriority w:val="59"/>
    <w:rsid w:val="00C30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BB564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B5640"/>
    <w:rPr>
      <w:sz w:val="20"/>
      <w:szCs w:val="20"/>
    </w:rPr>
  </w:style>
  <w:style w:type="character" w:styleId="Refdenotaalpie">
    <w:name w:val="footnote reference"/>
    <w:basedOn w:val="Fuentedeprrafopredeter"/>
    <w:uiPriority w:val="99"/>
    <w:semiHidden/>
    <w:unhideWhenUsed/>
    <w:rsid w:val="00BB5640"/>
    <w:rPr>
      <w:vertAlign w:val="superscript"/>
    </w:rPr>
  </w:style>
  <w:style w:type="paragraph" w:styleId="Tabladeilustraciones">
    <w:name w:val="table of figures"/>
    <w:basedOn w:val="Normal"/>
    <w:next w:val="Normal"/>
    <w:uiPriority w:val="99"/>
    <w:unhideWhenUsed/>
    <w:rsid w:val="00C030E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426525">
      <w:bodyDiv w:val="1"/>
      <w:marLeft w:val="0"/>
      <w:marRight w:val="0"/>
      <w:marTop w:val="0"/>
      <w:marBottom w:val="0"/>
      <w:divBdr>
        <w:top w:val="none" w:sz="0" w:space="0" w:color="auto"/>
        <w:left w:val="none" w:sz="0" w:space="0" w:color="auto"/>
        <w:bottom w:val="none" w:sz="0" w:space="0" w:color="auto"/>
        <w:right w:val="none" w:sz="0" w:space="0" w:color="auto"/>
      </w:divBdr>
    </w:div>
    <w:div w:id="608856091">
      <w:bodyDiv w:val="1"/>
      <w:marLeft w:val="0"/>
      <w:marRight w:val="0"/>
      <w:marTop w:val="0"/>
      <w:marBottom w:val="0"/>
      <w:divBdr>
        <w:top w:val="none" w:sz="0" w:space="0" w:color="auto"/>
        <w:left w:val="none" w:sz="0" w:space="0" w:color="auto"/>
        <w:bottom w:val="none" w:sz="0" w:space="0" w:color="auto"/>
        <w:right w:val="none" w:sz="0" w:space="0" w:color="auto"/>
      </w:divBdr>
    </w:div>
    <w:div w:id="633751404">
      <w:bodyDiv w:val="1"/>
      <w:marLeft w:val="0"/>
      <w:marRight w:val="0"/>
      <w:marTop w:val="0"/>
      <w:marBottom w:val="0"/>
      <w:divBdr>
        <w:top w:val="none" w:sz="0" w:space="0" w:color="auto"/>
        <w:left w:val="none" w:sz="0" w:space="0" w:color="auto"/>
        <w:bottom w:val="none" w:sz="0" w:space="0" w:color="auto"/>
        <w:right w:val="none" w:sz="0" w:space="0" w:color="auto"/>
      </w:divBdr>
    </w:div>
    <w:div w:id="921179759">
      <w:bodyDiv w:val="1"/>
      <w:marLeft w:val="0"/>
      <w:marRight w:val="0"/>
      <w:marTop w:val="0"/>
      <w:marBottom w:val="0"/>
      <w:divBdr>
        <w:top w:val="none" w:sz="0" w:space="0" w:color="auto"/>
        <w:left w:val="none" w:sz="0" w:space="0" w:color="auto"/>
        <w:bottom w:val="none" w:sz="0" w:space="0" w:color="auto"/>
        <w:right w:val="none" w:sz="0" w:space="0" w:color="auto"/>
      </w:divBdr>
    </w:div>
    <w:div w:id="1097944409">
      <w:bodyDiv w:val="1"/>
      <w:marLeft w:val="0"/>
      <w:marRight w:val="0"/>
      <w:marTop w:val="0"/>
      <w:marBottom w:val="0"/>
      <w:divBdr>
        <w:top w:val="none" w:sz="0" w:space="0" w:color="auto"/>
        <w:left w:val="none" w:sz="0" w:space="0" w:color="auto"/>
        <w:bottom w:val="none" w:sz="0" w:space="0" w:color="auto"/>
        <w:right w:val="none" w:sz="0" w:space="0" w:color="auto"/>
      </w:divBdr>
    </w:div>
    <w:div w:id="1232426499">
      <w:bodyDiv w:val="1"/>
      <w:marLeft w:val="0"/>
      <w:marRight w:val="0"/>
      <w:marTop w:val="0"/>
      <w:marBottom w:val="0"/>
      <w:divBdr>
        <w:top w:val="none" w:sz="0" w:space="0" w:color="auto"/>
        <w:left w:val="none" w:sz="0" w:space="0" w:color="auto"/>
        <w:bottom w:val="none" w:sz="0" w:space="0" w:color="auto"/>
        <w:right w:val="none" w:sz="0" w:space="0" w:color="auto"/>
      </w:divBdr>
    </w:div>
    <w:div w:id="186666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hyperlink" Target="file:///C:\Users\root\Desktop\UA\4\TFG\documents\Memoria.docx" TargetMode="External"/><Relationship Id="rId42" Type="http://schemas.openxmlformats.org/officeDocument/2006/relationships/image" Target="media/image18.JPG"/><Relationship Id="rId47" Type="http://schemas.openxmlformats.org/officeDocument/2006/relationships/image" Target="media/image21.JPG"/><Relationship Id="rId63" Type="http://schemas.openxmlformats.org/officeDocument/2006/relationships/hyperlink" Target="http://cgi.tutsplus.com/es/categories/modeling" TargetMode="External"/><Relationship Id="rId68" Type="http://schemas.openxmlformats.org/officeDocument/2006/relationships/hyperlink" Target="https://www.jeremymorgan.com/blog/programming/raspberry-pi-web-server-comparison/" TargetMode="External"/><Relationship Id="rId2" Type="http://schemas.openxmlformats.org/officeDocument/2006/relationships/numbering" Target="numbering.xml"/><Relationship Id="rId16" Type="http://schemas.openxmlformats.org/officeDocument/2006/relationships/hyperlink" Target="file:///C:\Users\root\Desktop\UA\4\TFG\documents\Memoria.docx" TargetMode="External"/><Relationship Id="rId29" Type="http://schemas.openxmlformats.org/officeDocument/2006/relationships/image" Target="media/image7.jpg"/><Relationship Id="rId11" Type="http://schemas.openxmlformats.org/officeDocument/2006/relationships/image" Target="media/image3.png"/><Relationship Id="rId24" Type="http://schemas.openxmlformats.org/officeDocument/2006/relationships/hyperlink" Target="file:///C:\Users\root\Desktop\UA\4\TFG\documents\Memoria.docx" TargetMode="External"/><Relationship Id="rId32" Type="http://schemas.openxmlformats.org/officeDocument/2006/relationships/image" Target="media/image8.jpe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0.JPG"/><Relationship Id="rId53" Type="http://schemas.openxmlformats.org/officeDocument/2006/relationships/image" Target="media/image27.jpeg"/><Relationship Id="rId58" Type="http://schemas.openxmlformats.org/officeDocument/2006/relationships/hyperlink" Target="https://www.bananarobotics.com/shop/How-to-use-the-L298N-Dual-H-Bridge-Motor-Driver" TargetMode="External"/><Relationship Id="rId66" Type="http://schemas.openxmlformats.org/officeDocument/2006/relationships/hyperlink" Target="https://www.raspberrypi.org/documentation/remote-access/vnc/README.md" TargetMode="External"/><Relationship Id="rId5" Type="http://schemas.openxmlformats.org/officeDocument/2006/relationships/settings" Target="settings.xml"/><Relationship Id="rId61" Type="http://schemas.openxmlformats.org/officeDocument/2006/relationships/image" Target="media/image33.JPG"/><Relationship Id="rId19" Type="http://schemas.openxmlformats.org/officeDocument/2006/relationships/hyperlink" Target="file:///C:\Users\root\Desktop\UA\4\TFG\documents\Memoria.docx" TargetMode="External"/><Relationship Id="rId14" Type="http://schemas.openxmlformats.org/officeDocument/2006/relationships/hyperlink" Target="file:///C:\Users\root\Desktop\UA\4\TFG\documents\Memoria.docx" TargetMode="External"/><Relationship Id="rId22" Type="http://schemas.openxmlformats.org/officeDocument/2006/relationships/hyperlink" Target="file:///C:\Users\root\Desktop\UA\4\TFG\documents\Memoria.docx" TargetMode="External"/><Relationship Id="rId27" Type="http://schemas.openxmlformats.org/officeDocument/2006/relationships/image" Target="media/image5.PNG"/><Relationship Id="rId30" Type="http://schemas.openxmlformats.org/officeDocument/2006/relationships/hyperlink" Target="https://www.raspberrypi.org/downloads/" TargetMode="External"/><Relationship Id="rId35" Type="http://schemas.openxmlformats.org/officeDocument/2006/relationships/image" Target="media/image11.jpg"/><Relationship Id="rId43" Type="http://schemas.openxmlformats.org/officeDocument/2006/relationships/hyperlink" Target="https://sites.google.com/a/cgspeed.com/cgspeed/motion-capture/daz-friendly-release" TargetMode="External"/><Relationship Id="rId48" Type="http://schemas.openxmlformats.org/officeDocument/2006/relationships/image" Target="media/image22.JPG"/><Relationship Id="rId56" Type="http://schemas.openxmlformats.org/officeDocument/2006/relationships/image" Target="media/image29.jpg"/><Relationship Id="rId64" Type="http://schemas.openxmlformats.org/officeDocument/2006/relationships/hyperlink" Target="http://www.blendswap.com/blends/view/63151" TargetMode="External"/><Relationship Id="rId69" Type="http://schemas.openxmlformats.org/officeDocument/2006/relationships/hyperlink" Target="https://www.raspberrypi.org/forums/viewtopic.php?t=61771" TargetMode="External"/><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root\Desktop\UA\4\TFG\documents\Memoria.docx" TargetMode="External"/><Relationship Id="rId17" Type="http://schemas.openxmlformats.org/officeDocument/2006/relationships/hyperlink" Target="file:///C:\Users\root\Desktop\UA\4\TFG\documents\Memoria.docx" TargetMode="External"/><Relationship Id="rId25" Type="http://schemas.openxmlformats.org/officeDocument/2006/relationships/hyperlink" Target="file:///C:\Users\root\Desktop\UA\4\TFG\documents\Memoria.docx" TargetMode="External"/><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hyperlink" Target="http://www.bvhacker.com/" TargetMode="External"/><Relationship Id="rId59" Type="http://schemas.openxmlformats.org/officeDocument/2006/relationships/image" Target="media/image31.jpg"/><Relationship Id="rId67" Type="http://schemas.openxmlformats.org/officeDocument/2006/relationships/hyperlink" Target="https://www.raspberrypi.org/documentation/remote-access/web-server/nginx.md" TargetMode="External"/><Relationship Id="rId20" Type="http://schemas.openxmlformats.org/officeDocument/2006/relationships/hyperlink" Target="file:///C:\Users\root\Desktop\UA\4\TFG\documents\Memoria.docx" TargetMode="External"/><Relationship Id="rId41" Type="http://schemas.openxmlformats.org/officeDocument/2006/relationships/image" Target="media/image17.jpeg"/><Relationship Id="rId54" Type="http://schemas.openxmlformats.org/officeDocument/2006/relationships/image" Target="media/image28.jpeg"/><Relationship Id="rId62" Type="http://schemas.openxmlformats.org/officeDocument/2006/relationships/image" Target="media/image34.JPG"/><Relationship Id="rId70" Type="http://schemas.openxmlformats.org/officeDocument/2006/relationships/hyperlink" Target="http://elinux.org/RPi-Cam-Web-Interfac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root\Desktop\UA\4\TFG\documents\Memoria.docx" TargetMode="External"/><Relationship Id="rId23" Type="http://schemas.openxmlformats.org/officeDocument/2006/relationships/hyperlink" Target="file:///C:\Users\root\Desktop\UA\4\TFG\documents\Memoria.docx" TargetMode="External"/><Relationship Id="rId28" Type="http://schemas.openxmlformats.org/officeDocument/2006/relationships/image" Target="media/image6.jpg"/><Relationship Id="rId36" Type="http://schemas.openxmlformats.org/officeDocument/2006/relationships/image" Target="media/image12.png"/><Relationship Id="rId49" Type="http://schemas.openxmlformats.org/officeDocument/2006/relationships/image" Target="media/image23.JPG"/><Relationship Id="rId57" Type="http://schemas.openxmlformats.org/officeDocument/2006/relationships/image" Target="media/image30.JPG"/><Relationship Id="rId10" Type="http://schemas.openxmlformats.org/officeDocument/2006/relationships/image" Target="media/image2.png"/><Relationship Id="rId31" Type="http://schemas.openxmlformats.org/officeDocument/2006/relationships/comments" Target="comments.xml"/><Relationship Id="rId44" Type="http://schemas.openxmlformats.org/officeDocument/2006/relationships/image" Target="media/image19.JPG"/><Relationship Id="rId52" Type="http://schemas.openxmlformats.org/officeDocument/2006/relationships/image" Target="media/image26.jpeg"/><Relationship Id="rId60" Type="http://schemas.openxmlformats.org/officeDocument/2006/relationships/image" Target="media/image32.jpg"/><Relationship Id="rId65" Type="http://schemas.openxmlformats.org/officeDocument/2006/relationships/hyperlink" Target="https://sites.google.com/a/cgspeed.com/cgspeed/motion-capture/daz-friendly-release"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root\Desktop\UA\4\TFG\documents\Memoria.docx" TargetMode="External"/><Relationship Id="rId18" Type="http://schemas.openxmlformats.org/officeDocument/2006/relationships/hyperlink" Target="file:///C:\Users\root\Desktop\UA\4\TFG\documents\Memoria.docx" TargetMode="External"/><Relationship Id="rId39" Type="http://schemas.openxmlformats.org/officeDocument/2006/relationships/image" Target="media/image15.jpg"/><Relationship Id="rId34" Type="http://schemas.openxmlformats.org/officeDocument/2006/relationships/image" Target="media/image10.jpeg"/><Relationship Id="rId50" Type="http://schemas.openxmlformats.org/officeDocument/2006/relationships/image" Target="media/image24.JPG"/><Relationship Id="rId55" Type="http://schemas.openxmlformats.org/officeDocument/2006/relationships/hyperlink" Target="https://www.raspberrypi.org/forums/viewtopic.php?t=61771" TargetMode="External"/><Relationship Id="rId7" Type="http://schemas.openxmlformats.org/officeDocument/2006/relationships/footnotes" Target="footnotes.xml"/><Relationship Id="rId71" Type="http://schemas.openxmlformats.org/officeDocument/2006/relationships/hyperlink" Target="https://www.bananarobotics.com/shop/How-to-use-the-L298N-Dual-H-Bridge-Motor-Driver"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raspberrypi.org/documentation/remote-access/web-server/nginx.md" TargetMode="External"/><Relationship Id="rId1" Type="http://schemas.openxmlformats.org/officeDocument/2006/relationships/hyperlink" Target="https://www.raspberrypi.org/documentation/remote-access/vnc/README.m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3C4526-EC0D-4708-9AB3-C0241C4D6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4827</TotalTime>
  <Pages>66</Pages>
  <Words>13702</Words>
  <Characters>75366</Characters>
  <Application>Microsoft Office Word</Application>
  <DocSecurity>0</DocSecurity>
  <Lines>628</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root</cp:lastModifiedBy>
  <cp:revision>149</cp:revision>
  <cp:lastPrinted>2016-07-20T10:21:00Z</cp:lastPrinted>
  <dcterms:created xsi:type="dcterms:W3CDTF">2016-06-27T10:29:00Z</dcterms:created>
  <dcterms:modified xsi:type="dcterms:W3CDTF">2016-09-02T17:03:00Z</dcterms:modified>
</cp:coreProperties>
</file>