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id w:val="1064308849"/>
        <w:docPartObj>
          <w:docPartGallery w:val="Cover Pages"/>
          <w:docPartUnique/>
        </w:docPartObj>
      </w:sdtPr>
      <w:sdtEndPr>
        <w:rPr>
          <w:b/>
          <w:u w:val="single"/>
        </w:rPr>
      </w:sdtEndPr>
      <w:sdtContent>
        <w:p w14:paraId="7397BA19" w14:textId="77777777" w:rsidR="00171302" w:rsidRDefault="00171302">
          <w:r>
            <w:rPr>
              <w:noProof/>
              <w:lang w:eastAsia="es-ES"/>
            </w:rPr>
            <mc:AlternateContent>
              <mc:Choice Requires="wps">
                <w:drawing>
                  <wp:anchor distT="0" distB="0" distL="114300" distR="114300" simplePos="0" relativeHeight="251659264" behindDoc="0" locked="0" layoutInCell="1" allowOverlap="1" wp14:anchorId="12D943DE" wp14:editId="340D6707">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EC8F803" w14:textId="77777777" w:rsidR="003451FC" w:rsidRDefault="003451FC">
                                <w:pPr>
                                  <w:rPr>
                                    <w:rFonts w:ascii="Helvetica LT Std Cond" w:hAnsi="Helvetica LT Std Cond"/>
                                    <w:color w:val="FFFFFF" w:themeColor="background1"/>
                                    <w:sz w:val="110"/>
                                    <w:szCs w:val="110"/>
                                  </w:rPr>
                                </w:pPr>
                              </w:p>
                              <w:p w14:paraId="4EDF4CBA" w14:textId="77777777" w:rsidR="003451FC" w:rsidRDefault="003451FC">
                                <w:pPr>
                                  <w:rPr>
                                    <w:rFonts w:ascii="Helvetica LT Std Cond" w:hAnsi="Helvetica LT Std Cond"/>
                                    <w:color w:val="FFFFFF" w:themeColor="background1"/>
                                    <w:sz w:val="110"/>
                                    <w:szCs w:val="110"/>
                                  </w:rPr>
                                </w:pPr>
                                <w:r w:rsidRPr="00E8525C">
                                  <w:t xml:space="preserve">  </w:t>
                                </w:r>
                              </w:p>
                              <w:p w14:paraId="678F59E7" w14:textId="77777777" w:rsidR="003451FC" w:rsidRDefault="003451FC" w:rsidP="0075317A">
                                <w:pPr>
                                  <w:ind w:left="1134"/>
                                  <w:rPr>
                                    <w:rFonts w:ascii="Helvetica LT Std Cond" w:hAnsi="Helvetica LT Std Cond"/>
                                    <w:color w:val="FFFFFF" w:themeColor="background1"/>
                                    <w:sz w:val="24"/>
                                    <w:szCs w:val="24"/>
                                  </w:rPr>
                                </w:pPr>
                              </w:p>
                              <w:p w14:paraId="0178E710" w14:textId="77777777" w:rsidR="003451FC" w:rsidRPr="00E8525C" w:rsidRDefault="003451FC" w:rsidP="0075317A">
                                <w:pPr>
                                  <w:ind w:left="1134"/>
                                  <w:rPr>
                                    <w:rFonts w:ascii="Helvetica LT Std Cond" w:hAnsi="Helvetica LT Std Cond"/>
                                    <w:color w:val="FFFFFF" w:themeColor="background1"/>
                                    <w:sz w:val="24"/>
                                    <w:szCs w:val="24"/>
                                  </w:rPr>
                                </w:pPr>
                              </w:p>
                              <w:p w14:paraId="1644F2C2" w14:textId="77777777" w:rsidR="003451FC" w:rsidRPr="001E1846" w:rsidRDefault="003451FC" w:rsidP="001C6791">
                                <w:pPr>
                                  <w:ind w:left="1134"/>
                                  <w:jc w:val="center"/>
                                  <w:rPr>
                                    <w:rFonts w:ascii="Helvetica LT Std Cond" w:hAnsi="Helvetica LT Std Cond"/>
                                    <w:sz w:val="110"/>
                                    <w:szCs w:val="110"/>
                                  </w:rPr>
                                </w:pPr>
                                <w:r>
                                  <w:rPr>
                                    <w:rFonts w:ascii="Helvetica LT Std Cond" w:hAnsi="Helvetica LT Std Cond"/>
                                    <w:sz w:val="110"/>
                                    <w:szCs w:val="110"/>
                                  </w:rPr>
                                  <w:t>Control remoto de realidad aumentada mediante un robot</w:t>
                                </w:r>
                              </w:p>
                              <w:p w14:paraId="6E21BAD1" w14:textId="77777777" w:rsidR="003451FC" w:rsidRDefault="003451FC" w:rsidP="0075317A">
                                <w:pPr>
                                  <w:spacing w:before="240" w:after="0"/>
                                  <w:ind w:left="2552"/>
                                  <w:rPr>
                                    <w:rFonts w:ascii="Helvetica" w:hAnsi="Helvetica"/>
                                    <w:sz w:val="40"/>
                                    <w:szCs w:val="40"/>
                                  </w:rPr>
                                </w:pPr>
                                <w:r w:rsidRPr="001E1846">
                                  <w:rPr>
                                    <w:rFonts w:ascii="Helvetica" w:hAnsi="Helvetica"/>
                                    <w:sz w:val="40"/>
                                    <w:szCs w:val="40"/>
                                  </w:rPr>
                                  <w:t xml:space="preserve">   </w:t>
                                </w:r>
                              </w:p>
                              <w:p w14:paraId="1F08CE10" w14:textId="77777777" w:rsidR="003451FC" w:rsidRPr="001E1846" w:rsidRDefault="003451FC" w:rsidP="0075317A">
                                <w:pPr>
                                  <w:spacing w:before="240" w:after="0"/>
                                  <w:ind w:left="2552"/>
                                  <w:rPr>
                                    <w:rFonts w:ascii="Helvetica" w:hAnsi="Helvetica"/>
                                  </w:rPr>
                                </w:pPr>
                                <w:r w:rsidRPr="001E1846">
                                  <w:rPr>
                                    <w:rFonts w:ascii="Helvetica" w:hAnsi="Helvetica"/>
                                    <w:sz w:val="40"/>
                                    <w:szCs w:val="40"/>
                                  </w:rPr>
                                  <w:t>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14:paraId="0EC8F803" w14:textId="77777777" w:rsidR="003451FC" w:rsidRDefault="003451FC">
                          <w:pPr>
                            <w:rPr>
                              <w:rFonts w:ascii="Helvetica LT Std Cond" w:hAnsi="Helvetica LT Std Cond"/>
                              <w:color w:val="FFFFFF" w:themeColor="background1"/>
                              <w:sz w:val="110"/>
                              <w:szCs w:val="110"/>
                            </w:rPr>
                          </w:pPr>
                        </w:p>
                        <w:p w14:paraId="4EDF4CBA" w14:textId="77777777" w:rsidR="003451FC" w:rsidRDefault="003451FC">
                          <w:pPr>
                            <w:rPr>
                              <w:rFonts w:ascii="Helvetica LT Std Cond" w:hAnsi="Helvetica LT Std Cond"/>
                              <w:color w:val="FFFFFF" w:themeColor="background1"/>
                              <w:sz w:val="110"/>
                              <w:szCs w:val="110"/>
                            </w:rPr>
                          </w:pPr>
                          <w:r w:rsidRPr="00E8525C">
                            <w:t xml:space="preserve">  </w:t>
                          </w:r>
                        </w:p>
                        <w:p w14:paraId="678F59E7" w14:textId="77777777" w:rsidR="003451FC" w:rsidRDefault="003451FC" w:rsidP="0075317A">
                          <w:pPr>
                            <w:ind w:left="1134"/>
                            <w:rPr>
                              <w:rFonts w:ascii="Helvetica LT Std Cond" w:hAnsi="Helvetica LT Std Cond"/>
                              <w:color w:val="FFFFFF" w:themeColor="background1"/>
                              <w:sz w:val="24"/>
                              <w:szCs w:val="24"/>
                            </w:rPr>
                          </w:pPr>
                        </w:p>
                        <w:p w14:paraId="0178E710" w14:textId="77777777" w:rsidR="003451FC" w:rsidRPr="00E8525C" w:rsidRDefault="003451FC" w:rsidP="0075317A">
                          <w:pPr>
                            <w:ind w:left="1134"/>
                            <w:rPr>
                              <w:rFonts w:ascii="Helvetica LT Std Cond" w:hAnsi="Helvetica LT Std Cond"/>
                              <w:color w:val="FFFFFF" w:themeColor="background1"/>
                              <w:sz w:val="24"/>
                              <w:szCs w:val="24"/>
                            </w:rPr>
                          </w:pPr>
                        </w:p>
                        <w:p w14:paraId="1644F2C2" w14:textId="77777777" w:rsidR="003451FC" w:rsidRPr="001E1846" w:rsidRDefault="003451FC" w:rsidP="001C6791">
                          <w:pPr>
                            <w:ind w:left="1134"/>
                            <w:jc w:val="center"/>
                            <w:rPr>
                              <w:rFonts w:ascii="Helvetica LT Std Cond" w:hAnsi="Helvetica LT Std Cond"/>
                              <w:sz w:val="110"/>
                              <w:szCs w:val="110"/>
                            </w:rPr>
                          </w:pPr>
                          <w:r>
                            <w:rPr>
                              <w:rFonts w:ascii="Helvetica LT Std Cond" w:hAnsi="Helvetica LT Std Cond"/>
                              <w:sz w:val="110"/>
                              <w:szCs w:val="110"/>
                            </w:rPr>
                            <w:t>Control remoto de realidad aumentada mediante un robot</w:t>
                          </w:r>
                        </w:p>
                        <w:p w14:paraId="6E21BAD1" w14:textId="77777777" w:rsidR="003451FC" w:rsidRDefault="003451FC" w:rsidP="0075317A">
                          <w:pPr>
                            <w:spacing w:before="240" w:after="0"/>
                            <w:ind w:left="2552"/>
                            <w:rPr>
                              <w:rFonts w:ascii="Helvetica" w:hAnsi="Helvetica"/>
                              <w:sz w:val="40"/>
                              <w:szCs w:val="40"/>
                            </w:rPr>
                          </w:pPr>
                          <w:r w:rsidRPr="001E1846">
                            <w:rPr>
                              <w:rFonts w:ascii="Helvetica" w:hAnsi="Helvetica"/>
                              <w:sz w:val="40"/>
                              <w:szCs w:val="40"/>
                            </w:rPr>
                            <w:t xml:space="preserve">   </w:t>
                          </w:r>
                        </w:p>
                        <w:p w14:paraId="1F08CE10" w14:textId="77777777" w:rsidR="003451FC" w:rsidRPr="001E1846" w:rsidRDefault="003451FC" w:rsidP="0075317A">
                          <w:pPr>
                            <w:spacing w:before="240" w:after="0"/>
                            <w:ind w:left="2552"/>
                            <w:rPr>
                              <w:rFonts w:ascii="Helvetica" w:hAnsi="Helvetica"/>
                            </w:rPr>
                          </w:pPr>
                          <w:r w:rsidRPr="001E1846">
                            <w:rPr>
                              <w:rFonts w:ascii="Helvetica" w:hAnsi="Helvetica"/>
                              <w:sz w:val="40"/>
                              <w:szCs w:val="40"/>
                            </w:rPr>
                            <w:t>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lang w:eastAsia="es-ES"/>
            </w:rPr>
            <w:drawing>
              <wp:anchor distT="0" distB="0" distL="114300" distR="114300" simplePos="0" relativeHeight="251663360" behindDoc="0" locked="0" layoutInCell="1" allowOverlap="1" wp14:anchorId="0136470C" wp14:editId="1A50401F">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156E02">
            <w:t xml:space="preserve"> </w:t>
          </w:r>
        </w:p>
        <w:p w14:paraId="1ECB4C7E" w14:textId="77777777" w:rsidR="00171302" w:rsidRDefault="00171302"/>
        <w:p w14:paraId="7842378A" w14:textId="77777777" w:rsidR="00171302" w:rsidRDefault="00171302"/>
        <w:p w14:paraId="1F59AB10" w14:textId="77777777" w:rsidR="00171302" w:rsidRDefault="00171302"/>
        <w:p w14:paraId="4E043717" w14:textId="77777777" w:rsidR="00171302" w:rsidRDefault="00171302"/>
        <w:p w14:paraId="12C242A0" w14:textId="77777777" w:rsidR="00171302" w:rsidRDefault="00171302"/>
        <w:p w14:paraId="4182C2BA" w14:textId="77777777" w:rsidR="00171302" w:rsidRDefault="00171302"/>
        <w:p w14:paraId="507521CD" w14:textId="77777777" w:rsidR="00171302" w:rsidRDefault="00171302"/>
        <w:p w14:paraId="389E9335" w14:textId="77777777" w:rsidR="00171302" w:rsidRDefault="00171302"/>
        <w:p w14:paraId="36823B03" w14:textId="77777777" w:rsidR="00171302" w:rsidRDefault="00171302"/>
        <w:p w14:paraId="3D1EA500" w14:textId="77777777" w:rsidR="00171302" w:rsidRDefault="00171302"/>
        <w:p w14:paraId="5BACD2B5" w14:textId="77777777" w:rsidR="00171302" w:rsidRDefault="00171302"/>
        <w:p w14:paraId="101C3E34" w14:textId="77777777" w:rsidR="00171302" w:rsidRDefault="00171302"/>
        <w:p w14:paraId="268AF934" w14:textId="77777777" w:rsidR="00171302" w:rsidRDefault="00171302"/>
        <w:p w14:paraId="3C870F17" w14:textId="77777777" w:rsidR="00171302" w:rsidRDefault="00171302"/>
        <w:p w14:paraId="245ABEF9" w14:textId="77777777" w:rsidR="00171302" w:rsidRDefault="001C6791">
          <w:r w:rsidRPr="001E1846">
            <w:rPr>
              <w:noProof/>
              <w:lang w:eastAsia="es-ES"/>
            </w:rPr>
            <w:drawing>
              <wp:anchor distT="0" distB="0" distL="114300" distR="114300" simplePos="0" relativeHeight="251662336" behindDoc="0" locked="0" layoutInCell="1" allowOverlap="1" wp14:anchorId="13B8B7E9" wp14:editId="30743209">
                <wp:simplePos x="0" y="0"/>
                <wp:positionH relativeFrom="rightMargin">
                  <wp:posOffset>-5999480</wp:posOffset>
                </wp:positionH>
                <wp:positionV relativeFrom="paragraph">
                  <wp:posOffset>32385</wp:posOffset>
                </wp:positionV>
                <wp:extent cx="1020445" cy="992505"/>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14:paraId="485D1339" w14:textId="77777777" w:rsidR="00171302" w:rsidRDefault="00171302"/>
        <w:p w14:paraId="35B75776" w14:textId="77777777" w:rsidR="00171302" w:rsidRDefault="00171302"/>
        <w:p w14:paraId="55A316F8" w14:textId="77777777" w:rsidR="00171302" w:rsidRDefault="00171302"/>
        <w:p w14:paraId="6CB4FE69" w14:textId="77777777" w:rsidR="00171302" w:rsidRDefault="00171302"/>
        <w:p w14:paraId="7690E592" w14:textId="77777777" w:rsidR="00171302" w:rsidRDefault="00171302"/>
        <w:p w14:paraId="2FC413BE" w14:textId="77777777" w:rsidR="00171302" w:rsidRDefault="00171302"/>
        <w:p w14:paraId="103623B0" w14:textId="77777777" w:rsidR="00171302" w:rsidRDefault="00171302">
          <w:r>
            <w:rPr>
              <w:noProof/>
              <w:lang w:eastAsia="es-ES"/>
            </w:rPr>
            <mc:AlternateContent>
              <mc:Choice Requires="wps">
                <w:drawing>
                  <wp:anchor distT="0" distB="0" distL="114300" distR="114300" simplePos="0" relativeHeight="251660288" behindDoc="0" locked="0" layoutInCell="1" allowOverlap="1" wp14:anchorId="74B050EE" wp14:editId="2B1DB1DC">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1DE86CA" w14:textId="77777777" w:rsidR="003451FC" w:rsidRPr="000B5AEF" w:rsidRDefault="003451FC" w:rsidP="0075317A">
                                <w:pPr>
                                  <w:spacing w:after="0"/>
                                  <w:ind w:left="992"/>
                                  <w:rPr>
                                    <w:sz w:val="24"/>
                                    <w:szCs w:val="24"/>
                                  </w:rPr>
                                </w:pPr>
                              </w:p>
                              <w:p w14:paraId="10E5D35F" w14:textId="77777777" w:rsidR="003451FC" w:rsidRPr="000B5AEF" w:rsidRDefault="003451FC" w:rsidP="0075317A">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5BEA8AC6" w14:textId="77777777" w:rsidR="003451FC" w:rsidRDefault="003451FC" w:rsidP="0075317A">
                                <w:pPr>
                                  <w:spacing w:after="0"/>
                                  <w:ind w:left="1134"/>
                                  <w:rPr>
                                    <w:color w:val="FFFFFF" w:themeColor="background1"/>
                                  </w:rPr>
                                </w:pPr>
                              </w:p>
                              <w:p w14:paraId="4FDAAEA9" w14:textId="77777777" w:rsidR="003451FC" w:rsidRPr="000B5AEF" w:rsidRDefault="003451FC" w:rsidP="0075317A">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136B7658" w14:textId="77777777" w:rsidR="003451FC" w:rsidRPr="000B5AEF" w:rsidRDefault="003451FC" w:rsidP="0075317A">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Miguel Soriano Sanz</w:t>
                                </w:r>
                              </w:p>
                              <w:p w14:paraId="1CA7C57E" w14:textId="77777777" w:rsidR="003451FC" w:rsidRPr="000B5AEF" w:rsidRDefault="003451FC" w:rsidP="0075317A">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6B503D1A" w14:textId="77777777" w:rsidR="003451FC" w:rsidRPr="000B5AEF" w:rsidRDefault="003451FC" w:rsidP="0075317A">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Mireia Luisa Sempere Tortosa</w:t>
                                </w:r>
                              </w:p>
                              <w:p w14:paraId="0044EF7B" w14:textId="77777777" w:rsidR="003451FC" w:rsidRPr="000B5AEF" w:rsidRDefault="003451FC" w:rsidP="0075317A">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2016</w:t>
                                </w:r>
                              </w:p>
                              <w:p w14:paraId="6FA3FDD9" w14:textId="77777777" w:rsidR="003451FC" w:rsidRPr="00156E02" w:rsidRDefault="003451FC">
                                <w:pPr>
                                  <w:rPr>
                                    <w:color w:val="FFFFFF" w:themeColor="background1"/>
                                  </w:rPr>
                                </w:pPr>
                              </w:p>
                              <w:p w14:paraId="014E6892" w14:textId="77777777" w:rsidR="003451FC" w:rsidRDefault="003451FC"/>
                              <w:p w14:paraId="380E58C5" w14:textId="77777777" w:rsidR="003451FC" w:rsidRDefault="003451FC"/>
                              <w:p w14:paraId="19704C18" w14:textId="77777777" w:rsidR="003451FC" w:rsidRDefault="003451FC"/>
                              <w:p w14:paraId="04240173" w14:textId="77777777" w:rsidR="003451FC" w:rsidRDefault="003451FC"/>
                              <w:p w14:paraId="74584C40" w14:textId="77777777" w:rsidR="003451FC" w:rsidRDefault="003451FC"/>
                              <w:p w14:paraId="7A722B48" w14:textId="77777777" w:rsidR="003451FC" w:rsidRDefault="003451FC"/>
                              <w:p w14:paraId="08F36910" w14:textId="77777777" w:rsidR="003451FC" w:rsidRDefault="003451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14:paraId="41DE86CA" w14:textId="77777777" w:rsidR="003451FC" w:rsidRPr="000B5AEF" w:rsidRDefault="003451FC" w:rsidP="0075317A">
                          <w:pPr>
                            <w:spacing w:after="0"/>
                            <w:ind w:left="992"/>
                            <w:rPr>
                              <w:sz w:val="24"/>
                              <w:szCs w:val="24"/>
                            </w:rPr>
                          </w:pPr>
                        </w:p>
                        <w:p w14:paraId="10E5D35F" w14:textId="77777777" w:rsidR="003451FC" w:rsidRPr="000B5AEF" w:rsidRDefault="003451FC" w:rsidP="0075317A">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5BEA8AC6" w14:textId="77777777" w:rsidR="003451FC" w:rsidRDefault="003451FC" w:rsidP="0075317A">
                          <w:pPr>
                            <w:spacing w:after="0"/>
                            <w:ind w:left="1134"/>
                            <w:rPr>
                              <w:color w:val="FFFFFF" w:themeColor="background1"/>
                            </w:rPr>
                          </w:pPr>
                        </w:p>
                        <w:p w14:paraId="4FDAAEA9" w14:textId="77777777" w:rsidR="003451FC" w:rsidRPr="000B5AEF" w:rsidRDefault="003451FC" w:rsidP="0075317A">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136B7658" w14:textId="77777777" w:rsidR="003451FC" w:rsidRPr="000B5AEF" w:rsidRDefault="003451FC" w:rsidP="0075317A">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Miguel Soriano Sanz</w:t>
                          </w:r>
                        </w:p>
                        <w:p w14:paraId="1CA7C57E" w14:textId="77777777" w:rsidR="003451FC" w:rsidRPr="000B5AEF" w:rsidRDefault="003451FC" w:rsidP="0075317A">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6B503D1A" w14:textId="77777777" w:rsidR="003451FC" w:rsidRPr="000B5AEF" w:rsidRDefault="003451FC" w:rsidP="0075317A">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Mireia Luisa Sempere Tortosa</w:t>
                          </w:r>
                        </w:p>
                        <w:p w14:paraId="0044EF7B" w14:textId="77777777" w:rsidR="003451FC" w:rsidRPr="000B5AEF" w:rsidRDefault="003451FC" w:rsidP="0075317A">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2016</w:t>
                          </w:r>
                        </w:p>
                        <w:p w14:paraId="6FA3FDD9" w14:textId="77777777" w:rsidR="003451FC" w:rsidRPr="00156E02" w:rsidRDefault="003451FC">
                          <w:pPr>
                            <w:rPr>
                              <w:color w:val="FFFFFF" w:themeColor="background1"/>
                            </w:rPr>
                          </w:pPr>
                        </w:p>
                        <w:p w14:paraId="014E6892" w14:textId="77777777" w:rsidR="003451FC" w:rsidRDefault="003451FC"/>
                        <w:p w14:paraId="380E58C5" w14:textId="77777777" w:rsidR="003451FC" w:rsidRDefault="003451FC"/>
                        <w:p w14:paraId="19704C18" w14:textId="77777777" w:rsidR="003451FC" w:rsidRDefault="003451FC"/>
                        <w:p w14:paraId="04240173" w14:textId="77777777" w:rsidR="003451FC" w:rsidRDefault="003451FC"/>
                        <w:p w14:paraId="74584C40" w14:textId="77777777" w:rsidR="003451FC" w:rsidRDefault="003451FC"/>
                        <w:p w14:paraId="7A722B48" w14:textId="77777777" w:rsidR="003451FC" w:rsidRDefault="003451FC"/>
                        <w:p w14:paraId="08F36910" w14:textId="77777777" w:rsidR="003451FC" w:rsidRDefault="003451FC"/>
                      </w:txbxContent>
                    </v:textbox>
                    <w10:wrap anchorx="page"/>
                  </v:shape>
                </w:pict>
              </mc:Fallback>
            </mc:AlternateContent>
          </w:r>
        </w:p>
        <w:p w14:paraId="0803CB3E" w14:textId="77777777" w:rsidR="00171302" w:rsidRDefault="00171302"/>
        <w:p w14:paraId="1498B4C3" w14:textId="77777777" w:rsidR="00171302" w:rsidRDefault="00171302"/>
        <w:p w14:paraId="415B48E6" w14:textId="77777777" w:rsidR="00171302" w:rsidRDefault="00171302">
          <w:r w:rsidRPr="00156E02">
            <w:rPr>
              <w:noProof/>
              <w:lang w:eastAsia="es-ES"/>
            </w:rPr>
            <w:drawing>
              <wp:anchor distT="0" distB="0" distL="114300" distR="114300" simplePos="0" relativeHeight="251661312" behindDoc="0" locked="0" layoutInCell="1" allowOverlap="1" wp14:anchorId="2D3D1CAA" wp14:editId="1C817423">
                <wp:simplePos x="0" y="0"/>
                <wp:positionH relativeFrom="page">
                  <wp:align>right</wp:align>
                </wp:positionH>
                <wp:positionV relativeFrom="paragraph">
                  <wp:posOffset>614045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4374" cy="1085090"/>
                        </a:xfrm>
                        <a:prstGeom prst="rect">
                          <a:avLst/>
                        </a:prstGeom>
                      </pic:spPr>
                    </pic:pic>
                  </a:graphicData>
                </a:graphic>
              </wp:anchor>
            </w:drawing>
          </w:r>
        </w:p>
        <w:p w14:paraId="660871E6" w14:textId="77777777" w:rsidR="00171302" w:rsidRDefault="00171302">
          <w:pPr>
            <w:rPr>
              <w:b/>
              <w:u w:val="single"/>
            </w:rPr>
          </w:pPr>
          <w:r>
            <w:rPr>
              <w:b/>
              <w:u w:val="single"/>
            </w:rPr>
            <w:br w:type="page"/>
          </w:r>
        </w:p>
      </w:sdtContent>
    </w:sdt>
    <w:p w14:paraId="6D06764B" w14:textId="77777777" w:rsidR="001C6791" w:rsidRDefault="001C6791" w:rsidP="0017507F">
      <w:pPr>
        <w:pStyle w:val="Ttulo1"/>
        <w:numPr>
          <w:ilvl w:val="0"/>
          <w:numId w:val="0"/>
        </w:numPr>
      </w:pPr>
      <w:bookmarkStart w:id="1" w:name="_Toc455070019"/>
      <w:bookmarkStart w:id="2" w:name="_Toc461122657"/>
      <w:r>
        <w:lastRenderedPageBreak/>
        <w:t>Resumen</w:t>
      </w:r>
      <w:bookmarkEnd w:id="1"/>
      <w:bookmarkEnd w:id="2"/>
    </w:p>
    <w:p w14:paraId="77A84DD3" w14:textId="1A8EE4E4" w:rsidR="00E9611F" w:rsidRDefault="00E9611F">
      <w:pPr>
        <w:spacing w:line="360" w:lineRule="auto"/>
        <w:ind w:firstLine="340"/>
        <w:jc w:val="both"/>
        <w:rPr>
          <w:ins w:id="3" w:author="root" w:date="2016-09-07T19:18:00Z"/>
          <w:rFonts w:ascii="Palatino Linotype" w:hAnsi="Palatino Linotype"/>
        </w:rPr>
        <w:pPrChange w:id="4" w:author="root" w:date="2016-09-07T18:46:00Z">
          <w:pPr/>
        </w:pPrChange>
      </w:pPr>
      <w:ins w:id="5" w:author="root" w:date="2016-09-07T19:14:00Z">
        <w:r>
          <w:rPr>
            <w:rFonts w:ascii="Palatino Linotype" w:hAnsi="Palatino Linotype"/>
          </w:rPr>
          <w:t xml:space="preserve">Hoy en día estamos experimentando un cambio drástico en la manera en </w:t>
        </w:r>
      </w:ins>
      <w:ins w:id="6" w:author="root" w:date="2016-09-08T18:18:00Z">
        <w:r w:rsidR="002E6165">
          <w:rPr>
            <w:rFonts w:ascii="Palatino Linotype" w:hAnsi="Palatino Linotype"/>
          </w:rPr>
          <w:t xml:space="preserve">la </w:t>
        </w:r>
      </w:ins>
      <w:ins w:id="7" w:author="root" w:date="2016-09-07T19:14:00Z">
        <w:r>
          <w:rPr>
            <w:rFonts w:ascii="Palatino Linotype" w:hAnsi="Palatino Linotype"/>
          </w:rPr>
          <w:t>que funciona y se desarrolla la tecnolog</w:t>
        </w:r>
      </w:ins>
      <w:ins w:id="8" w:author="root" w:date="2016-09-07T19:15:00Z">
        <w:r>
          <w:rPr>
            <w:rFonts w:ascii="Palatino Linotype" w:hAnsi="Palatino Linotype"/>
          </w:rPr>
          <w:t>ía. Explotar nuevos campos tecnológicos y desarrollar proyectos en ellos ya no est</w:t>
        </w:r>
      </w:ins>
      <w:ins w:id="9" w:author="root" w:date="2016-09-07T19:16:00Z">
        <w:r>
          <w:rPr>
            <w:rFonts w:ascii="Palatino Linotype" w:hAnsi="Palatino Linotype"/>
          </w:rPr>
          <w:t xml:space="preserve">á al alcance de unos pocos, internet </w:t>
        </w:r>
      </w:ins>
      <w:ins w:id="10" w:author="root" w:date="2016-09-07T19:17:00Z">
        <w:r>
          <w:rPr>
            <w:rFonts w:ascii="Palatino Linotype" w:hAnsi="Palatino Linotype"/>
          </w:rPr>
          <w:t xml:space="preserve">y ciertos dispositivos </w:t>
        </w:r>
      </w:ins>
      <w:ins w:id="11" w:author="root" w:date="2016-09-07T19:16:00Z">
        <w:r>
          <w:rPr>
            <w:rFonts w:ascii="Palatino Linotype" w:hAnsi="Palatino Linotype"/>
          </w:rPr>
          <w:t>ha</w:t>
        </w:r>
      </w:ins>
      <w:ins w:id="12" w:author="root" w:date="2016-09-07T19:17:00Z">
        <w:r>
          <w:rPr>
            <w:rFonts w:ascii="Palatino Linotype" w:hAnsi="Palatino Linotype"/>
          </w:rPr>
          <w:t>n</w:t>
        </w:r>
      </w:ins>
      <w:ins w:id="13" w:author="root" w:date="2016-09-07T19:16:00Z">
        <w:r>
          <w:rPr>
            <w:rFonts w:ascii="Palatino Linotype" w:hAnsi="Palatino Linotype"/>
          </w:rPr>
          <w:t xml:space="preserve"> conseguido que usuarios</w:t>
        </w:r>
      </w:ins>
      <w:ins w:id="14" w:author="root" w:date="2016-09-07T19:14:00Z">
        <w:r>
          <w:rPr>
            <w:rFonts w:ascii="Palatino Linotype" w:hAnsi="Palatino Linotype"/>
          </w:rPr>
          <w:t xml:space="preserve"> </w:t>
        </w:r>
      </w:ins>
      <w:ins w:id="15" w:author="root" w:date="2016-09-07T19:17:00Z">
        <w:r>
          <w:rPr>
            <w:rFonts w:ascii="Palatino Linotype" w:hAnsi="Palatino Linotype"/>
          </w:rPr>
          <w:t>básicos sean capaces de crear sus propios proyectos sin necesidad de un gran presupuesto.</w:t>
        </w:r>
      </w:ins>
    </w:p>
    <w:p w14:paraId="331CA792" w14:textId="6CD688C9" w:rsidR="00E9611F" w:rsidRDefault="00E9611F">
      <w:pPr>
        <w:spacing w:line="360" w:lineRule="auto"/>
        <w:ind w:firstLine="340"/>
        <w:jc w:val="both"/>
        <w:rPr>
          <w:ins w:id="16" w:author="root" w:date="2016-09-07T19:22:00Z"/>
          <w:rFonts w:ascii="Palatino Linotype" w:hAnsi="Palatino Linotype"/>
        </w:rPr>
        <w:pPrChange w:id="17" w:author="root" w:date="2016-09-07T18:46:00Z">
          <w:pPr/>
        </w:pPrChange>
      </w:pPr>
      <w:ins w:id="18" w:author="root" w:date="2016-09-07T19:18:00Z">
        <w:r>
          <w:rPr>
            <w:rFonts w:ascii="Palatino Linotype" w:hAnsi="Palatino Linotype"/>
          </w:rPr>
          <w:t>Este trabajo es una muestra de ello al juntar</w:t>
        </w:r>
      </w:ins>
      <w:ins w:id="19" w:author="root" w:date="2016-09-08T18:18:00Z">
        <w:r w:rsidR="002E6165">
          <w:rPr>
            <w:rFonts w:ascii="Palatino Linotype" w:hAnsi="Palatino Linotype"/>
          </w:rPr>
          <w:t xml:space="preserve"> en un solo proyecto individual</w:t>
        </w:r>
      </w:ins>
      <w:ins w:id="20" w:author="root" w:date="2016-09-07T19:18:00Z">
        <w:r>
          <w:rPr>
            <w:rFonts w:ascii="Palatino Linotype" w:hAnsi="Palatino Linotype"/>
          </w:rPr>
          <w:t xml:space="preserve"> varias tecnologías como son </w:t>
        </w:r>
      </w:ins>
      <w:ins w:id="21" w:author="root" w:date="2016-09-07T19:22:00Z">
        <w:r>
          <w:rPr>
            <w:rFonts w:ascii="Palatino Linotype" w:hAnsi="Palatino Linotype"/>
          </w:rPr>
          <w:t xml:space="preserve">la </w:t>
        </w:r>
      </w:ins>
      <w:ins w:id="22" w:author="root" w:date="2016-09-07T19:18:00Z">
        <w:r>
          <w:rPr>
            <w:rFonts w:ascii="Palatino Linotype" w:hAnsi="Palatino Linotype"/>
          </w:rPr>
          <w:t xml:space="preserve">robótica, </w:t>
        </w:r>
      </w:ins>
      <w:ins w:id="23" w:author="root" w:date="2016-09-07T19:19:00Z">
        <w:r>
          <w:rPr>
            <w:rFonts w:ascii="Palatino Linotype" w:hAnsi="Palatino Linotype"/>
          </w:rPr>
          <w:t>redes, modelado, animación y tecnologías web. D</w:t>
        </w:r>
      </w:ins>
      <w:ins w:id="24" w:author="root" w:date="2016-09-07T19:20:00Z">
        <w:r w:rsidR="002E6165">
          <w:rPr>
            <w:rFonts w:ascii="Palatino Linotype" w:hAnsi="Palatino Linotype"/>
          </w:rPr>
          <w:t xml:space="preserve">ispositivos como arduino </w:t>
        </w:r>
      </w:ins>
      <w:ins w:id="25" w:author="root" w:date="2016-09-08T18:19:00Z">
        <w:r w:rsidR="002E6165">
          <w:rPr>
            <w:rFonts w:ascii="Palatino Linotype" w:hAnsi="Palatino Linotype"/>
          </w:rPr>
          <w:t>o</w:t>
        </w:r>
      </w:ins>
      <w:ins w:id="26" w:author="root" w:date="2016-09-07T19:20:00Z">
        <w:r>
          <w:rPr>
            <w:rFonts w:ascii="Palatino Linotype" w:hAnsi="Palatino Linotype"/>
          </w:rPr>
          <w:t xml:space="preserve"> Raspberry</w:t>
        </w:r>
      </w:ins>
      <w:ins w:id="27" w:author="root" w:date="2016-09-08T18:19:00Z">
        <w:r w:rsidR="002E6165">
          <w:rPr>
            <w:rFonts w:ascii="Palatino Linotype" w:hAnsi="Palatino Linotype"/>
          </w:rPr>
          <w:t xml:space="preserve"> Pi</w:t>
        </w:r>
      </w:ins>
      <w:ins w:id="28" w:author="root" w:date="2016-09-07T19:20:00Z">
        <w:r>
          <w:rPr>
            <w:rFonts w:ascii="Palatino Linotype" w:hAnsi="Palatino Linotype"/>
          </w:rPr>
          <w:t xml:space="preserve"> y comunidades de desarrollad</w:t>
        </w:r>
        <w:r w:rsidR="002E6165">
          <w:rPr>
            <w:rFonts w:ascii="Palatino Linotype" w:hAnsi="Palatino Linotype"/>
          </w:rPr>
          <w:t xml:space="preserve">ores en internet como GitHub o </w:t>
        </w:r>
      </w:ins>
      <w:ins w:id="29" w:author="root" w:date="2016-09-08T18:19:00Z">
        <w:r w:rsidR="002E6165">
          <w:rPr>
            <w:rFonts w:ascii="Palatino Linotype" w:hAnsi="Palatino Linotype"/>
          </w:rPr>
          <w:t>S</w:t>
        </w:r>
      </w:ins>
      <w:ins w:id="30" w:author="root" w:date="2016-09-07T19:20:00Z">
        <w:r>
          <w:rPr>
            <w:rFonts w:ascii="Palatino Linotype" w:hAnsi="Palatino Linotype"/>
          </w:rPr>
          <w:t>tack</w:t>
        </w:r>
      </w:ins>
      <w:ins w:id="31" w:author="root" w:date="2016-09-07T19:21:00Z">
        <w:r w:rsidR="002E6165">
          <w:rPr>
            <w:rFonts w:ascii="Palatino Linotype" w:hAnsi="Palatino Linotype"/>
          </w:rPr>
          <w:t xml:space="preserve"> </w:t>
        </w:r>
      </w:ins>
      <w:ins w:id="32" w:author="root" w:date="2016-09-08T18:19:00Z">
        <w:r w:rsidR="002E6165">
          <w:rPr>
            <w:rFonts w:ascii="Palatino Linotype" w:hAnsi="Palatino Linotype"/>
          </w:rPr>
          <w:t>O</w:t>
        </w:r>
      </w:ins>
      <w:ins w:id="33" w:author="root" w:date="2016-09-07T19:20:00Z">
        <w:r>
          <w:rPr>
            <w:rFonts w:ascii="Palatino Linotype" w:hAnsi="Palatino Linotype"/>
          </w:rPr>
          <w:t>verflow ha</w:t>
        </w:r>
      </w:ins>
      <w:ins w:id="34" w:author="root" w:date="2016-09-07T19:22:00Z">
        <w:r>
          <w:rPr>
            <w:rFonts w:ascii="Palatino Linotype" w:hAnsi="Palatino Linotype"/>
          </w:rPr>
          <w:t>n</w:t>
        </w:r>
      </w:ins>
      <w:ins w:id="35" w:author="root" w:date="2016-09-07T19:20:00Z">
        <w:r>
          <w:rPr>
            <w:rFonts w:ascii="Palatino Linotype" w:hAnsi="Palatino Linotype"/>
          </w:rPr>
          <w:t xml:space="preserve"> </w:t>
        </w:r>
      </w:ins>
      <w:ins w:id="36" w:author="root" w:date="2016-09-07T19:21:00Z">
        <w:r>
          <w:rPr>
            <w:rFonts w:ascii="Palatino Linotype" w:hAnsi="Palatino Linotype"/>
          </w:rPr>
          <w:t>sido utilizad</w:t>
        </w:r>
      </w:ins>
      <w:ins w:id="37" w:author="root" w:date="2016-09-07T19:22:00Z">
        <w:r>
          <w:rPr>
            <w:rFonts w:ascii="Palatino Linotype" w:hAnsi="Palatino Linotype"/>
          </w:rPr>
          <w:t>os</w:t>
        </w:r>
      </w:ins>
      <w:ins w:id="38" w:author="root" w:date="2016-09-07T19:21:00Z">
        <w:r>
          <w:rPr>
            <w:rFonts w:ascii="Palatino Linotype" w:hAnsi="Palatino Linotype"/>
          </w:rPr>
          <w:t xml:space="preserve"> en este proyecto y lo han hecho posible </w:t>
        </w:r>
      </w:ins>
      <w:ins w:id="39" w:author="root" w:date="2016-09-07T19:22:00Z">
        <w:r>
          <w:rPr>
            <w:rFonts w:ascii="Palatino Linotype" w:hAnsi="Palatino Linotype"/>
          </w:rPr>
          <w:t>sin necesidad de invertir una gran cantidad económica.</w:t>
        </w:r>
      </w:ins>
    </w:p>
    <w:p w14:paraId="2BF5111C" w14:textId="12BDEB83" w:rsidR="0017507F" w:rsidRDefault="00BC27A5">
      <w:pPr>
        <w:spacing w:line="360" w:lineRule="auto"/>
        <w:ind w:firstLine="340"/>
        <w:jc w:val="both"/>
        <w:rPr>
          <w:rFonts w:ascii="Palatino Linotype" w:hAnsi="Palatino Linotype"/>
        </w:rPr>
        <w:pPrChange w:id="40" w:author="root" w:date="2016-09-07T19:32:00Z">
          <w:pPr/>
        </w:pPrChange>
      </w:pPr>
      <w:ins w:id="41" w:author="root" w:date="2016-09-07T19:30:00Z">
        <w:r>
          <w:rPr>
            <w:rFonts w:ascii="Palatino Linotype" w:hAnsi="Palatino Linotype"/>
          </w:rPr>
          <w:t>En e</w:t>
        </w:r>
      </w:ins>
      <w:ins w:id="42" w:author="root" w:date="2016-09-07T19:23:00Z">
        <w:r w:rsidR="00E9611F">
          <w:rPr>
            <w:rFonts w:ascii="Palatino Linotype" w:hAnsi="Palatino Linotype"/>
          </w:rPr>
          <w:t xml:space="preserve">ste proyecto en cuestión se ha realizado el prototipo de una </w:t>
        </w:r>
        <w:r>
          <w:rPr>
            <w:rFonts w:ascii="Palatino Linotype" w:hAnsi="Palatino Linotype"/>
          </w:rPr>
          <w:t>plataforma de juegos que permit</w:t>
        </w:r>
      </w:ins>
      <w:ins w:id="43" w:author="root" w:date="2016-09-07T19:30:00Z">
        <w:r>
          <w:rPr>
            <w:rFonts w:ascii="Palatino Linotype" w:hAnsi="Palatino Linotype"/>
          </w:rPr>
          <w:t>e</w:t>
        </w:r>
      </w:ins>
      <w:ins w:id="44" w:author="root" w:date="2016-09-07T19:23:00Z">
        <w:r w:rsidR="00E9611F">
          <w:rPr>
            <w:rFonts w:ascii="Palatino Linotype" w:hAnsi="Palatino Linotype"/>
          </w:rPr>
          <w:t xml:space="preserve"> integrar la realidad aumentada en los videojuegos de una manera nunca vista. </w:t>
        </w:r>
      </w:ins>
      <w:ins w:id="45" w:author="root" w:date="2016-09-07T19:24:00Z">
        <w:r>
          <w:rPr>
            <w:rFonts w:ascii="Palatino Linotype" w:hAnsi="Palatino Linotype"/>
          </w:rPr>
          <w:t xml:space="preserve">El prototipo se </w:t>
        </w:r>
      </w:ins>
      <w:ins w:id="46" w:author="root" w:date="2016-09-07T19:26:00Z">
        <w:r>
          <w:rPr>
            <w:rFonts w:ascii="Palatino Linotype" w:hAnsi="Palatino Linotype"/>
          </w:rPr>
          <w:t xml:space="preserve">basa en un modelo 3D que será </w:t>
        </w:r>
      </w:ins>
      <w:ins w:id="47" w:author="root" w:date="2016-09-07T19:31:00Z">
        <w:r>
          <w:rPr>
            <w:rFonts w:ascii="Palatino Linotype" w:hAnsi="Palatino Linotype"/>
          </w:rPr>
          <w:t>controlado</w:t>
        </w:r>
      </w:ins>
      <w:ins w:id="48" w:author="root" w:date="2016-09-07T19:26:00Z">
        <w:r>
          <w:rPr>
            <w:rFonts w:ascii="Palatino Linotype" w:hAnsi="Palatino Linotype"/>
          </w:rPr>
          <w:t xml:space="preserve"> por el usuario</w:t>
        </w:r>
      </w:ins>
      <w:ins w:id="49" w:author="root" w:date="2016-09-08T18:20:00Z">
        <w:r w:rsidR="002E6165">
          <w:rPr>
            <w:rFonts w:ascii="Palatino Linotype" w:hAnsi="Palatino Linotype"/>
          </w:rPr>
          <w:t xml:space="preserve"> </w:t>
        </w:r>
      </w:ins>
      <w:ins w:id="50" w:author="root" w:date="2016-09-08T18:21:00Z">
        <w:r w:rsidR="002E6165">
          <w:rPr>
            <w:rFonts w:ascii="Palatino Linotype" w:hAnsi="Palatino Linotype"/>
          </w:rPr>
          <w:t>en</w:t>
        </w:r>
      </w:ins>
      <w:ins w:id="51" w:author="root" w:date="2016-09-08T18:20:00Z">
        <w:r w:rsidR="002E6165">
          <w:rPr>
            <w:rFonts w:ascii="Palatino Linotype" w:hAnsi="Palatino Linotype"/>
          </w:rPr>
          <w:t xml:space="preserve"> el mundo real</w:t>
        </w:r>
      </w:ins>
      <w:ins w:id="52" w:author="root" w:date="2016-09-07T19:26:00Z">
        <w:r>
          <w:rPr>
            <w:rFonts w:ascii="Palatino Linotype" w:hAnsi="Palatino Linotype"/>
          </w:rPr>
          <w:t xml:space="preserve"> a través de una aplicación web. Esto es posible gracias a un robot dirigido mediante WiFi </w:t>
        </w:r>
      </w:ins>
      <w:ins w:id="53" w:author="root" w:date="2016-09-07T19:27:00Z">
        <w:r w:rsidR="002E6165">
          <w:rPr>
            <w:rFonts w:ascii="Palatino Linotype" w:hAnsi="Palatino Linotype"/>
          </w:rPr>
          <w:t>y la</w:t>
        </w:r>
      </w:ins>
      <w:ins w:id="54" w:author="root" w:date="2016-09-08T18:21:00Z">
        <w:r w:rsidR="002E6165">
          <w:rPr>
            <w:rFonts w:ascii="Palatino Linotype" w:hAnsi="Palatino Linotype"/>
          </w:rPr>
          <w:t xml:space="preserve"> </w:t>
        </w:r>
      </w:ins>
      <w:ins w:id="55" w:author="root" w:date="2016-09-07T19:28:00Z">
        <w:r>
          <w:rPr>
            <w:rFonts w:ascii="Palatino Linotype" w:hAnsi="Palatino Linotype"/>
          </w:rPr>
          <w:t>aplicación web</w:t>
        </w:r>
      </w:ins>
      <w:ins w:id="56" w:author="root" w:date="2016-09-08T18:21:00Z">
        <w:r w:rsidR="002E6165">
          <w:rPr>
            <w:rFonts w:ascii="Palatino Linotype" w:hAnsi="Palatino Linotype"/>
          </w:rPr>
          <w:t>,</w:t>
        </w:r>
      </w:ins>
      <w:ins w:id="57" w:author="root" w:date="2016-09-07T19:28:00Z">
        <w:r>
          <w:rPr>
            <w:rFonts w:ascii="Palatino Linotype" w:hAnsi="Palatino Linotype"/>
          </w:rPr>
          <w:t xml:space="preserve"> el cual posee una cámara que enviará imágenes en tiempo real a la aplicación dando la sensación de inmersión del model</w:t>
        </w:r>
      </w:ins>
      <w:ins w:id="58" w:author="root" w:date="2016-09-07T19:29:00Z">
        <w:r>
          <w:rPr>
            <w:rFonts w:ascii="Palatino Linotype" w:hAnsi="Palatino Linotype"/>
          </w:rPr>
          <w:t>o 3D en el mundo real.</w:t>
        </w:r>
      </w:ins>
      <w:ins w:id="59" w:author="root" w:date="2016-09-07T19:31:00Z">
        <w:r>
          <w:rPr>
            <w:rFonts w:ascii="Palatino Linotype" w:hAnsi="Palatino Linotype"/>
          </w:rPr>
          <w:t xml:space="preserve"> Además se ha elaborado un ejemplo de minijuego en realidad aumentada accionado mediante un marcador</w:t>
        </w:r>
      </w:ins>
      <w:ins w:id="60" w:author="root" w:date="2016-09-07T19:32:00Z">
        <w:r>
          <w:rPr>
            <w:rFonts w:ascii="Palatino Linotype" w:hAnsi="Palatino Linotype"/>
          </w:rPr>
          <w:t>.</w:t>
        </w:r>
      </w:ins>
      <w:r w:rsidR="0017507F">
        <w:rPr>
          <w:rFonts w:ascii="Palatino Linotype" w:hAnsi="Palatino Linotype"/>
        </w:rPr>
        <w:br w:type="page"/>
      </w:r>
    </w:p>
    <w:p w14:paraId="739E2E5E" w14:textId="77777777" w:rsidR="0017507F" w:rsidRDefault="0017507F" w:rsidP="0017507F">
      <w:pPr>
        <w:pStyle w:val="Ttulo1"/>
        <w:numPr>
          <w:ilvl w:val="0"/>
          <w:numId w:val="0"/>
        </w:numPr>
      </w:pPr>
      <w:bookmarkStart w:id="61" w:name="_Toc461122658"/>
      <w:r>
        <w:lastRenderedPageBreak/>
        <w:t>Justificación y objetivos</w:t>
      </w:r>
      <w:bookmarkEnd w:id="61"/>
    </w:p>
    <w:p w14:paraId="1665CC21" w14:textId="77777777" w:rsidR="00A007AC" w:rsidRDefault="00A007AC" w:rsidP="00A007AC">
      <w:pPr>
        <w:spacing w:line="360" w:lineRule="auto"/>
        <w:ind w:firstLine="340"/>
        <w:jc w:val="both"/>
        <w:rPr>
          <w:rFonts w:ascii="Palatino Linotype" w:hAnsi="Palatino Linotype"/>
        </w:rPr>
      </w:pPr>
      <w:r>
        <w:rPr>
          <w:rFonts w:ascii="Palatino Linotype" w:hAnsi="Palatino Linotype"/>
        </w:rPr>
        <w:t>Cualquier trabajo de fin de grado debería recoger al menos una o más aptitudes desarrolladas durante la carrera para demostrar los conocimientos que se han adquirido en la misma.</w:t>
      </w:r>
      <w:r w:rsidR="001815C2">
        <w:rPr>
          <w:rFonts w:ascii="Palatino Linotype" w:hAnsi="Palatino Linotype"/>
        </w:rPr>
        <w:t xml:space="preserve"> Tener esto en mente permite dar salida a diferentes proyectos muy variados entre sí que no se limitan a una aplicación móvil o web o a un simple videojuego. Mezclar varías ramas de conocimiento permite además dar una sensación de utilidad de la carrera en el sentido de la diversidad de conocimientos que ofrece.</w:t>
      </w:r>
    </w:p>
    <w:p w14:paraId="5A54CAC1" w14:textId="77777777" w:rsidR="0017507F" w:rsidRDefault="00A007AC" w:rsidP="00A007AC">
      <w:pPr>
        <w:spacing w:line="360" w:lineRule="auto"/>
        <w:ind w:firstLine="340"/>
        <w:jc w:val="both"/>
        <w:rPr>
          <w:rFonts w:ascii="Palatino Linotype" w:hAnsi="Palatino Linotype"/>
        </w:rPr>
      </w:pPr>
      <w:r>
        <w:rPr>
          <w:rFonts w:ascii="Palatino Linotype" w:hAnsi="Palatino Linotype"/>
        </w:rPr>
        <w:t xml:space="preserve">La elección de este trabajo de fin de grado buscaba encontrar un proyecto donde plasmar lo aprendido tanto por mi cuenta como en la carrera en un solo trabajo con el que me sintiese a gusto y que de verdad me apeteciese desarrollar. </w:t>
      </w:r>
      <w:r w:rsidR="007C188C">
        <w:rPr>
          <w:rFonts w:ascii="Palatino Linotype" w:hAnsi="Palatino Linotype"/>
        </w:rPr>
        <w:t>Me alegra haber encontrado un proyecto donde poder incluir desarrollo web, realidad aumentada, robótica y modelado y llevarlo a cabo en forma de prototipo de videojuego.</w:t>
      </w:r>
    </w:p>
    <w:p w14:paraId="01F333DF" w14:textId="77777777" w:rsidR="007C188C" w:rsidRDefault="007C188C" w:rsidP="00A007AC">
      <w:pPr>
        <w:spacing w:line="360" w:lineRule="auto"/>
        <w:ind w:firstLine="340"/>
        <w:jc w:val="both"/>
        <w:rPr>
          <w:rFonts w:ascii="Palatino Linotype" w:hAnsi="Palatino Linotype"/>
        </w:rPr>
      </w:pPr>
      <w:r>
        <w:rPr>
          <w:rFonts w:ascii="Palatino Linotype" w:hAnsi="Palatino Linotype"/>
        </w:rPr>
        <w:t xml:space="preserve">El </w:t>
      </w:r>
      <w:r w:rsidRPr="007C188C">
        <w:rPr>
          <w:rFonts w:ascii="Palatino Linotype" w:hAnsi="Palatino Linotype"/>
          <w:b/>
        </w:rPr>
        <w:t>objetivo principal</w:t>
      </w:r>
      <w:r>
        <w:rPr>
          <w:rFonts w:ascii="Palatino Linotype" w:hAnsi="Palatino Linotype"/>
        </w:rPr>
        <w:t xml:space="preserve"> de este proyecto consiste en la realización de un videojuego en realidad aumentada. </w:t>
      </w:r>
      <w:r w:rsidR="001815C2">
        <w:rPr>
          <w:rFonts w:ascii="Palatino Linotype" w:hAnsi="Palatino Linotype"/>
        </w:rPr>
        <w:t>En</w:t>
      </w:r>
      <w:r>
        <w:rPr>
          <w:rFonts w:ascii="Palatino Linotype" w:hAnsi="Palatino Linotype"/>
        </w:rPr>
        <w:t xml:space="preserve"> la mayoría de juegos del mercado la realidad aumentada se usa para añadir NPC </w:t>
      </w:r>
      <w:r w:rsidR="001815C2">
        <w:rPr>
          <w:rFonts w:ascii="Palatino Linotype" w:hAnsi="Palatino Linotype"/>
        </w:rPr>
        <w:t xml:space="preserve">que el usuario debe capturar, disparar o enfocar con la cámara. En este juego el usuario controlará al personaje principal a modo de juego en 3ª persona con la cualidad de que el mundo por el que se va a mover será el mundo real. Por lo tanto se pretende dar la sensación al jugador de que está controlando un personaje virtual </w:t>
      </w:r>
      <w:r w:rsidR="00AC5581">
        <w:rPr>
          <w:rFonts w:ascii="Palatino Linotype" w:hAnsi="Palatino Linotype"/>
        </w:rPr>
        <w:t>por su entorno y en definitiva convertir su casa en el mundo del juego.</w:t>
      </w:r>
    </w:p>
    <w:p w14:paraId="6A1998BF" w14:textId="77777777" w:rsidR="00AC5581" w:rsidRPr="00A007AC" w:rsidRDefault="00AC5581" w:rsidP="00A007AC">
      <w:pPr>
        <w:spacing w:line="360" w:lineRule="auto"/>
        <w:ind w:firstLine="340"/>
        <w:jc w:val="both"/>
        <w:rPr>
          <w:rFonts w:ascii="Palatino Linotype" w:hAnsi="Palatino Linotype"/>
        </w:rPr>
      </w:pPr>
      <w:r>
        <w:rPr>
          <w:rFonts w:ascii="Palatino Linotype" w:hAnsi="Palatino Linotype"/>
        </w:rPr>
        <w:t>Esta idea se ha hecho posible con la ayuda de un robot que será lo que verdaderamente controle el jugador y que irá “siguiendo” al personaje virtual para permitir al usuario explorar su mundo desde una nueva perspectiva. Dicho control se realizará desde una aplicación web habilitada para usar tanto en ordenador</w:t>
      </w:r>
      <w:r w:rsidR="003F4183">
        <w:rPr>
          <w:rFonts w:ascii="Palatino Linotype" w:hAnsi="Palatino Linotype"/>
        </w:rPr>
        <w:t>es como en dispositivos móviles permitiendo al usuario jugar como más le apetezca.</w:t>
      </w:r>
    </w:p>
    <w:p w14:paraId="7305D411" w14:textId="77777777" w:rsidR="0017507F" w:rsidRDefault="0017507F">
      <w:pPr>
        <w:rPr>
          <w:b/>
          <w:u w:val="single"/>
        </w:rPr>
      </w:pPr>
      <w:r>
        <w:rPr>
          <w:b/>
          <w:u w:val="single"/>
        </w:rPr>
        <w:br w:type="page"/>
      </w:r>
    </w:p>
    <w:p w14:paraId="41A58A9C" w14:textId="77777777" w:rsidR="0017507F" w:rsidRDefault="0017507F" w:rsidP="0017507F">
      <w:pPr>
        <w:pStyle w:val="Ttulo1"/>
        <w:numPr>
          <w:ilvl w:val="0"/>
          <w:numId w:val="0"/>
        </w:numPr>
      </w:pPr>
      <w:bookmarkStart w:id="62" w:name="_Toc461122659"/>
      <w:r>
        <w:lastRenderedPageBreak/>
        <w:t>Agradecimientos</w:t>
      </w:r>
      <w:bookmarkEnd w:id="62"/>
    </w:p>
    <w:p w14:paraId="287B4C36" w14:textId="77777777" w:rsidR="003451FC" w:rsidRDefault="003451FC">
      <w:pPr>
        <w:spacing w:line="360" w:lineRule="auto"/>
        <w:ind w:firstLine="340"/>
        <w:jc w:val="both"/>
        <w:rPr>
          <w:ins w:id="63" w:author="root" w:date="2016-09-07T18:19:00Z"/>
          <w:rFonts w:ascii="Palatino Linotype" w:hAnsi="Palatino Linotype"/>
        </w:rPr>
        <w:pPrChange w:id="64" w:author="root" w:date="2016-09-07T18:13:00Z">
          <w:pPr/>
        </w:pPrChange>
      </w:pPr>
      <w:ins w:id="65" w:author="root" w:date="2016-09-07T18:18:00Z">
        <w:r>
          <w:rPr>
            <w:rFonts w:ascii="Palatino Linotype" w:hAnsi="Palatino Linotype"/>
          </w:rPr>
          <w:t>Me gustaría agradecer en este documento a todas las personas que de una manera u otra han hecho posible tanto este trabajo como mi paso por la c</w:t>
        </w:r>
      </w:ins>
      <w:ins w:id="66" w:author="root" w:date="2016-09-07T18:19:00Z">
        <w:r>
          <w:rPr>
            <w:rFonts w:ascii="Palatino Linotype" w:hAnsi="Palatino Linotype"/>
          </w:rPr>
          <w:t>arrera.</w:t>
        </w:r>
      </w:ins>
    </w:p>
    <w:p w14:paraId="23638300" w14:textId="77777777" w:rsidR="003451FC" w:rsidRDefault="003451FC">
      <w:pPr>
        <w:spacing w:line="360" w:lineRule="auto"/>
        <w:ind w:firstLine="340"/>
        <w:jc w:val="both"/>
        <w:rPr>
          <w:ins w:id="67" w:author="root" w:date="2016-09-07T18:21:00Z"/>
          <w:rFonts w:ascii="Palatino Linotype" w:hAnsi="Palatino Linotype"/>
        </w:rPr>
        <w:pPrChange w:id="68" w:author="root" w:date="2016-09-07T18:13:00Z">
          <w:pPr/>
        </w:pPrChange>
      </w:pPr>
      <w:ins w:id="69" w:author="root" w:date="2016-09-07T18:19:00Z">
        <w:r>
          <w:rPr>
            <w:rFonts w:ascii="Palatino Linotype" w:hAnsi="Palatino Linotype"/>
          </w:rPr>
          <w:t xml:space="preserve">En primer lugar agradecer a mi familia el apoyo que siempre me ha dado </w:t>
        </w:r>
      </w:ins>
      <w:ins w:id="70" w:author="root" w:date="2016-09-07T18:20:00Z">
        <w:r>
          <w:rPr>
            <w:rFonts w:ascii="Palatino Linotype" w:hAnsi="Palatino Linotype"/>
          </w:rPr>
          <w:t>permitiéndome</w:t>
        </w:r>
      </w:ins>
      <w:ins w:id="71" w:author="root" w:date="2016-09-07T18:19:00Z">
        <w:r>
          <w:rPr>
            <w:rFonts w:ascii="Palatino Linotype" w:hAnsi="Palatino Linotype"/>
          </w:rPr>
          <w:t xml:space="preserve"> </w:t>
        </w:r>
      </w:ins>
      <w:ins w:id="72" w:author="root" w:date="2016-09-07T18:20:00Z">
        <w:r>
          <w:rPr>
            <w:rFonts w:ascii="Palatino Linotype" w:hAnsi="Palatino Linotype"/>
          </w:rPr>
          <w:t xml:space="preserve">hacer lo que de verdad quería y dejándome tomar mis propias decisiones. En especial a mi madre por suplir todos los gastos que mi paso por </w:t>
        </w:r>
      </w:ins>
      <w:ins w:id="73" w:author="root" w:date="2016-09-07T18:21:00Z">
        <w:r>
          <w:rPr>
            <w:rFonts w:ascii="Palatino Linotype" w:hAnsi="Palatino Linotype"/>
          </w:rPr>
          <w:t>los estudios han conllevado y el apoyo que siempre me ha dado.</w:t>
        </w:r>
      </w:ins>
    </w:p>
    <w:p w14:paraId="5F1DE5BC" w14:textId="1E5C5ECE" w:rsidR="00EC3513" w:rsidRDefault="00EC3513">
      <w:pPr>
        <w:spacing w:line="360" w:lineRule="auto"/>
        <w:ind w:firstLine="340"/>
        <w:jc w:val="both"/>
        <w:rPr>
          <w:ins w:id="74" w:author="root" w:date="2016-09-07T18:23:00Z"/>
          <w:rFonts w:ascii="Palatino Linotype" w:hAnsi="Palatino Linotype"/>
        </w:rPr>
        <w:pPrChange w:id="75" w:author="root" w:date="2016-09-07T18:13:00Z">
          <w:pPr/>
        </w:pPrChange>
      </w:pPr>
      <w:ins w:id="76" w:author="root" w:date="2016-09-07T18:21:00Z">
        <w:r>
          <w:rPr>
            <w:rFonts w:ascii="Palatino Linotype" w:hAnsi="Palatino Linotype"/>
          </w:rPr>
          <w:t xml:space="preserve">En segundo lugar a mis amigos y compañeros de clase los cuales </w:t>
        </w:r>
      </w:ins>
      <w:ins w:id="77" w:author="root" w:date="2016-09-07T18:22:00Z">
        <w:r>
          <w:rPr>
            <w:rFonts w:ascii="Palatino Linotype" w:hAnsi="Palatino Linotype"/>
          </w:rPr>
          <w:t xml:space="preserve">me han proporcionado unos cuatro años inolvidables </w:t>
        </w:r>
      </w:ins>
      <w:ins w:id="78" w:author="root" w:date="2016-09-07T18:23:00Z">
        <w:r>
          <w:rPr>
            <w:rFonts w:ascii="Palatino Linotype" w:hAnsi="Palatino Linotype"/>
          </w:rPr>
          <w:t>llenos de momentos increíbles y nuevas amistades.</w:t>
        </w:r>
      </w:ins>
      <w:ins w:id="79" w:author="root" w:date="2016-09-07T18:27:00Z">
        <w:r>
          <w:rPr>
            <w:rFonts w:ascii="Palatino Linotype" w:hAnsi="Palatino Linotype"/>
          </w:rPr>
          <w:t xml:space="preserve"> </w:t>
        </w:r>
      </w:ins>
      <w:ins w:id="80" w:author="root" w:date="2016-09-07T18:28:00Z">
        <w:r>
          <w:rPr>
            <w:rFonts w:ascii="Palatino Linotype" w:hAnsi="Palatino Linotype"/>
          </w:rPr>
          <w:t>Sobre todo a mis compañeros de piso y del ABP que han sido los que más se repiten en dichos momentos.</w:t>
        </w:r>
      </w:ins>
      <w:ins w:id="81" w:author="root" w:date="2016-09-07T18:23:00Z">
        <w:r>
          <w:rPr>
            <w:rFonts w:ascii="Palatino Linotype" w:hAnsi="Palatino Linotype"/>
          </w:rPr>
          <w:t xml:space="preserve"> También agradecer a mi pareja que siempre me apoyase en todo y el haber estado junto a mi todo este tiempo.</w:t>
        </w:r>
      </w:ins>
    </w:p>
    <w:p w14:paraId="06C35506" w14:textId="086A3A93" w:rsidR="004D04F9" w:rsidRDefault="00EC3513">
      <w:pPr>
        <w:spacing w:line="360" w:lineRule="auto"/>
        <w:ind w:firstLine="340"/>
        <w:jc w:val="both"/>
        <w:rPr>
          <w:rFonts w:ascii="Palatino Linotype" w:hAnsi="Palatino Linotype"/>
        </w:rPr>
        <w:pPrChange w:id="82" w:author="root" w:date="2016-09-07T18:27:00Z">
          <w:pPr/>
        </w:pPrChange>
      </w:pPr>
      <w:ins w:id="83" w:author="root" w:date="2016-09-07T18:24:00Z">
        <w:r>
          <w:rPr>
            <w:rFonts w:ascii="Palatino Linotype" w:hAnsi="Palatino Linotype"/>
          </w:rPr>
          <w:t xml:space="preserve">Por ultimo agradecer a aquellas personas que han ayudado directamente en </w:t>
        </w:r>
      </w:ins>
      <w:ins w:id="84" w:author="root" w:date="2016-09-07T18:25:00Z">
        <w:r>
          <w:rPr>
            <w:rFonts w:ascii="Palatino Linotype" w:hAnsi="Palatino Linotype"/>
          </w:rPr>
          <w:t xml:space="preserve">el desarrollo de este trabajo como es mi tutora </w:t>
        </w:r>
        <w:r w:rsidRPr="00EC3513">
          <w:rPr>
            <w:rFonts w:ascii="Palatino Linotype" w:hAnsi="Palatino Linotype"/>
          </w:rPr>
          <w:t>Mireia Luisa Sempere Tortosa</w:t>
        </w:r>
        <w:r>
          <w:rPr>
            <w:rFonts w:ascii="Palatino Linotype" w:hAnsi="Palatino Linotype"/>
          </w:rPr>
          <w:t xml:space="preserve"> y a toda la comunidad y fo</w:t>
        </w:r>
      </w:ins>
      <w:ins w:id="85" w:author="root" w:date="2016-09-07T18:26:00Z">
        <w:r>
          <w:rPr>
            <w:rFonts w:ascii="Palatino Linotype" w:hAnsi="Palatino Linotype"/>
          </w:rPr>
          <w:t xml:space="preserve">ros de internet que no paran de crecer y ofrecer su ayuda a cambio de nada haciendo posible que cada vez más </w:t>
        </w:r>
      </w:ins>
      <w:ins w:id="86" w:author="root" w:date="2016-09-08T18:23:00Z">
        <w:r w:rsidR="0008449C">
          <w:rPr>
            <w:rFonts w:ascii="Palatino Linotype" w:hAnsi="Palatino Linotype"/>
          </w:rPr>
          <w:t xml:space="preserve">y más </w:t>
        </w:r>
      </w:ins>
      <w:ins w:id="87" w:author="root" w:date="2016-09-07T18:26:00Z">
        <w:r>
          <w:rPr>
            <w:rFonts w:ascii="Palatino Linotype" w:hAnsi="Palatino Linotype"/>
          </w:rPr>
          <w:t>personas puedan adquirir conocimientos de manera gratuita y ser autodidactas.</w:t>
        </w:r>
      </w:ins>
      <w:r w:rsidR="004D04F9">
        <w:rPr>
          <w:rFonts w:ascii="Palatino Linotype" w:hAnsi="Palatino Linotype"/>
        </w:rPr>
        <w:br w:type="page"/>
      </w:r>
    </w:p>
    <w:p w14:paraId="0EA16C33" w14:textId="764579FE" w:rsidR="004D04F9" w:rsidRDefault="004D04F9">
      <w:pPr>
        <w:pStyle w:val="Ttulo1"/>
        <w:numPr>
          <w:ilvl w:val="0"/>
          <w:numId w:val="0"/>
        </w:numPr>
      </w:pPr>
      <w:bookmarkStart w:id="88" w:name="_Toc461122660"/>
      <w:r>
        <w:lastRenderedPageBreak/>
        <w:t>Citas</w:t>
      </w:r>
      <w:bookmarkEnd w:id="88"/>
    </w:p>
    <w:p w14:paraId="2BF0AE2B" w14:textId="575D65D3" w:rsidR="005562B8" w:rsidRPr="00104AE9" w:rsidRDefault="005562B8" w:rsidP="005562B8">
      <w:pPr>
        <w:jc w:val="right"/>
        <w:rPr>
          <w:ins w:id="89" w:author="root" w:date="2016-09-08T18:24:00Z"/>
          <w:i/>
          <w:lang w:eastAsia="es-ES"/>
        </w:rPr>
      </w:pPr>
      <w:ins w:id="90" w:author="root" w:date="2016-09-08T18:24:00Z">
        <w:r w:rsidRPr="00104AE9">
          <w:rPr>
            <w:i/>
            <w:lang w:eastAsia="es-ES"/>
          </w:rPr>
          <w:t>"</w:t>
        </w:r>
      </w:ins>
      <w:ins w:id="91" w:author="root" w:date="2016-09-08T18:25:00Z">
        <w:r>
          <w:rPr>
            <w:i/>
            <w:lang w:eastAsia="es-ES"/>
          </w:rPr>
          <w:t>No hay nada noble en ser superior a tus semejantes, la verdadera nobleza est</w:t>
        </w:r>
      </w:ins>
      <w:ins w:id="92" w:author="root" w:date="2016-09-08T18:26:00Z">
        <w:r>
          <w:rPr>
            <w:i/>
            <w:lang w:eastAsia="es-ES"/>
          </w:rPr>
          <w:t>á en ser superior a tu antiguo yo</w:t>
        </w:r>
      </w:ins>
      <w:ins w:id="93" w:author="root" w:date="2016-09-08T18:24:00Z">
        <w:r>
          <w:rPr>
            <w:i/>
            <w:lang w:eastAsia="es-ES"/>
          </w:rPr>
          <w:t>”</w:t>
        </w:r>
        <w:r>
          <w:rPr>
            <w:i/>
            <w:lang w:eastAsia="es-ES"/>
          </w:rPr>
          <w:br/>
        </w:r>
      </w:ins>
      <w:ins w:id="94" w:author="root" w:date="2016-09-08T18:26:00Z">
        <w:r>
          <w:rPr>
            <w:i/>
            <w:lang w:eastAsia="es-ES"/>
          </w:rPr>
          <w:t>Ernest Hemingway</w:t>
        </w:r>
      </w:ins>
    </w:p>
    <w:p w14:paraId="61C089A9" w14:textId="7F06C9D3" w:rsidR="001C6791" w:rsidRPr="0017507F" w:rsidRDefault="001C6791">
      <w:pPr>
        <w:jc w:val="both"/>
        <w:rPr>
          <w:rFonts w:ascii="Palatino Linotype" w:hAnsi="Palatino Linotype"/>
        </w:rPr>
        <w:pPrChange w:id="95" w:author="root" w:date="2016-09-07T19:39:00Z">
          <w:pPr>
            <w:ind w:firstLine="340"/>
            <w:jc w:val="both"/>
          </w:pPr>
        </w:pPrChange>
      </w:pPr>
      <w:r>
        <w:rPr>
          <w:b/>
          <w:u w:val="single"/>
        </w:rPr>
        <w:br w:type="page"/>
      </w:r>
    </w:p>
    <w:sdt>
      <w:sdtPr>
        <w:rPr>
          <w:rFonts w:ascii="Palatino Linotype" w:eastAsiaTheme="minorHAnsi" w:hAnsi="Palatino Linotype" w:cstheme="minorBidi"/>
          <w:b w:val="0"/>
          <w:bCs w:val="0"/>
          <w:color w:val="auto"/>
          <w:sz w:val="22"/>
          <w:szCs w:val="22"/>
          <w:lang w:eastAsia="en-US"/>
        </w:rPr>
        <w:id w:val="-973751630"/>
        <w:docPartObj>
          <w:docPartGallery w:val="Table of Contents"/>
          <w:docPartUnique/>
        </w:docPartObj>
      </w:sdtPr>
      <w:sdtEndPr/>
      <w:sdtContent>
        <w:p w14:paraId="326E0DE2" w14:textId="77777777" w:rsidR="00DC234E" w:rsidRPr="005E695C" w:rsidRDefault="00DC234E">
          <w:pPr>
            <w:pStyle w:val="TtulodeTDC"/>
            <w:spacing w:line="336" w:lineRule="auto"/>
            <w:rPr>
              <w:rFonts w:ascii="Palatino Linotype" w:hAnsi="Palatino Linotype"/>
              <w:rPrChange w:id="96" w:author="root" w:date="2016-09-08T18:28:00Z">
                <w:rPr/>
              </w:rPrChange>
            </w:rPr>
            <w:pPrChange w:id="97" w:author="root" w:date="2016-09-08T18:29:00Z">
              <w:pPr>
                <w:pStyle w:val="TtulodeTDC"/>
              </w:pPr>
            </w:pPrChange>
          </w:pPr>
          <w:r w:rsidRPr="005E695C">
            <w:rPr>
              <w:rFonts w:ascii="Palatino Linotype" w:hAnsi="Palatino Linotype"/>
              <w:rPrChange w:id="98" w:author="root" w:date="2016-09-08T18:28:00Z">
                <w:rPr/>
              </w:rPrChange>
            </w:rPr>
            <w:t>Índice de contenidos</w:t>
          </w:r>
        </w:p>
        <w:p w14:paraId="0504E5B4" w14:textId="77777777" w:rsidR="005E695C" w:rsidRPr="005E695C" w:rsidRDefault="00DC234E">
          <w:pPr>
            <w:pStyle w:val="TDC1"/>
            <w:tabs>
              <w:tab w:val="right" w:leader="dot" w:pos="8494"/>
            </w:tabs>
            <w:spacing w:line="336" w:lineRule="auto"/>
            <w:rPr>
              <w:ins w:id="99" w:author="root" w:date="2016-09-08T18:28:00Z"/>
              <w:rFonts w:ascii="Palatino Linotype" w:eastAsiaTheme="minorEastAsia" w:hAnsi="Palatino Linotype"/>
              <w:noProof/>
              <w:lang w:eastAsia="es-ES"/>
              <w:rPrChange w:id="100" w:author="root" w:date="2016-09-08T18:28:00Z">
                <w:rPr>
                  <w:ins w:id="101" w:author="root" w:date="2016-09-08T18:28:00Z"/>
                  <w:rFonts w:eastAsiaTheme="minorEastAsia"/>
                  <w:noProof/>
                  <w:lang w:eastAsia="es-ES"/>
                </w:rPr>
              </w:rPrChange>
            </w:rPr>
            <w:pPrChange w:id="102" w:author="root" w:date="2016-09-08T18:29:00Z">
              <w:pPr>
                <w:pStyle w:val="TDC1"/>
                <w:tabs>
                  <w:tab w:val="right" w:leader="dot" w:pos="8494"/>
                </w:tabs>
              </w:pPr>
            </w:pPrChange>
          </w:pPr>
          <w:r w:rsidRPr="005E695C">
            <w:rPr>
              <w:rFonts w:ascii="Palatino Linotype" w:hAnsi="Palatino Linotype"/>
              <w:rPrChange w:id="103" w:author="root" w:date="2016-09-08T18:28:00Z">
                <w:rPr/>
              </w:rPrChange>
            </w:rPr>
            <w:fldChar w:fldCharType="begin"/>
          </w:r>
          <w:r w:rsidRPr="005E695C">
            <w:rPr>
              <w:rFonts w:ascii="Palatino Linotype" w:hAnsi="Palatino Linotype"/>
              <w:rPrChange w:id="104" w:author="root" w:date="2016-09-08T18:28:00Z">
                <w:rPr/>
              </w:rPrChange>
            </w:rPr>
            <w:instrText xml:space="preserve"> TOC \o "1-3" \h \z \u </w:instrText>
          </w:r>
          <w:r w:rsidRPr="005E695C">
            <w:rPr>
              <w:rFonts w:ascii="Palatino Linotype" w:hAnsi="Palatino Linotype"/>
              <w:rPrChange w:id="105" w:author="root" w:date="2016-09-08T18:28:00Z">
                <w:rPr>
                  <w:b/>
                  <w:bCs/>
                </w:rPr>
              </w:rPrChange>
            </w:rPr>
            <w:fldChar w:fldCharType="separate"/>
          </w:r>
          <w:ins w:id="106" w:author="root" w:date="2016-09-08T18:28:00Z">
            <w:r w:rsidR="005E695C" w:rsidRPr="005E695C">
              <w:rPr>
                <w:rStyle w:val="Hipervnculo"/>
                <w:rFonts w:ascii="Palatino Linotype" w:hAnsi="Palatino Linotype"/>
                <w:noProof/>
                <w:rPrChange w:id="107" w:author="root" w:date="2016-09-08T18:28:00Z">
                  <w:rPr>
                    <w:rStyle w:val="Hipervnculo"/>
                    <w:noProof/>
                  </w:rPr>
                </w:rPrChange>
              </w:rPr>
              <w:fldChar w:fldCharType="begin"/>
            </w:r>
            <w:r w:rsidR="005E695C" w:rsidRPr="005E695C">
              <w:rPr>
                <w:rStyle w:val="Hipervnculo"/>
                <w:rFonts w:ascii="Palatino Linotype" w:hAnsi="Palatino Linotype"/>
                <w:noProof/>
                <w:rPrChange w:id="108" w:author="root" w:date="2016-09-08T18:28:00Z">
                  <w:rPr>
                    <w:rStyle w:val="Hipervnculo"/>
                    <w:noProof/>
                  </w:rPr>
                </w:rPrChange>
              </w:rPr>
              <w:instrText xml:space="preserve"> </w:instrText>
            </w:r>
            <w:r w:rsidR="005E695C" w:rsidRPr="005E695C">
              <w:rPr>
                <w:rFonts w:ascii="Palatino Linotype" w:hAnsi="Palatino Linotype"/>
                <w:noProof/>
                <w:rPrChange w:id="109" w:author="root" w:date="2016-09-08T18:28:00Z">
                  <w:rPr>
                    <w:noProof/>
                  </w:rPr>
                </w:rPrChange>
              </w:rPr>
              <w:instrText>HYPERLINK \l "_Toc461122657"</w:instrText>
            </w:r>
            <w:r w:rsidR="005E695C" w:rsidRPr="005E695C">
              <w:rPr>
                <w:rStyle w:val="Hipervnculo"/>
                <w:rFonts w:ascii="Palatino Linotype" w:hAnsi="Palatino Linotype"/>
                <w:noProof/>
                <w:rPrChange w:id="110" w:author="root" w:date="2016-09-08T18:28:00Z">
                  <w:rPr>
                    <w:rStyle w:val="Hipervnculo"/>
                    <w:noProof/>
                  </w:rPr>
                </w:rPrChange>
              </w:rPr>
              <w:instrText xml:space="preserve"> </w:instrText>
            </w:r>
            <w:r w:rsidR="005E695C" w:rsidRPr="005E695C">
              <w:rPr>
                <w:rStyle w:val="Hipervnculo"/>
                <w:rFonts w:ascii="Palatino Linotype" w:hAnsi="Palatino Linotype"/>
                <w:noProof/>
                <w:rPrChange w:id="111" w:author="root" w:date="2016-09-08T18:28:00Z">
                  <w:rPr>
                    <w:rStyle w:val="Hipervnculo"/>
                    <w:noProof/>
                  </w:rPr>
                </w:rPrChange>
              </w:rPr>
              <w:fldChar w:fldCharType="separate"/>
            </w:r>
            <w:r w:rsidR="005E695C" w:rsidRPr="005E695C">
              <w:rPr>
                <w:rStyle w:val="Hipervnculo"/>
                <w:rFonts w:ascii="Palatino Linotype" w:hAnsi="Palatino Linotype"/>
                <w:noProof/>
                <w:rPrChange w:id="112" w:author="root" w:date="2016-09-08T18:28:00Z">
                  <w:rPr>
                    <w:rStyle w:val="Hipervnculo"/>
                    <w:noProof/>
                  </w:rPr>
                </w:rPrChange>
              </w:rPr>
              <w:t>Resumen</w:t>
            </w:r>
            <w:r w:rsidR="005E695C" w:rsidRPr="005E695C">
              <w:rPr>
                <w:rFonts w:ascii="Palatino Linotype" w:hAnsi="Palatino Linotype"/>
                <w:noProof/>
                <w:webHidden/>
                <w:rPrChange w:id="113" w:author="root" w:date="2016-09-08T18:28:00Z">
                  <w:rPr>
                    <w:noProof/>
                    <w:webHidden/>
                  </w:rPr>
                </w:rPrChange>
              </w:rPr>
              <w:tab/>
            </w:r>
            <w:r w:rsidR="005E695C" w:rsidRPr="005E695C">
              <w:rPr>
                <w:rFonts w:ascii="Palatino Linotype" w:hAnsi="Palatino Linotype"/>
                <w:noProof/>
                <w:webHidden/>
                <w:rPrChange w:id="114" w:author="root" w:date="2016-09-08T18:28:00Z">
                  <w:rPr>
                    <w:noProof/>
                    <w:webHidden/>
                  </w:rPr>
                </w:rPrChange>
              </w:rPr>
              <w:fldChar w:fldCharType="begin"/>
            </w:r>
            <w:r w:rsidR="005E695C" w:rsidRPr="005E695C">
              <w:rPr>
                <w:rFonts w:ascii="Palatino Linotype" w:hAnsi="Palatino Linotype"/>
                <w:noProof/>
                <w:webHidden/>
                <w:rPrChange w:id="115" w:author="root" w:date="2016-09-08T18:28:00Z">
                  <w:rPr>
                    <w:noProof/>
                    <w:webHidden/>
                  </w:rPr>
                </w:rPrChange>
              </w:rPr>
              <w:instrText xml:space="preserve"> PAGEREF _Toc461122657 \h </w:instrText>
            </w:r>
          </w:ins>
          <w:r w:rsidR="005E695C" w:rsidRPr="005E695C">
            <w:rPr>
              <w:rFonts w:ascii="Palatino Linotype" w:hAnsi="Palatino Linotype"/>
              <w:noProof/>
              <w:webHidden/>
              <w:rPrChange w:id="116" w:author="root" w:date="2016-09-08T18:28:00Z">
                <w:rPr>
                  <w:rFonts w:ascii="Palatino Linotype" w:hAnsi="Palatino Linotype"/>
                  <w:noProof/>
                  <w:webHidden/>
                </w:rPr>
              </w:rPrChange>
            </w:rPr>
          </w:r>
          <w:r w:rsidR="005E695C" w:rsidRPr="005E695C">
            <w:rPr>
              <w:rFonts w:ascii="Palatino Linotype" w:hAnsi="Palatino Linotype"/>
              <w:noProof/>
              <w:webHidden/>
              <w:rPrChange w:id="117" w:author="root" w:date="2016-09-08T18:28:00Z">
                <w:rPr>
                  <w:noProof/>
                  <w:webHidden/>
                </w:rPr>
              </w:rPrChange>
            </w:rPr>
            <w:fldChar w:fldCharType="separate"/>
          </w:r>
          <w:ins w:id="118" w:author="root" w:date="2016-09-08T18:43:00Z">
            <w:r w:rsidR="00E516AC">
              <w:rPr>
                <w:rFonts w:ascii="Palatino Linotype" w:hAnsi="Palatino Linotype"/>
                <w:noProof/>
                <w:webHidden/>
              </w:rPr>
              <w:t>1</w:t>
            </w:r>
          </w:ins>
          <w:ins w:id="119" w:author="root" w:date="2016-09-08T18:28:00Z">
            <w:r w:rsidR="005E695C" w:rsidRPr="005E695C">
              <w:rPr>
                <w:rFonts w:ascii="Palatino Linotype" w:hAnsi="Palatino Linotype"/>
                <w:noProof/>
                <w:webHidden/>
                <w:rPrChange w:id="120" w:author="root" w:date="2016-09-08T18:28:00Z">
                  <w:rPr>
                    <w:noProof/>
                    <w:webHidden/>
                  </w:rPr>
                </w:rPrChange>
              </w:rPr>
              <w:fldChar w:fldCharType="end"/>
            </w:r>
            <w:r w:rsidR="005E695C" w:rsidRPr="005E695C">
              <w:rPr>
                <w:rStyle w:val="Hipervnculo"/>
                <w:rFonts w:ascii="Palatino Linotype" w:hAnsi="Palatino Linotype"/>
                <w:noProof/>
                <w:rPrChange w:id="121" w:author="root" w:date="2016-09-08T18:28:00Z">
                  <w:rPr>
                    <w:rStyle w:val="Hipervnculo"/>
                    <w:noProof/>
                  </w:rPr>
                </w:rPrChange>
              </w:rPr>
              <w:fldChar w:fldCharType="end"/>
            </w:r>
          </w:ins>
        </w:p>
        <w:p w14:paraId="27ECE583" w14:textId="77777777" w:rsidR="005E695C" w:rsidRPr="005E695C" w:rsidRDefault="005E695C">
          <w:pPr>
            <w:pStyle w:val="TDC1"/>
            <w:tabs>
              <w:tab w:val="right" w:leader="dot" w:pos="8494"/>
            </w:tabs>
            <w:spacing w:line="336" w:lineRule="auto"/>
            <w:rPr>
              <w:ins w:id="122" w:author="root" w:date="2016-09-08T18:28:00Z"/>
              <w:rFonts w:ascii="Palatino Linotype" w:eastAsiaTheme="minorEastAsia" w:hAnsi="Palatino Linotype"/>
              <w:noProof/>
              <w:lang w:eastAsia="es-ES"/>
              <w:rPrChange w:id="123" w:author="root" w:date="2016-09-08T18:28:00Z">
                <w:rPr>
                  <w:ins w:id="124" w:author="root" w:date="2016-09-08T18:28:00Z"/>
                  <w:rFonts w:eastAsiaTheme="minorEastAsia"/>
                  <w:noProof/>
                  <w:lang w:eastAsia="es-ES"/>
                </w:rPr>
              </w:rPrChange>
            </w:rPr>
            <w:pPrChange w:id="125" w:author="root" w:date="2016-09-08T18:29:00Z">
              <w:pPr>
                <w:pStyle w:val="TDC1"/>
                <w:tabs>
                  <w:tab w:val="right" w:leader="dot" w:pos="8494"/>
                </w:tabs>
              </w:pPr>
            </w:pPrChange>
          </w:pPr>
          <w:ins w:id="126" w:author="root" w:date="2016-09-08T18:28:00Z">
            <w:r w:rsidRPr="005E695C">
              <w:rPr>
                <w:rStyle w:val="Hipervnculo"/>
                <w:rFonts w:ascii="Palatino Linotype" w:hAnsi="Palatino Linotype"/>
                <w:noProof/>
                <w:rPrChange w:id="127" w:author="root" w:date="2016-09-08T18:28:00Z">
                  <w:rPr>
                    <w:rStyle w:val="Hipervnculo"/>
                    <w:noProof/>
                  </w:rPr>
                </w:rPrChange>
              </w:rPr>
              <w:fldChar w:fldCharType="begin"/>
            </w:r>
            <w:r w:rsidRPr="005E695C">
              <w:rPr>
                <w:rStyle w:val="Hipervnculo"/>
                <w:rFonts w:ascii="Palatino Linotype" w:hAnsi="Palatino Linotype"/>
                <w:noProof/>
                <w:rPrChange w:id="128" w:author="root" w:date="2016-09-08T18:28:00Z">
                  <w:rPr>
                    <w:rStyle w:val="Hipervnculo"/>
                    <w:noProof/>
                  </w:rPr>
                </w:rPrChange>
              </w:rPr>
              <w:instrText xml:space="preserve"> </w:instrText>
            </w:r>
            <w:r w:rsidRPr="005E695C">
              <w:rPr>
                <w:rFonts w:ascii="Palatino Linotype" w:hAnsi="Palatino Linotype"/>
                <w:noProof/>
                <w:rPrChange w:id="129" w:author="root" w:date="2016-09-08T18:28:00Z">
                  <w:rPr>
                    <w:noProof/>
                  </w:rPr>
                </w:rPrChange>
              </w:rPr>
              <w:instrText>HYPERLINK \l "_Toc461122658"</w:instrText>
            </w:r>
            <w:r w:rsidRPr="005E695C">
              <w:rPr>
                <w:rStyle w:val="Hipervnculo"/>
                <w:rFonts w:ascii="Palatino Linotype" w:hAnsi="Palatino Linotype"/>
                <w:noProof/>
                <w:rPrChange w:id="130" w:author="root" w:date="2016-09-08T18:28:00Z">
                  <w:rPr>
                    <w:rStyle w:val="Hipervnculo"/>
                    <w:noProof/>
                  </w:rPr>
                </w:rPrChange>
              </w:rPr>
              <w:instrText xml:space="preserve"> </w:instrText>
            </w:r>
            <w:r w:rsidRPr="005E695C">
              <w:rPr>
                <w:rStyle w:val="Hipervnculo"/>
                <w:rFonts w:ascii="Palatino Linotype" w:hAnsi="Palatino Linotype"/>
                <w:noProof/>
                <w:rPrChange w:id="131" w:author="root" w:date="2016-09-08T18:28:00Z">
                  <w:rPr>
                    <w:rStyle w:val="Hipervnculo"/>
                    <w:noProof/>
                  </w:rPr>
                </w:rPrChange>
              </w:rPr>
              <w:fldChar w:fldCharType="separate"/>
            </w:r>
            <w:r w:rsidRPr="005E695C">
              <w:rPr>
                <w:rStyle w:val="Hipervnculo"/>
                <w:rFonts w:ascii="Palatino Linotype" w:hAnsi="Palatino Linotype"/>
                <w:noProof/>
                <w:rPrChange w:id="132" w:author="root" w:date="2016-09-08T18:28:00Z">
                  <w:rPr>
                    <w:rStyle w:val="Hipervnculo"/>
                    <w:noProof/>
                  </w:rPr>
                </w:rPrChange>
              </w:rPr>
              <w:t>Justificación y objetivos</w:t>
            </w:r>
            <w:r w:rsidRPr="005E695C">
              <w:rPr>
                <w:rFonts w:ascii="Palatino Linotype" w:hAnsi="Palatino Linotype"/>
                <w:noProof/>
                <w:webHidden/>
                <w:rPrChange w:id="133" w:author="root" w:date="2016-09-08T18:28:00Z">
                  <w:rPr>
                    <w:noProof/>
                    <w:webHidden/>
                  </w:rPr>
                </w:rPrChange>
              </w:rPr>
              <w:tab/>
            </w:r>
            <w:r w:rsidRPr="005E695C">
              <w:rPr>
                <w:rFonts w:ascii="Palatino Linotype" w:hAnsi="Palatino Linotype"/>
                <w:noProof/>
                <w:webHidden/>
                <w:rPrChange w:id="134" w:author="root" w:date="2016-09-08T18:28:00Z">
                  <w:rPr>
                    <w:noProof/>
                    <w:webHidden/>
                  </w:rPr>
                </w:rPrChange>
              </w:rPr>
              <w:fldChar w:fldCharType="begin"/>
            </w:r>
            <w:r w:rsidRPr="005E695C">
              <w:rPr>
                <w:rFonts w:ascii="Palatino Linotype" w:hAnsi="Palatino Linotype"/>
                <w:noProof/>
                <w:webHidden/>
                <w:rPrChange w:id="135" w:author="root" w:date="2016-09-08T18:28:00Z">
                  <w:rPr>
                    <w:noProof/>
                    <w:webHidden/>
                  </w:rPr>
                </w:rPrChange>
              </w:rPr>
              <w:instrText xml:space="preserve"> PAGEREF _Toc461122658 \h </w:instrText>
            </w:r>
          </w:ins>
          <w:r w:rsidRPr="005E695C">
            <w:rPr>
              <w:rFonts w:ascii="Palatino Linotype" w:hAnsi="Palatino Linotype"/>
              <w:noProof/>
              <w:webHidden/>
              <w:rPrChange w:id="136" w:author="root" w:date="2016-09-08T18:28:00Z">
                <w:rPr>
                  <w:rFonts w:ascii="Palatino Linotype" w:hAnsi="Palatino Linotype"/>
                  <w:noProof/>
                  <w:webHidden/>
                </w:rPr>
              </w:rPrChange>
            </w:rPr>
          </w:r>
          <w:r w:rsidRPr="005E695C">
            <w:rPr>
              <w:rFonts w:ascii="Palatino Linotype" w:hAnsi="Palatino Linotype"/>
              <w:noProof/>
              <w:webHidden/>
              <w:rPrChange w:id="137" w:author="root" w:date="2016-09-08T18:28:00Z">
                <w:rPr>
                  <w:noProof/>
                  <w:webHidden/>
                </w:rPr>
              </w:rPrChange>
            </w:rPr>
            <w:fldChar w:fldCharType="separate"/>
          </w:r>
          <w:ins w:id="138" w:author="root" w:date="2016-09-08T18:43:00Z">
            <w:r w:rsidR="00E516AC">
              <w:rPr>
                <w:rFonts w:ascii="Palatino Linotype" w:hAnsi="Palatino Linotype"/>
                <w:noProof/>
                <w:webHidden/>
              </w:rPr>
              <w:t>2</w:t>
            </w:r>
          </w:ins>
          <w:ins w:id="139" w:author="root" w:date="2016-09-08T18:28:00Z">
            <w:r w:rsidRPr="005E695C">
              <w:rPr>
                <w:rFonts w:ascii="Palatino Linotype" w:hAnsi="Palatino Linotype"/>
                <w:noProof/>
                <w:webHidden/>
                <w:rPrChange w:id="140" w:author="root" w:date="2016-09-08T18:28:00Z">
                  <w:rPr>
                    <w:noProof/>
                    <w:webHidden/>
                  </w:rPr>
                </w:rPrChange>
              </w:rPr>
              <w:fldChar w:fldCharType="end"/>
            </w:r>
            <w:r w:rsidRPr="005E695C">
              <w:rPr>
                <w:rStyle w:val="Hipervnculo"/>
                <w:rFonts w:ascii="Palatino Linotype" w:hAnsi="Palatino Linotype"/>
                <w:noProof/>
                <w:rPrChange w:id="141" w:author="root" w:date="2016-09-08T18:28:00Z">
                  <w:rPr>
                    <w:rStyle w:val="Hipervnculo"/>
                    <w:noProof/>
                  </w:rPr>
                </w:rPrChange>
              </w:rPr>
              <w:fldChar w:fldCharType="end"/>
            </w:r>
          </w:ins>
        </w:p>
        <w:p w14:paraId="462D9221" w14:textId="77777777" w:rsidR="005E695C" w:rsidRPr="005E695C" w:rsidRDefault="005E695C">
          <w:pPr>
            <w:pStyle w:val="TDC1"/>
            <w:tabs>
              <w:tab w:val="right" w:leader="dot" w:pos="8494"/>
            </w:tabs>
            <w:spacing w:line="336" w:lineRule="auto"/>
            <w:rPr>
              <w:ins w:id="142" w:author="root" w:date="2016-09-08T18:28:00Z"/>
              <w:rFonts w:ascii="Palatino Linotype" w:eastAsiaTheme="minorEastAsia" w:hAnsi="Palatino Linotype"/>
              <w:noProof/>
              <w:lang w:eastAsia="es-ES"/>
              <w:rPrChange w:id="143" w:author="root" w:date="2016-09-08T18:28:00Z">
                <w:rPr>
                  <w:ins w:id="144" w:author="root" w:date="2016-09-08T18:28:00Z"/>
                  <w:rFonts w:eastAsiaTheme="minorEastAsia"/>
                  <w:noProof/>
                  <w:lang w:eastAsia="es-ES"/>
                </w:rPr>
              </w:rPrChange>
            </w:rPr>
            <w:pPrChange w:id="145" w:author="root" w:date="2016-09-08T18:29:00Z">
              <w:pPr>
                <w:pStyle w:val="TDC1"/>
                <w:tabs>
                  <w:tab w:val="right" w:leader="dot" w:pos="8494"/>
                </w:tabs>
              </w:pPr>
            </w:pPrChange>
          </w:pPr>
          <w:ins w:id="146" w:author="root" w:date="2016-09-08T18:28:00Z">
            <w:r w:rsidRPr="005E695C">
              <w:rPr>
                <w:rStyle w:val="Hipervnculo"/>
                <w:rFonts w:ascii="Palatino Linotype" w:hAnsi="Palatino Linotype"/>
                <w:noProof/>
                <w:rPrChange w:id="147" w:author="root" w:date="2016-09-08T18:28:00Z">
                  <w:rPr>
                    <w:rStyle w:val="Hipervnculo"/>
                    <w:noProof/>
                  </w:rPr>
                </w:rPrChange>
              </w:rPr>
              <w:fldChar w:fldCharType="begin"/>
            </w:r>
            <w:r w:rsidRPr="005E695C">
              <w:rPr>
                <w:rStyle w:val="Hipervnculo"/>
                <w:rFonts w:ascii="Palatino Linotype" w:hAnsi="Palatino Linotype"/>
                <w:noProof/>
                <w:rPrChange w:id="148" w:author="root" w:date="2016-09-08T18:28:00Z">
                  <w:rPr>
                    <w:rStyle w:val="Hipervnculo"/>
                    <w:noProof/>
                  </w:rPr>
                </w:rPrChange>
              </w:rPr>
              <w:instrText xml:space="preserve"> </w:instrText>
            </w:r>
            <w:r w:rsidRPr="005E695C">
              <w:rPr>
                <w:rFonts w:ascii="Palatino Linotype" w:hAnsi="Palatino Linotype"/>
                <w:noProof/>
                <w:rPrChange w:id="149" w:author="root" w:date="2016-09-08T18:28:00Z">
                  <w:rPr>
                    <w:noProof/>
                  </w:rPr>
                </w:rPrChange>
              </w:rPr>
              <w:instrText>HYPERLINK \l "_Toc461122659"</w:instrText>
            </w:r>
            <w:r w:rsidRPr="005E695C">
              <w:rPr>
                <w:rStyle w:val="Hipervnculo"/>
                <w:rFonts w:ascii="Palatino Linotype" w:hAnsi="Palatino Linotype"/>
                <w:noProof/>
                <w:rPrChange w:id="150" w:author="root" w:date="2016-09-08T18:28:00Z">
                  <w:rPr>
                    <w:rStyle w:val="Hipervnculo"/>
                    <w:noProof/>
                  </w:rPr>
                </w:rPrChange>
              </w:rPr>
              <w:instrText xml:space="preserve"> </w:instrText>
            </w:r>
            <w:r w:rsidRPr="005E695C">
              <w:rPr>
                <w:rStyle w:val="Hipervnculo"/>
                <w:rFonts w:ascii="Palatino Linotype" w:hAnsi="Palatino Linotype"/>
                <w:noProof/>
                <w:rPrChange w:id="151" w:author="root" w:date="2016-09-08T18:28:00Z">
                  <w:rPr>
                    <w:rStyle w:val="Hipervnculo"/>
                    <w:noProof/>
                  </w:rPr>
                </w:rPrChange>
              </w:rPr>
              <w:fldChar w:fldCharType="separate"/>
            </w:r>
            <w:r w:rsidRPr="005E695C">
              <w:rPr>
                <w:rStyle w:val="Hipervnculo"/>
                <w:rFonts w:ascii="Palatino Linotype" w:hAnsi="Palatino Linotype"/>
                <w:noProof/>
                <w:rPrChange w:id="152" w:author="root" w:date="2016-09-08T18:28:00Z">
                  <w:rPr>
                    <w:rStyle w:val="Hipervnculo"/>
                    <w:noProof/>
                  </w:rPr>
                </w:rPrChange>
              </w:rPr>
              <w:t>Agradecimientos</w:t>
            </w:r>
            <w:r w:rsidRPr="005E695C">
              <w:rPr>
                <w:rFonts w:ascii="Palatino Linotype" w:hAnsi="Palatino Linotype"/>
                <w:noProof/>
                <w:webHidden/>
                <w:rPrChange w:id="153" w:author="root" w:date="2016-09-08T18:28:00Z">
                  <w:rPr>
                    <w:noProof/>
                    <w:webHidden/>
                  </w:rPr>
                </w:rPrChange>
              </w:rPr>
              <w:tab/>
            </w:r>
            <w:r w:rsidRPr="005E695C">
              <w:rPr>
                <w:rFonts w:ascii="Palatino Linotype" w:hAnsi="Palatino Linotype"/>
                <w:noProof/>
                <w:webHidden/>
                <w:rPrChange w:id="154" w:author="root" w:date="2016-09-08T18:28:00Z">
                  <w:rPr>
                    <w:noProof/>
                    <w:webHidden/>
                  </w:rPr>
                </w:rPrChange>
              </w:rPr>
              <w:fldChar w:fldCharType="begin"/>
            </w:r>
            <w:r w:rsidRPr="005E695C">
              <w:rPr>
                <w:rFonts w:ascii="Palatino Linotype" w:hAnsi="Palatino Linotype"/>
                <w:noProof/>
                <w:webHidden/>
                <w:rPrChange w:id="155" w:author="root" w:date="2016-09-08T18:28:00Z">
                  <w:rPr>
                    <w:noProof/>
                    <w:webHidden/>
                  </w:rPr>
                </w:rPrChange>
              </w:rPr>
              <w:instrText xml:space="preserve"> PAGEREF _Toc461122659 \h </w:instrText>
            </w:r>
          </w:ins>
          <w:r w:rsidRPr="005E695C">
            <w:rPr>
              <w:rFonts w:ascii="Palatino Linotype" w:hAnsi="Palatino Linotype"/>
              <w:noProof/>
              <w:webHidden/>
              <w:rPrChange w:id="156" w:author="root" w:date="2016-09-08T18:28:00Z">
                <w:rPr>
                  <w:rFonts w:ascii="Palatino Linotype" w:hAnsi="Palatino Linotype"/>
                  <w:noProof/>
                  <w:webHidden/>
                </w:rPr>
              </w:rPrChange>
            </w:rPr>
          </w:r>
          <w:r w:rsidRPr="005E695C">
            <w:rPr>
              <w:rFonts w:ascii="Palatino Linotype" w:hAnsi="Palatino Linotype"/>
              <w:noProof/>
              <w:webHidden/>
              <w:rPrChange w:id="157" w:author="root" w:date="2016-09-08T18:28:00Z">
                <w:rPr>
                  <w:noProof/>
                  <w:webHidden/>
                </w:rPr>
              </w:rPrChange>
            </w:rPr>
            <w:fldChar w:fldCharType="separate"/>
          </w:r>
          <w:ins w:id="158" w:author="root" w:date="2016-09-08T18:43:00Z">
            <w:r w:rsidR="00E516AC">
              <w:rPr>
                <w:rFonts w:ascii="Palatino Linotype" w:hAnsi="Palatino Linotype"/>
                <w:noProof/>
                <w:webHidden/>
              </w:rPr>
              <w:t>3</w:t>
            </w:r>
          </w:ins>
          <w:ins w:id="159" w:author="root" w:date="2016-09-08T18:28:00Z">
            <w:r w:rsidRPr="005E695C">
              <w:rPr>
                <w:rFonts w:ascii="Palatino Linotype" w:hAnsi="Palatino Linotype"/>
                <w:noProof/>
                <w:webHidden/>
                <w:rPrChange w:id="160" w:author="root" w:date="2016-09-08T18:28:00Z">
                  <w:rPr>
                    <w:noProof/>
                    <w:webHidden/>
                  </w:rPr>
                </w:rPrChange>
              </w:rPr>
              <w:fldChar w:fldCharType="end"/>
            </w:r>
            <w:r w:rsidRPr="005E695C">
              <w:rPr>
                <w:rStyle w:val="Hipervnculo"/>
                <w:rFonts w:ascii="Palatino Linotype" w:hAnsi="Palatino Linotype"/>
                <w:noProof/>
                <w:rPrChange w:id="161" w:author="root" w:date="2016-09-08T18:28:00Z">
                  <w:rPr>
                    <w:rStyle w:val="Hipervnculo"/>
                    <w:noProof/>
                  </w:rPr>
                </w:rPrChange>
              </w:rPr>
              <w:fldChar w:fldCharType="end"/>
            </w:r>
          </w:ins>
        </w:p>
        <w:p w14:paraId="5D4BD706" w14:textId="77777777" w:rsidR="005E695C" w:rsidRPr="005E695C" w:rsidRDefault="005E695C">
          <w:pPr>
            <w:pStyle w:val="TDC1"/>
            <w:tabs>
              <w:tab w:val="right" w:leader="dot" w:pos="8494"/>
            </w:tabs>
            <w:spacing w:line="336" w:lineRule="auto"/>
            <w:rPr>
              <w:ins w:id="162" w:author="root" w:date="2016-09-08T18:28:00Z"/>
              <w:rFonts w:ascii="Palatino Linotype" w:eastAsiaTheme="minorEastAsia" w:hAnsi="Palatino Linotype"/>
              <w:noProof/>
              <w:lang w:eastAsia="es-ES"/>
              <w:rPrChange w:id="163" w:author="root" w:date="2016-09-08T18:28:00Z">
                <w:rPr>
                  <w:ins w:id="164" w:author="root" w:date="2016-09-08T18:28:00Z"/>
                  <w:rFonts w:eastAsiaTheme="minorEastAsia"/>
                  <w:noProof/>
                  <w:lang w:eastAsia="es-ES"/>
                </w:rPr>
              </w:rPrChange>
            </w:rPr>
            <w:pPrChange w:id="165" w:author="root" w:date="2016-09-08T18:29:00Z">
              <w:pPr>
                <w:pStyle w:val="TDC1"/>
                <w:tabs>
                  <w:tab w:val="right" w:leader="dot" w:pos="8494"/>
                </w:tabs>
              </w:pPr>
            </w:pPrChange>
          </w:pPr>
          <w:ins w:id="166" w:author="root" w:date="2016-09-08T18:28:00Z">
            <w:r w:rsidRPr="005E695C">
              <w:rPr>
                <w:rStyle w:val="Hipervnculo"/>
                <w:rFonts w:ascii="Palatino Linotype" w:hAnsi="Palatino Linotype"/>
                <w:noProof/>
                <w:rPrChange w:id="167" w:author="root" w:date="2016-09-08T18:28:00Z">
                  <w:rPr>
                    <w:rStyle w:val="Hipervnculo"/>
                    <w:noProof/>
                  </w:rPr>
                </w:rPrChange>
              </w:rPr>
              <w:fldChar w:fldCharType="begin"/>
            </w:r>
            <w:r w:rsidRPr="005E695C">
              <w:rPr>
                <w:rStyle w:val="Hipervnculo"/>
                <w:rFonts w:ascii="Palatino Linotype" w:hAnsi="Palatino Linotype"/>
                <w:noProof/>
                <w:rPrChange w:id="168" w:author="root" w:date="2016-09-08T18:28:00Z">
                  <w:rPr>
                    <w:rStyle w:val="Hipervnculo"/>
                    <w:noProof/>
                  </w:rPr>
                </w:rPrChange>
              </w:rPr>
              <w:instrText xml:space="preserve"> </w:instrText>
            </w:r>
            <w:r w:rsidRPr="005E695C">
              <w:rPr>
                <w:rFonts w:ascii="Palatino Linotype" w:hAnsi="Palatino Linotype"/>
                <w:noProof/>
                <w:rPrChange w:id="169" w:author="root" w:date="2016-09-08T18:28:00Z">
                  <w:rPr>
                    <w:noProof/>
                  </w:rPr>
                </w:rPrChange>
              </w:rPr>
              <w:instrText>HYPERLINK \l "_Toc461122660"</w:instrText>
            </w:r>
            <w:r w:rsidRPr="005E695C">
              <w:rPr>
                <w:rStyle w:val="Hipervnculo"/>
                <w:rFonts w:ascii="Palatino Linotype" w:hAnsi="Palatino Linotype"/>
                <w:noProof/>
                <w:rPrChange w:id="170" w:author="root" w:date="2016-09-08T18:28:00Z">
                  <w:rPr>
                    <w:rStyle w:val="Hipervnculo"/>
                    <w:noProof/>
                  </w:rPr>
                </w:rPrChange>
              </w:rPr>
              <w:instrText xml:space="preserve"> </w:instrText>
            </w:r>
            <w:r w:rsidRPr="005E695C">
              <w:rPr>
                <w:rStyle w:val="Hipervnculo"/>
                <w:rFonts w:ascii="Palatino Linotype" w:hAnsi="Palatino Linotype"/>
                <w:noProof/>
                <w:rPrChange w:id="171" w:author="root" w:date="2016-09-08T18:28:00Z">
                  <w:rPr>
                    <w:rStyle w:val="Hipervnculo"/>
                    <w:noProof/>
                  </w:rPr>
                </w:rPrChange>
              </w:rPr>
              <w:fldChar w:fldCharType="separate"/>
            </w:r>
            <w:r w:rsidRPr="005E695C">
              <w:rPr>
                <w:rStyle w:val="Hipervnculo"/>
                <w:rFonts w:ascii="Palatino Linotype" w:hAnsi="Palatino Linotype"/>
                <w:noProof/>
                <w:rPrChange w:id="172" w:author="root" w:date="2016-09-08T18:28:00Z">
                  <w:rPr>
                    <w:rStyle w:val="Hipervnculo"/>
                    <w:noProof/>
                  </w:rPr>
                </w:rPrChange>
              </w:rPr>
              <w:t>Citas</w:t>
            </w:r>
            <w:r w:rsidRPr="005E695C">
              <w:rPr>
                <w:rFonts w:ascii="Palatino Linotype" w:hAnsi="Palatino Linotype"/>
                <w:noProof/>
                <w:webHidden/>
                <w:rPrChange w:id="173" w:author="root" w:date="2016-09-08T18:28:00Z">
                  <w:rPr>
                    <w:noProof/>
                    <w:webHidden/>
                  </w:rPr>
                </w:rPrChange>
              </w:rPr>
              <w:tab/>
            </w:r>
            <w:r w:rsidRPr="005E695C">
              <w:rPr>
                <w:rFonts w:ascii="Palatino Linotype" w:hAnsi="Palatino Linotype"/>
                <w:noProof/>
                <w:webHidden/>
                <w:rPrChange w:id="174" w:author="root" w:date="2016-09-08T18:28:00Z">
                  <w:rPr>
                    <w:noProof/>
                    <w:webHidden/>
                  </w:rPr>
                </w:rPrChange>
              </w:rPr>
              <w:fldChar w:fldCharType="begin"/>
            </w:r>
            <w:r w:rsidRPr="005E695C">
              <w:rPr>
                <w:rFonts w:ascii="Palatino Linotype" w:hAnsi="Palatino Linotype"/>
                <w:noProof/>
                <w:webHidden/>
                <w:rPrChange w:id="175" w:author="root" w:date="2016-09-08T18:28:00Z">
                  <w:rPr>
                    <w:noProof/>
                    <w:webHidden/>
                  </w:rPr>
                </w:rPrChange>
              </w:rPr>
              <w:instrText xml:space="preserve"> PAGEREF _Toc461122660 \h </w:instrText>
            </w:r>
          </w:ins>
          <w:r w:rsidRPr="005E695C">
            <w:rPr>
              <w:rFonts w:ascii="Palatino Linotype" w:hAnsi="Palatino Linotype"/>
              <w:noProof/>
              <w:webHidden/>
              <w:rPrChange w:id="176" w:author="root" w:date="2016-09-08T18:28:00Z">
                <w:rPr>
                  <w:rFonts w:ascii="Palatino Linotype" w:hAnsi="Palatino Linotype"/>
                  <w:noProof/>
                  <w:webHidden/>
                </w:rPr>
              </w:rPrChange>
            </w:rPr>
          </w:r>
          <w:r w:rsidRPr="005E695C">
            <w:rPr>
              <w:rFonts w:ascii="Palatino Linotype" w:hAnsi="Palatino Linotype"/>
              <w:noProof/>
              <w:webHidden/>
              <w:rPrChange w:id="177" w:author="root" w:date="2016-09-08T18:28:00Z">
                <w:rPr>
                  <w:noProof/>
                  <w:webHidden/>
                </w:rPr>
              </w:rPrChange>
            </w:rPr>
            <w:fldChar w:fldCharType="separate"/>
          </w:r>
          <w:ins w:id="178" w:author="root" w:date="2016-09-08T18:43:00Z">
            <w:r w:rsidR="00E516AC">
              <w:rPr>
                <w:rFonts w:ascii="Palatino Linotype" w:hAnsi="Palatino Linotype"/>
                <w:noProof/>
                <w:webHidden/>
              </w:rPr>
              <w:t>4</w:t>
            </w:r>
          </w:ins>
          <w:ins w:id="179" w:author="root" w:date="2016-09-08T18:28:00Z">
            <w:r w:rsidRPr="005E695C">
              <w:rPr>
                <w:rFonts w:ascii="Palatino Linotype" w:hAnsi="Palatino Linotype"/>
                <w:noProof/>
                <w:webHidden/>
                <w:rPrChange w:id="180" w:author="root" w:date="2016-09-08T18:28:00Z">
                  <w:rPr>
                    <w:noProof/>
                    <w:webHidden/>
                  </w:rPr>
                </w:rPrChange>
              </w:rPr>
              <w:fldChar w:fldCharType="end"/>
            </w:r>
            <w:r w:rsidRPr="005E695C">
              <w:rPr>
                <w:rStyle w:val="Hipervnculo"/>
                <w:rFonts w:ascii="Palatino Linotype" w:hAnsi="Palatino Linotype"/>
                <w:noProof/>
                <w:rPrChange w:id="181" w:author="root" w:date="2016-09-08T18:28:00Z">
                  <w:rPr>
                    <w:rStyle w:val="Hipervnculo"/>
                    <w:noProof/>
                  </w:rPr>
                </w:rPrChange>
              </w:rPr>
              <w:fldChar w:fldCharType="end"/>
            </w:r>
          </w:ins>
        </w:p>
        <w:p w14:paraId="4184F59E" w14:textId="77777777" w:rsidR="005E695C" w:rsidRPr="005E695C" w:rsidRDefault="005E695C">
          <w:pPr>
            <w:pStyle w:val="TDC1"/>
            <w:tabs>
              <w:tab w:val="right" w:leader="dot" w:pos="8494"/>
            </w:tabs>
            <w:spacing w:line="336" w:lineRule="auto"/>
            <w:rPr>
              <w:ins w:id="182" w:author="root" w:date="2016-09-08T18:28:00Z"/>
              <w:rFonts w:ascii="Palatino Linotype" w:eastAsiaTheme="minorEastAsia" w:hAnsi="Palatino Linotype"/>
              <w:noProof/>
              <w:lang w:eastAsia="es-ES"/>
              <w:rPrChange w:id="183" w:author="root" w:date="2016-09-08T18:28:00Z">
                <w:rPr>
                  <w:ins w:id="184" w:author="root" w:date="2016-09-08T18:28:00Z"/>
                  <w:rFonts w:eastAsiaTheme="minorEastAsia"/>
                  <w:noProof/>
                  <w:lang w:eastAsia="es-ES"/>
                </w:rPr>
              </w:rPrChange>
            </w:rPr>
            <w:pPrChange w:id="185" w:author="root" w:date="2016-09-08T18:29:00Z">
              <w:pPr>
                <w:pStyle w:val="TDC1"/>
                <w:tabs>
                  <w:tab w:val="right" w:leader="dot" w:pos="8494"/>
                </w:tabs>
              </w:pPr>
            </w:pPrChange>
          </w:pPr>
          <w:ins w:id="186" w:author="root" w:date="2016-09-08T18:28:00Z">
            <w:r w:rsidRPr="005E695C">
              <w:rPr>
                <w:rStyle w:val="Hipervnculo"/>
                <w:rFonts w:ascii="Palatino Linotype" w:hAnsi="Palatino Linotype"/>
                <w:noProof/>
                <w:rPrChange w:id="187" w:author="root" w:date="2016-09-08T18:28:00Z">
                  <w:rPr>
                    <w:rStyle w:val="Hipervnculo"/>
                    <w:noProof/>
                  </w:rPr>
                </w:rPrChange>
              </w:rPr>
              <w:fldChar w:fldCharType="begin"/>
            </w:r>
            <w:r w:rsidRPr="005E695C">
              <w:rPr>
                <w:rStyle w:val="Hipervnculo"/>
                <w:rFonts w:ascii="Palatino Linotype" w:hAnsi="Palatino Linotype"/>
                <w:noProof/>
                <w:rPrChange w:id="188" w:author="root" w:date="2016-09-08T18:28:00Z">
                  <w:rPr>
                    <w:rStyle w:val="Hipervnculo"/>
                    <w:noProof/>
                  </w:rPr>
                </w:rPrChange>
              </w:rPr>
              <w:instrText xml:space="preserve"> </w:instrText>
            </w:r>
            <w:r w:rsidRPr="005E695C">
              <w:rPr>
                <w:rFonts w:ascii="Palatino Linotype" w:hAnsi="Palatino Linotype"/>
                <w:noProof/>
                <w:rPrChange w:id="189" w:author="root" w:date="2016-09-08T18:28:00Z">
                  <w:rPr>
                    <w:noProof/>
                  </w:rPr>
                </w:rPrChange>
              </w:rPr>
              <w:instrText>HYPERLINK \l "_Toc461122661"</w:instrText>
            </w:r>
            <w:r w:rsidRPr="005E695C">
              <w:rPr>
                <w:rStyle w:val="Hipervnculo"/>
                <w:rFonts w:ascii="Palatino Linotype" w:hAnsi="Palatino Linotype"/>
                <w:noProof/>
                <w:rPrChange w:id="190" w:author="root" w:date="2016-09-08T18:28:00Z">
                  <w:rPr>
                    <w:rStyle w:val="Hipervnculo"/>
                    <w:noProof/>
                  </w:rPr>
                </w:rPrChange>
              </w:rPr>
              <w:instrText xml:space="preserve"> </w:instrText>
            </w:r>
            <w:r w:rsidRPr="005E695C">
              <w:rPr>
                <w:rStyle w:val="Hipervnculo"/>
                <w:rFonts w:ascii="Palatino Linotype" w:hAnsi="Palatino Linotype"/>
                <w:noProof/>
                <w:rPrChange w:id="191" w:author="root" w:date="2016-09-08T18:28:00Z">
                  <w:rPr>
                    <w:rStyle w:val="Hipervnculo"/>
                    <w:noProof/>
                  </w:rPr>
                </w:rPrChange>
              </w:rPr>
              <w:fldChar w:fldCharType="separate"/>
            </w:r>
            <w:r w:rsidRPr="005E695C">
              <w:rPr>
                <w:rStyle w:val="Hipervnculo"/>
                <w:rFonts w:ascii="Palatino Linotype" w:hAnsi="Palatino Linotype"/>
                <w:noProof/>
                <w:rPrChange w:id="192" w:author="root" w:date="2016-09-08T18:28:00Z">
                  <w:rPr>
                    <w:rStyle w:val="Hipervnculo"/>
                    <w:noProof/>
                  </w:rPr>
                </w:rPrChange>
              </w:rPr>
              <w:t>Índice de figuras</w:t>
            </w:r>
            <w:r w:rsidRPr="005E695C">
              <w:rPr>
                <w:rFonts w:ascii="Palatino Linotype" w:hAnsi="Palatino Linotype"/>
                <w:noProof/>
                <w:webHidden/>
                <w:rPrChange w:id="193" w:author="root" w:date="2016-09-08T18:28:00Z">
                  <w:rPr>
                    <w:noProof/>
                    <w:webHidden/>
                  </w:rPr>
                </w:rPrChange>
              </w:rPr>
              <w:tab/>
            </w:r>
            <w:r w:rsidRPr="005E695C">
              <w:rPr>
                <w:rFonts w:ascii="Palatino Linotype" w:hAnsi="Palatino Linotype"/>
                <w:noProof/>
                <w:webHidden/>
                <w:rPrChange w:id="194" w:author="root" w:date="2016-09-08T18:28:00Z">
                  <w:rPr>
                    <w:noProof/>
                    <w:webHidden/>
                  </w:rPr>
                </w:rPrChange>
              </w:rPr>
              <w:fldChar w:fldCharType="begin"/>
            </w:r>
            <w:r w:rsidRPr="005E695C">
              <w:rPr>
                <w:rFonts w:ascii="Palatino Linotype" w:hAnsi="Palatino Linotype"/>
                <w:noProof/>
                <w:webHidden/>
                <w:rPrChange w:id="195" w:author="root" w:date="2016-09-08T18:28:00Z">
                  <w:rPr>
                    <w:noProof/>
                    <w:webHidden/>
                  </w:rPr>
                </w:rPrChange>
              </w:rPr>
              <w:instrText xml:space="preserve"> PAGEREF _Toc461122661 \h </w:instrText>
            </w:r>
          </w:ins>
          <w:r w:rsidRPr="005E695C">
            <w:rPr>
              <w:rFonts w:ascii="Palatino Linotype" w:hAnsi="Palatino Linotype"/>
              <w:noProof/>
              <w:webHidden/>
              <w:rPrChange w:id="196" w:author="root" w:date="2016-09-08T18:28:00Z">
                <w:rPr>
                  <w:rFonts w:ascii="Palatino Linotype" w:hAnsi="Palatino Linotype"/>
                  <w:noProof/>
                  <w:webHidden/>
                </w:rPr>
              </w:rPrChange>
            </w:rPr>
          </w:r>
          <w:r w:rsidRPr="005E695C">
            <w:rPr>
              <w:rFonts w:ascii="Palatino Linotype" w:hAnsi="Palatino Linotype"/>
              <w:noProof/>
              <w:webHidden/>
              <w:rPrChange w:id="197" w:author="root" w:date="2016-09-08T18:28:00Z">
                <w:rPr>
                  <w:noProof/>
                  <w:webHidden/>
                </w:rPr>
              </w:rPrChange>
            </w:rPr>
            <w:fldChar w:fldCharType="separate"/>
          </w:r>
          <w:ins w:id="198" w:author="root" w:date="2016-09-08T18:43:00Z">
            <w:r w:rsidR="00E516AC">
              <w:rPr>
                <w:rFonts w:ascii="Palatino Linotype" w:hAnsi="Palatino Linotype"/>
                <w:noProof/>
                <w:webHidden/>
              </w:rPr>
              <w:t>7</w:t>
            </w:r>
          </w:ins>
          <w:ins w:id="199" w:author="root" w:date="2016-09-08T18:28:00Z">
            <w:r w:rsidRPr="005E695C">
              <w:rPr>
                <w:rFonts w:ascii="Palatino Linotype" w:hAnsi="Palatino Linotype"/>
                <w:noProof/>
                <w:webHidden/>
                <w:rPrChange w:id="200" w:author="root" w:date="2016-09-08T18:28:00Z">
                  <w:rPr>
                    <w:noProof/>
                    <w:webHidden/>
                  </w:rPr>
                </w:rPrChange>
              </w:rPr>
              <w:fldChar w:fldCharType="end"/>
            </w:r>
            <w:r w:rsidRPr="005E695C">
              <w:rPr>
                <w:rStyle w:val="Hipervnculo"/>
                <w:rFonts w:ascii="Palatino Linotype" w:hAnsi="Palatino Linotype"/>
                <w:noProof/>
                <w:rPrChange w:id="201" w:author="root" w:date="2016-09-08T18:28:00Z">
                  <w:rPr>
                    <w:rStyle w:val="Hipervnculo"/>
                    <w:noProof/>
                  </w:rPr>
                </w:rPrChange>
              </w:rPr>
              <w:fldChar w:fldCharType="end"/>
            </w:r>
          </w:ins>
        </w:p>
        <w:p w14:paraId="24CF9294" w14:textId="77777777" w:rsidR="005E695C" w:rsidRPr="005E695C" w:rsidRDefault="005E695C">
          <w:pPr>
            <w:pStyle w:val="TDC1"/>
            <w:tabs>
              <w:tab w:val="left" w:pos="440"/>
              <w:tab w:val="right" w:leader="dot" w:pos="8494"/>
            </w:tabs>
            <w:spacing w:line="336" w:lineRule="auto"/>
            <w:rPr>
              <w:ins w:id="202" w:author="root" w:date="2016-09-08T18:28:00Z"/>
              <w:rFonts w:ascii="Palatino Linotype" w:eastAsiaTheme="minorEastAsia" w:hAnsi="Palatino Linotype"/>
              <w:noProof/>
              <w:lang w:eastAsia="es-ES"/>
              <w:rPrChange w:id="203" w:author="root" w:date="2016-09-08T18:28:00Z">
                <w:rPr>
                  <w:ins w:id="204" w:author="root" w:date="2016-09-08T18:28:00Z"/>
                  <w:rFonts w:eastAsiaTheme="minorEastAsia"/>
                  <w:noProof/>
                  <w:lang w:eastAsia="es-ES"/>
                </w:rPr>
              </w:rPrChange>
            </w:rPr>
            <w:pPrChange w:id="205" w:author="root" w:date="2016-09-08T18:29:00Z">
              <w:pPr>
                <w:pStyle w:val="TDC1"/>
                <w:tabs>
                  <w:tab w:val="left" w:pos="440"/>
                  <w:tab w:val="right" w:leader="dot" w:pos="8494"/>
                </w:tabs>
              </w:pPr>
            </w:pPrChange>
          </w:pPr>
          <w:ins w:id="206" w:author="root" w:date="2016-09-08T18:28:00Z">
            <w:r w:rsidRPr="005E695C">
              <w:rPr>
                <w:rStyle w:val="Hipervnculo"/>
                <w:rFonts w:ascii="Palatino Linotype" w:hAnsi="Palatino Linotype"/>
                <w:noProof/>
                <w:rPrChange w:id="207" w:author="root" w:date="2016-09-08T18:28:00Z">
                  <w:rPr>
                    <w:rStyle w:val="Hipervnculo"/>
                    <w:noProof/>
                  </w:rPr>
                </w:rPrChange>
              </w:rPr>
              <w:fldChar w:fldCharType="begin"/>
            </w:r>
            <w:r w:rsidRPr="005E695C">
              <w:rPr>
                <w:rStyle w:val="Hipervnculo"/>
                <w:rFonts w:ascii="Palatino Linotype" w:hAnsi="Palatino Linotype"/>
                <w:noProof/>
                <w:rPrChange w:id="208" w:author="root" w:date="2016-09-08T18:28:00Z">
                  <w:rPr>
                    <w:rStyle w:val="Hipervnculo"/>
                    <w:noProof/>
                  </w:rPr>
                </w:rPrChange>
              </w:rPr>
              <w:instrText xml:space="preserve"> </w:instrText>
            </w:r>
            <w:r w:rsidRPr="005E695C">
              <w:rPr>
                <w:rFonts w:ascii="Palatino Linotype" w:hAnsi="Palatino Linotype"/>
                <w:noProof/>
                <w:rPrChange w:id="209" w:author="root" w:date="2016-09-08T18:28:00Z">
                  <w:rPr>
                    <w:noProof/>
                  </w:rPr>
                </w:rPrChange>
              </w:rPr>
              <w:instrText>HYPERLINK \l "_Toc461122662"</w:instrText>
            </w:r>
            <w:r w:rsidRPr="005E695C">
              <w:rPr>
                <w:rStyle w:val="Hipervnculo"/>
                <w:rFonts w:ascii="Palatino Linotype" w:hAnsi="Palatino Linotype"/>
                <w:noProof/>
                <w:rPrChange w:id="210" w:author="root" w:date="2016-09-08T18:28:00Z">
                  <w:rPr>
                    <w:rStyle w:val="Hipervnculo"/>
                    <w:noProof/>
                  </w:rPr>
                </w:rPrChange>
              </w:rPr>
              <w:instrText xml:space="preserve"> </w:instrText>
            </w:r>
            <w:r w:rsidRPr="005E695C">
              <w:rPr>
                <w:rStyle w:val="Hipervnculo"/>
                <w:rFonts w:ascii="Palatino Linotype" w:hAnsi="Palatino Linotype"/>
                <w:noProof/>
                <w:rPrChange w:id="211" w:author="root" w:date="2016-09-08T18:28:00Z">
                  <w:rPr>
                    <w:rStyle w:val="Hipervnculo"/>
                    <w:noProof/>
                  </w:rPr>
                </w:rPrChange>
              </w:rPr>
              <w:fldChar w:fldCharType="separate"/>
            </w:r>
            <w:r w:rsidRPr="005E695C">
              <w:rPr>
                <w:rStyle w:val="Hipervnculo"/>
                <w:rFonts w:ascii="Palatino Linotype" w:hAnsi="Palatino Linotype"/>
                <w:noProof/>
                <w:rPrChange w:id="212" w:author="root" w:date="2016-09-08T18:28:00Z">
                  <w:rPr>
                    <w:rStyle w:val="Hipervnculo"/>
                    <w:noProof/>
                  </w:rPr>
                </w:rPrChange>
              </w:rPr>
              <w:t>1</w:t>
            </w:r>
            <w:r w:rsidRPr="005E695C">
              <w:rPr>
                <w:rFonts w:ascii="Palatino Linotype" w:eastAsiaTheme="minorEastAsia" w:hAnsi="Palatino Linotype"/>
                <w:noProof/>
                <w:lang w:eastAsia="es-ES"/>
                <w:rPrChange w:id="213" w:author="root" w:date="2016-09-08T18:28:00Z">
                  <w:rPr>
                    <w:rFonts w:eastAsiaTheme="minorEastAsia"/>
                    <w:noProof/>
                    <w:lang w:eastAsia="es-ES"/>
                  </w:rPr>
                </w:rPrChange>
              </w:rPr>
              <w:tab/>
            </w:r>
            <w:r w:rsidRPr="005E695C">
              <w:rPr>
                <w:rStyle w:val="Hipervnculo"/>
                <w:rFonts w:ascii="Palatino Linotype" w:hAnsi="Palatino Linotype"/>
                <w:noProof/>
                <w:rPrChange w:id="214" w:author="root" w:date="2016-09-08T18:28:00Z">
                  <w:rPr>
                    <w:rStyle w:val="Hipervnculo"/>
                    <w:noProof/>
                  </w:rPr>
                </w:rPrChange>
              </w:rPr>
              <w:t>Introducción</w:t>
            </w:r>
            <w:r w:rsidRPr="005E695C">
              <w:rPr>
                <w:rFonts w:ascii="Palatino Linotype" w:hAnsi="Palatino Linotype"/>
                <w:noProof/>
                <w:webHidden/>
                <w:rPrChange w:id="215" w:author="root" w:date="2016-09-08T18:28:00Z">
                  <w:rPr>
                    <w:noProof/>
                    <w:webHidden/>
                  </w:rPr>
                </w:rPrChange>
              </w:rPr>
              <w:tab/>
            </w:r>
            <w:r w:rsidRPr="005E695C">
              <w:rPr>
                <w:rFonts w:ascii="Palatino Linotype" w:hAnsi="Palatino Linotype"/>
                <w:noProof/>
                <w:webHidden/>
                <w:rPrChange w:id="216" w:author="root" w:date="2016-09-08T18:28:00Z">
                  <w:rPr>
                    <w:noProof/>
                    <w:webHidden/>
                  </w:rPr>
                </w:rPrChange>
              </w:rPr>
              <w:fldChar w:fldCharType="begin"/>
            </w:r>
            <w:r w:rsidRPr="005E695C">
              <w:rPr>
                <w:rFonts w:ascii="Palatino Linotype" w:hAnsi="Palatino Linotype"/>
                <w:noProof/>
                <w:webHidden/>
                <w:rPrChange w:id="217" w:author="root" w:date="2016-09-08T18:28:00Z">
                  <w:rPr>
                    <w:noProof/>
                    <w:webHidden/>
                  </w:rPr>
                </w:rPrChange>
              </w:rPr>
              <w:instrText xml:space="preserve"> PAGEREF _Toc461122662 \h </w:instrText>
            </w:r>
          </w:ins>
          <w:r w:rsidRPr="005E695C">
            <w:rPr>
              <w:rFonts w:ascii="Palatino Linotype" w:hAnsi="Palatino Linotype"/>
              <w:noProof/>
              <w:webHidden/>
              <w:rPrChange w:id="218" w:author="root" w:date="2016-09-08T18:28:00Z">
                <w:rPr>
                  <w:rFonts w:ascii="Palatino Linotype" w:hAnsi="Palatino Linotype"/>
                  <w:noProof/>
                  <w:webHidden/>
                </w:rPr>
              </w:rPrChange>
            </w:rPr>
          </w:r>
          <w:r w:rsidRPr="005E695C">
            <w:rPr>
              <w:rFonts w:ascii="Palatino Linotype" w:hAnsi="Palatino Linotype"/>
              <w:noProof/>
              <w:webHidden/>
              <w:rPrChange w:id="219" w:author="root" w:date="2016-09-08T18:28:00Z">
                <w:rPr>
                  <w:noProof/>
                  <w:webHidden/>
                </w:rPr>
              </w:rPrChange>
            </w:rPr>
            <w:fldChar w:fldCharType="separate"/>
          </w:r>
          <w:ins w:id="220" w:author="root" w:date="2016-09-08T18:43:00Z">
            <w:r w:rsidR="00E516AC">
              <w:rPr>
                <w:rFonts w:ascii="Palatino Linotype" w:hAnsi="Palatino Linotype"/>
                <w:noProof/>
                <w:webHidden/>
              </w:rPr>
              <w:t>9</w:t>
            </w:r>
          </w:ins>
          <w:ins w:id="221" w:author="root" w:date="2016-09-08T18:28:00Z">
            <w:r w:rsidRPr="005E695C">
              <w:rPr>
                <w:rFonts w:ascii="Palatino Linotype" w:hAnsi="Palatino Linotype"/>
                <w:noProof/>
                <w:webHidden/>
                <w:rPrChange w:id="222" w:author="root" w:date="2016-09-08T18:28:00Z">
                  <w:rPr>
                    <w:noProof/>
                    <w:webHidden/>
                  </w:rPr>
                </w:rPrChange>
              </w:rPr>
              <w:fldChar w:fldCharType="end"/>
            </w:r>
            <w:r w:rsidRPr="005E695C">
              <w:rPr>
                <w:rStyle w:val="Hipervnculo"/>
                <w:rFonts w:ascii="Palatino Linotype" w:hAnsi="Palatino Linotype"/>
                <w:noProof/>
                <w:rPrChange w:id="223" w:author="root" w:date="2016-09-08T18:28:00Z">
                  <w:rPr>
                    <w:rStyle w:val="Hipervnculo"/>
                    <w:noProof/>
                  </w:rPr>
                </w:rPrChange>
              </w:rPr>
              <w:fldChar w:fldCharType="end"/>
            </w:r>
          </w:ins>
        </w:p>
        <w:p w14:paraId="4A370BFC" w14:textId="77777777" w:rsidR="005E695C" w:rsidRPr="005E695C" w:rsidRDefault="005E695C">
          <w:pPr>
            <w:pStyle w:val="TDC1"/>
            <w:tabs>
              <w:tab w:val="left" w:pos="440"/>
              <w:tab w:val="right" w:leader="dot" w:pos="8494"/>
            </w:tabs>
            <w:spacing w:line="336" w:lineRule="auto"/>
            <w:rPr>
              <w:ins w:id="224" w:author="root" w:date="2016-09-08T18:28:00Z"/>
              <w:rFonts w:ascii="Palatino Linotype" w:eastAsiaTheme="minorEastAsia" w:hAnsi="Palatino Linotype"/>
              <w:noProof/>
              <w:lang w:eastAsia="es-ES"/>
              <w:rPrChange w:id="225" w:author="root" w:date="2016-09-08T18:28:00Z">
                <w:rPr>
                  <w:ins w:id="226" w:author="root" w:date="2016-09-08T18:28:00Z"/>
                  <w:rFonts w:eastAsiaTheme="minorEastAsia"/>
                  <w:noProof/>
                  <w:lang w:eastAsia="es-ES"/>
                </w:rPr>
              </w:rPrChange>
            </w:rPr>
            <w:pPrChange w:id="227" w:author="root" w:date="2016-09-08T18:29:00Z">
              <w:pPr>
                <w:pStyle w:val="TDC1"/>
                <w:tabs>
                  <w:tab w:val="left" w:pos="440"/>
                  <w:tab w:val="right" w:leader="dot" w:pos="8494"/>
                </w:tabs>
              </w:pPr>
            </w:pPrChange>
          </w:pPr>
          <w:ins w:id="228" w:author="root" w:date="2016-09-08T18:28:00Z">
            <w:r w:rsidRPr="005E695C">
              <w:rPr>
                <w:rStyle w:val="Hipervnculo"/>
                <w:rFonts w:ascii="Palatino Linotype" w:hAnsi="Palatino Linotype"/>
                <w:noProof/>
                <w:rPrChange w:id="229" w:author="root" w:date="2016-09-08T18:28:00Z">
                  <w:rPr>
                    <w:rStyle w:val="Hipervnculo"/>
                    <w:noProof/>
                  </w:rPr>
                </w:rPrChange>
              </w:rPr>
              <w:fldChar w:fldCharType="begin"/>
            </w:r>
            <w:r w:rsidRPr="005E695C">
              <w:rPr>
                <w:rStyle w:val="Hipervnculo"/>
                <w:rFonts w:ascii="Palatino Linotype" w:hAnsi="Palatino Linotype"/>
                <w:noProof/>
                <w:rPrChange w:id="230" w:author="root" w:date="2016-09-08T18:28:00Z">
                  <w:rPr>
                    <w:rStyle w:val="Hipervnculo"/>
                    <w:noProof/>
                  </w:rPr>
                </w:rPrChange>
              </w:rPr>
              <w:instrText xml:space="preserve"> </w:instrText>
            </w:r>
            <w:r w:rsidRPr="005E695C">
              <w:rPr>
                <w:rFonts w:ascii="Palatino Linotype" w:hAnsi="Palatino Linotype"/>
                <w:noProof/>
                <w:rPrChange w:id="231" w:author="root" w:date="2016-09-08T18:28:00Z">
                  <w:rPr>
                    <w:noProof/>
                  </w:rPr>
                </w:rPrChange>
              </w:rPr>
              <w:instrText>HYPERLINK \l "_Toc461122663"</w:instrText>
            </w:r>
            <w:r w:rsidRPr="005E695C">
              <w:rPr>
                <w:rStyle w:val="Hipervnculo"/>
                <w:rFonts w:ascii="Palatino Linotype" w:hAnsi="Palatino Linotype"/>
                <w:noProof/>
                <w:rPrChange w:id="232" w:author="root" w:date="2016-09-08T18:28:00Z">
                  <w:rPr>
                    <w:rStyle w:val="Hipervnculo"/>
                    <w:noProof/>
                  </w:rPr>
                </w:rPrChange>
              </w:rPr>
              <w:instrText xml:space="preserve"> </w:instrText>
            </w:r>
            <w:r w:rsidRPr="005E695C">
              <w:rPr>
                <w:rStyle w:val="Hipervnculo"/>
                <w:rFonts w:ascii="Palatino Linotype" w:hAnsi="Palatino Linotype"/>
                <w:noProof/>
                <w:rPrChange w:id="233" w:author="root" w:date="2016-09-08T18:28:00Z">
                  <w:rPr>
                    <w:rStyle w:val="Hipervnculo"/>
                    <w:noProof/>
                  </w:rPr>
                </w:rPrChange>
              </w:rPr>
              <w:fldChar w:fldCharType="separate"/>
            </w:r>
            <w:r w:rsidRPr="005E695C">
              <w:rPr>
                <w:rStyle w:val="Hipervnculo"/>
                <w:rFonts w:ascii="Palatino Linotype" w:hAnsi="Palatino Linotype"/>
                <w:noProof/>
                <w:rPrChange w:id="234" w:author="root" w:date="2016-09-08T18:28:00Z">
                  <w:rPr>
                    <w:rStyle w:val="Hipervnculo"/>
                    <w:noProof/>
                  </w:rPr>
                </w:rPrChange>
              </w:rPr>
              <w:t>2</w:t>
            </w:r>
            <w:r w:rsidRPr="005E695C">
              <w:rPr>
                <w:rFonts w:ascii="Palatino Linotype" w:eastAsiaTheme="minorEastAsia" w:hAnsi="Palatino Linotype"/>
                <w:noProof/>
                <w:lang w:eastAsia="es-ES"/>
                <w:rPrChange w:id="235" w:author="root" w:date="2016-09-08T18:28:00Z">
                  <w:rPr>
                    <w:rFonts w:eastAsiaTheme="minorEastAsia"/>
                    <w:noProof/>
                    <w:lang w:eastAsia="es-ES"/>
                  </w:rPr>
                </w:rPrChange>
              </w:rPr>
              <w:tab/>
            </w:r>
            <w:r w:rsidRPr="005E695C">
              <w:rPr>
                <w:rStyle w:val="Hipervnculo"/>
                <w:rFonts w:ascii="Palatino Linotype" w:hAnsi="Palatino Linotype"/>
                <w:noProof/>
                <w:rPrChange w:id="236" w:author="root" w:date="2016-09-08T18:28:00Z">
                  <w:rPr>
                    <w:rStyle w:val="Hipervnculo"/>
                    <w:noProof/>
                  </w:rPr>
                </w:rPrChange>
              </w:rPr>
              <w:t>Marco teórico</w:t>
            </w:r>
            <w:r w:rsidRPr="005E695C">
              <w:rPr>
                <w:rFonts w:ascii="Palatino Linotype" w:hAnsi="Palatino Linotype"/>
                <w:noProof/>
                <w:webHidden/>
                <w:rPrChange w:id="237" w:author="root" w:date="2016-09-08T18:28:00Z">
                  <w:rPr>
                    <w:noProof/>
                    <w:webHidden/>
                  </w:rPr>
                </w:rPrChange>
              </w:rPr>
              <w:tab/>
            </w:r>
            <w:r w:rsidRPr="005E695C">
              <w:rPr>
                <w:rFonts w:ascii="Palatino Linotype" w:hAnsi="Palatino Linotype"/>
                <w:noProof/>
                <w:webHidden/>
                <w:rPrChange w:id="238" w:author="root" w:date="2016-09-08T18:28:00Z">
                  <w:rPr>
                    <w:noProof/>
                    <w:webHidden/>
                  </w:rPr>
                </w:rPrChange>
              </w:rPr>
              <w:fldChar w:fldCharType="begin"/>
            </w:r>
            <w:r w:rsidRPr="005E695C">
              <w:rPr>
                <w:rFonts w:ascii="Palatino Linotype" w:hAnsi="Palatino Linotype"/>
                <w:noProof/>
                <w:webHidden/>
                <w:rPrChange w:id="239" w:author="root" w:date="2016-09-08T18:28:00Z">
                  <w:rPr>
                    <w:noProof/>
                    <w:webHidden/>
                  </w:rPr>
                </w:rPrChange>
              </w:rPr>
              <w:instrText xml:space="preserve"> PAGEREF _Toc461122663 \h </w:instrText>
            </w:r>
          </w:ins>
          <w:r w:rsidRPr="005E695C">
            <w:rPr>
              <w:rFonts w:ascii="Palatino Linotype" w:hAnsi="Palatino Linotype"/>
              <w:noProof/>
              <w:webHidden/>
              <w:rPrChange w:id="240" w:author="root" w:date="2016-09-08T18:28:00Z">
                <w:rPr>
                  <w:rFonts w:ascii="Palatino Linotype" w:hAnsi="Palatino Linotype"/>
                  <w:noProof/>
                  <w:webHidden/>
                </w:rPr>
              </w:rPrChange>
            </w:rPr>
          </w:r>
          <w:r w:rsidRPr="005E695C">
            <w:rPr>
              <w:rFonts w:ascii="Palatino Linotype" w:hAnsi="Palatino Linotype"/>
              <w:noProof/>
              <w:webHidden/>
              <w:rPrChange w:id="241" w:author="root" w:date="2016-09-08T18:28:00Z">
                <w:rPr>
                  <w:noProof/>
                  <w:webHidden/>
                </w:rPr>
              </w:rPrChange>
            </w:rPr>
            <w:fldChar w:fldCharType="separate"/>
          </w:r>
          <w:ins w:id="242" w:author="root" w:date="2016-09-08T18:43:00Z">
            <w:r w:rsidR="00E516AC">
              <w:rPr>
                <w:rFonts w:ascii="Palatino Linotype" w:hAnsi="Palatino Linotype"/>
                <w:noProof/>
                <w:webHidden/>
              </w:rPr>
              <w:t>11</w:t>
            </w:r>
          </w:ins>
          <w:ins w:id="243" w:author="root" w:date="2016-09-08T18:28:00Z">
            <w:r w:rsidRPr="005E695C">
              <w:rPr>
                <w:rFonts w:ascii="Palatino Linotype" w:hAnsi="Palatino Linotype"/>
                <w:noProof/>
                <w:webHidden/>
                <w:rPrChange w:id="244" w:author="root" w:date="2016-09-08T18:28:00Z">
                  <w:rPr>
                    <w:noProof/>
                    <w:webHidden/>
                  </w:rPr>
                </w:rPrChange>
              </w:rPr>
              <w:fldChar w:fldCharType="end"/>
            </w:r>
            <w:r w:rsidRPr="005E695C">
              <w:rPr>
                <w:rStyle w:val="Hipervnculo"/>
                <w:rFonts w:ascii="Palatino Linotype" w:hAnsi="Palatino Linotype"/>
                <w:noProof/>
                <w:rPrChange w:id="245" w:author="root" w:date="2016-09-08T18:28:00Z">
                  <w:rPr>
                    <w:rStyle w:val="Hipervnculo"/>
                    <w:noProof/>
                  </w:rPr>
                </w:rPrChange>
              </w:rPr>
              <w:fldChar w:fldCharType="end"/>
            </w:r>
          </w:ins>
        </w:p>
        <w:p w14:paraId="3CD3A2AE" w14:textId="77777777" w:rsidR="005E695C" w:rsidRPr="005E695C" w:rsidRDefault="005E695C">
          <w:pPr>
            <w:pStyle w:val="TDC2"/>
            <w:tabs>
              <w:tab w:val="left" w:pos="880"/>
              <w:tab w:val="right" w:leader="dot" w:pos="8494"/>
            </w:tabs>
            <w:spacing w:line="336" w:lineRule="auto"/>
            <w:rPr>
              <w:ins w:id="246" w:author="root" w:date="2016-09-08T18:28:00Z"/>
              <w:rFonts w:ascii="Palatino Linotype" w:eastAsiaTheme="minorEastAsia" w:hAnsi="Palatino Linotype"/>
              <w:noProof/>
              <w:lang w:eastAsia="es-ES"/>
              <w:rPrChange w:id="247" w:author="root" w:date="2016-09-08T18:28:00Z">
                <w:rPr>
                  <w:ins w:id="248" w:author="root" w:date="2016-09-08T18:28:00Z"/>
                  <w:rFonts w:eastAsiaTheme="minorEastAsia"/>
                  <w:noProof/>
                  <w:lang w:eastAsia="es-ES"/>
                </w:rPr>
              </w:rPrChange>
            </w:rPr>
            <w:pPrChange w:id="249" w:author="root" w:date="2016-09-08T18:29:00Z">
              <w:pPr>
                <w:pStyle w:val="TDC2"/>
                <w:tabs>
                  <w:tab w:val="left" w:pos="880"/>
                  <w:tab w:val="right" w:leader="dot" w:pos="8494"/>
                </w:tabs>
              </w:pPr>
            </w:pPrChange>
          </w:pPr>
          <w:ins w:id="250" w:author="root" w:date="2016-09-08T18:28:00Z">
            <w:r w:rsidRPr="005E695C">
              <w:rPr>
                <w:rStyle w:val="Hipervnculo"/>
                <w:rFonts w:ascii="Palatino Linotype" w:hAnsi="Palatino Linotype"/>
                <w:noProof/>
                <w:rPrChange w:id="251" w:author="root" w:date="2016-09-08T18:28:00Z">
                  <w:rPr>
                    <w:rStyle w:val="Hipervnculo"/>
                    <w:noProof/>
                  </w:rPr>
                </w:rPrChange>
              </w:rPr>
              <w:fldChar w:fldCharType="begin"/>
            </w:r>
            <w:r w:rsidRPr="005E695C">
              <w:rPr>
                <w:rStyle w:val="Hipervnculo"/>
                <w:rFonts w:ascii="Palatino Linotype" w:hAnsi="Palatino Linotype"/>
                <w:noProof/>
                <w:rPrChange w:id="252" w:author="root" w:date="2016-09-08T18:28:00Z">
                  <w:rPr>
                    <w:rStyle w:val="Hipervnculo"/>
                    <w:noProof/>
                  </w:rPr>
                </w:rPrChange>
              </w:rPr>
              <w:instrText xml:space="preserve"> </w:instrText>
            </w:r>
            <w:r w:rsidRPr="005E695C">
              <w:rPr>
                <w:rFonts w:ascii="Palatino Linotype" w:hAnsi="Palatino Linotype"/>
                <w:noProof/>
                <w:rPrChange w:id="253" w:author="root" w:date="2016-09-08T18:28:00Z">
                  <w:rPr>
                    <w:noProof/>
                  </w:rPr>
                </w:rPrChange>
              </w:rPr>
              <w:instrText>HYPERLINK \l "_Toc461122664"</w:instrText>
            </w:r>
            <w:r w:rsidRPr="005E695C">
              <w:rPr>
                <w:rStyle w:val="Hipervnculo"/>
                <w:rFonts w:ascii="Palatino Linotype" w:hAnsi="Palatino Linotype"/>
                <w:noProof/>
                <w:rPrChange w:id="254" w:author="root" w:date="2016-09-08T18:28:00Z">
                  <w:rPr>
                    <w:rStyle w:val="Hipervnculo"/>
                    <w:noProof/>
                  </w:rPr>
                </w:rPrChange>
              </w:rPr>
              <w:instrText xml:space="preserve"> </w:instrText>
            </w:r>
            <w:r w:rsidRPr="005E695C">
              <w:rPr>
                <w:rStyle w:val="Hipervnculo"/>
                <w:rFonts w:ascii="Palatino Linotype" w:hAnsi="Palatino Linotype"/>
                <w:noProof/>
                <w:rPrChange w:id="255" w:author="root" w:date="2016-09-08T18:28:00Z">
                  <w:rPr>
                    <w:rStyle w:val="Hipervnculo"/>
                    <w:noProof/>
                  </w:rPr>
                </w:rPrChange>
              </w:rPr>
              <w:fldChar w:fldCharType="separate"/>
            </w:r>
            <w:r w:rsidRPr="005E695C">
              <w:rPr>
                <w:rStyle w:val="Hipervnculo"/>
                <w:rFonts w:ascii="Palatino Linotype" w:hAnsi="Palatino Linotype"/>
                <w:noProof/>
                <w:rPrChange w:id="256" w:author="root" w:date="2016-09-08T18:28:00Z">
                  <w:rPr>
                    <w:rStyle w:val="Hipervnculo"/>
                    <w:noProof/>
                  </w:rPr>
                </w:rPrChange>
              </w:rPr>
              <w:t>2.1</w:t>
            </w:r>
            <w:r w:rsidRPr="005E695C">
              <w:rPr>
                <w:rFonts w:ascii="Palatino Linotype" w:eastAsiaTheme="minorEastAsia" w:hAnsi="Palatino Linotype"/>
                <w:noProof/>
                <w:lang w:eastAsia="es-ES"/>
                <w:rPrChange w:id="257" w:author="root" w:date="2016-09-08T18:28:00Z">
                  <w:rPr>
                    <w:rFonts w:eastAsiaTheme="minorEastAsia"/>
                    <w:noProof/>
                    <w:lang w:eastAsia="es-ES"/>
                  </w:rPr>
                </w:rPrChange>
              </w:rPr>
              <w:tab/>
            </w:r>
            <w:r w:rsidRPr="005E695C">
              <w:rPr>
                <w:rStyle w:val="Hipervnculo"/>
                <w:rFonts w:ascii="Palatino Linotype" w:hAnsi="Palatino Linotype"/>
                <w:noProof/>
                <w:rPrChange w:id="258" w:author="root" w:date="2016-09-08T18:28:00Z">
                  <w:rPr>
                    <w:rStyle w:val="Hipervnculo"/>
                    <w:noProof/>
                  </w:rPr>
                </w:rPrChange>
              </w:rPr>
              <w:t>Lenguajes de programación Web</w:t>
            </w:r>
            <w:r w:rsidRPr="005E695C">
              <w:rPr>
                <w:rFonts w:ascii="Palatino Linotype" w:hAnsi="Palatino Linotype"/>
                <w:noProof/>
                <w:webHidden/>
                <w:rPrChange w:id="259" w:author="root" w:date="2016-09-08T18:28:00Z">
                  <w:rPr>
                    <w:noProof/>
                    <w:webHidden/>
                  </w:rPr>
                </w:rPrChange>
              </w:rPr>
              <w:tab/>
            </w:r>
            <w:r w:rsidRPr="005E695C">
              <w:rPr>
                <w:rFonts w:ascii="Palatino Linotype" w:hAnsi="Palatino Linotype"/>
                <w:noProof/>
                <w:webHidden/>
                <w:rPrChange w:id="260" w:author="root" w:date="2016-09-08T18:28:00Z">
                  <w:rPr>
                    <w:noProof/>
                    <w:webHidden/>
                  </w:rPr>
                </w:rPrChange>
              </w:rPr>
              <w:fldChar w:fldCharType="begin"/>
            </w:r>
            <w:r w:rsidRPr="005E695C">
              <w:rPr>
                <w:rFonts w:ascii="Palatino Linotype" w:hAnsi="Palatino Linotype"/>
                <w:noProof/>
                <w:webHidden/>
                <w:rPrChange w:id="261" w:author="root" w:date="2016-09-08T18:28:00Z">
                  <w:rPr>
                    <w:noProof/>
                    <w:webHidden/>
                  </w:rPr>
                </w:rPrChange>
              </w:rPr>
              <w:instrText xml:space="preserve"> PAGEREF _Toc461122664 \h </w:instrText>
            </w:r>
          </w:ins>
          <w:r w:rsidRPr="005E695C">
            <w:rPr>
              <w:rFonts w:ascii="Palatino Linotype" w:hAnsi="Palatino Linotype"/>
              <w:noProof/>
              <w:webHidden/>
              <w:rPrChange w:id="262" w:author="root" w:date="2016-09-08T18:28:00Z">
                <w:rPr>
                  <w:rFonts w:ascii="Palatino Linotype" w:hAnsi="Palatino Linotype"/>
                  <w:noProof/>
                  <w:webHidden/>
                </w:rPr>
              </w:rPrChange>
            </w:rPr>
          </w:r>
          <w:r w:rsidRPr="005E695C">
            <w:rPr>
              <w:rFonts w:ascii="Palatino Linotype" w:hAnsi="Palatino Linotype"/>
              <w:noProof/>
              <w:webHidden/>
              <w:rPrChange w:id="263" w:author="root" w:date="2016-09-08T18:28:00Z">
                <w:rPr>
                  <w:noProof/>
                  <w:webHidden/>
                </w:rPr>
              </w:rPrChange>
            </w:rPr>
            <w:fldChar w:fldCharType="separate"/>
          </w:r>
          <w:ins w:id="264" w:author="root" w:date="2016-09-08T18:43:00Z">
            <w:r w:rsidR="00E516AC">
              <w:rPr>
                <w:rFonts w:ascii="Palatino Linotype" w:hAnsi="Palatino Linotype"/>
                <w:noProof/>
                <w:webHidden/>
              </w:rPr>
              <w:t>11</w:t>
            </w:r>
          </w:ins>
          <w:ins w:id="265" w:author="root" w:date="2016-09-08T18:28:00Z">
            <w:r w:rsidRPr="005E695C">
              <w:rPr>
                <w:rFonts w:ascii="Palatino Linotype" w:hAnsi="Palatino Linotype"/>
                <w:noProof/>
                <w:webHidden/>
                <w:rPrChange w:id="266" w:author="root" w:date="2016-09-08T18:28:00Z">
                  <w:rPr>
                    <w:noProof/>
                    <w:webHidden/>
                  </w:rPr>
                </w:rPrChange>
              </w:rPr>
              <w:fldChar w:fldCharType="end"/>
            </w:r>
            <w:r w:rsidRPr="005E695C">
              <w:rPr>
                <w:rStyle w:val="Hipervnculo"/>
                <w:rFonts w:ascii="Palatino Linotype" w:hAnsi="Palatino Linotype"/>
                <w:noProof/>
                <w:rPrChange w:id="267" w:author="root" w:date="2016-09-08T18:28:00Z">
                  <w:rPr>
                    <w:rStyle w:val="Hipervnculo"/>
                    <w:noProof/>
                  </w:rPr>
                </w:rPrChange>
              </w:rPr>
              <w:fldChar w:fldCharType="end"/>
            </w:r>
          </w:ins>
        </w:p>
        <w:p w14:paraId="1E14C8C7" w14:textId="77777777" w:rsidR="005E695C" w:rsidRPr="005E695C" w:rsidRDefault="005E695C">
          <w:pPr>
            <w:pStyle w:val="TDC3"/>
            <w:tabs>
              <w:tab w:val="left" w:pos="1320"/>
              <w:tab w:val="right" w:leader="dot" w:pos="8494"/>
            </w:tabs>
            <w:spacing w:line="336" w:lineRule="auto"/>
            <w:rPr>
              <w:ins w:id="268" w:author="root" w:date="2016-09-08T18:28:00Z"/>
              <w:rFonts w:ascii="Palatino Linotype" w:eastAsiaTheme="minorEastAsia" w:hAnsi="Palatino Linotype"/>
              <w:noProof/>
              <w:lang w:eastAsia="es-ES"/>
              <w:rPrChange w:id="269" w:author="root" w:date="2016-09-08T18:28:00Z">
                <w:rPr>
                  <w:ins w:id="270" w:author="root" w:date="2016-09-08T18:28:00Z"/>
                  <w:rFonts w:eastAsiaTheme="minorEastAsia"/>
                  <w:noProof/>
                  <w:lang w:eastAsia="es-ES"/>
                </w:rPr>
              </w:rPrChange>
            </w:rPr>
            <w:pPrChange w:id="271" w:author="root" w:date="2016-09-08T18:29:00Z">
              <w:pPr>
                <w:pStyle w:val="TDC3"/>
                <w:tabs>
                  <w:tab w:val="left" w:pos="1320"/>
                  <w:tab w:val="right" w:leader="dot" w:pos="8494"/>
                </w:tabs>
              </w:pPr>
            </w:pPrChange>
          </w:pPr>
          <w:ins w:id="272" w:author="root" w:date="2016-09-08T18:28:00Z">
            <w:r w:rsidRPr="005E695C">
              <w:rPr>
                <w:rStyle w:val="Hipervnculo"/>
                <w:rFonts w:ascii="Palatino Linotype" w:hAnsi="Palatino Linotype"/>
                <w:noProof/>
                <w:rPrChange w:id="273" w:author="root" w:date="2016-09-08T18:28:00Z">
                  <w:rPr>
                    <w:rStyle w:val="Hipervnculo"/>
                    <w:noProof/>
                  </w:rPr>
                </w:rPrChange>
              </w:rPr>
              <w:fldChar w:fldCharType="begin"/>
            </w:r>
            <w:r w:rsidRPr="005E695C">
              <w:rPr>
                <w:rStyle w:val="Hipervnculo"/>
                <w:rFonts w:ascii="Palatino Linotype" w:hAnsi="Palatino Linotype"/>
                <w:noProof/>
                <w:rPrChange w:id="274" w:author="root" w:date="2016-09-08T18:28:00Z">
                  <w:rPr>
                    <w:rStyle w:val="Hipervnculo"/>
                    <w:noProof/>
                  </w:rPr>
                </w:rPrChange>
              </w:rPr>
              <w:instrText xml:space="preserve"> </w:instrText>
            </w:r>
            <w:r w:rsidRPr="005E695C">
              <w:rPr>
                <w:rFonts w:ascii="Palatino Linotype" w:hAnsi="Palatino Linotype"/>
                <w:noProof/>
                <w:rPrChange w:id="275" w:author="root" w:date="2016-09-08T18:28:00Z">
                  <w:rPr>
                    <w:noProof/>
                  </w:rPr>
                </w:rPrChange>
              </w:rPr>
              <w:instrText>HYPERLINK \l "_Toc461122665"</w:instrText>
            </w:r>
            <w:r w:rsidRPr="005E695C">
              <w:rPr>
                <w:rStyle w:val="Hipervnculo"/>
                <w:rFonts w:ascii="Palatino Linotype" w:hAnsi="Palatino Linotype"/>
                <w:noProof/>
                <w:rPrChange w:id="276" w:author="root" w:date="2016-09-08T18:28:00Z">
                  <w:rPr>
                    <w:rStyle w:val="Hipervnculo"/>
                    <w:noProof/>
                  </w:rPr>
                </w:rPrChange>
              </w:rPr>
              <w:instrText xml:space="preserve"> </w:instrText>
            </w:r>
            <w:r w:rsidRPr="005E695C">
              <w:rPr>
                <w:rStyle w:val="Hipervnculo"/>
                <w:rFonts w:ascii="Palatino Linotype" w:hAnsi="Palatino Linotype"/>
                <w:noProof/>
                <w:rPrChange w:id="277" w:author="root" w:date="2016-09-08T18:28:00Z">
                  <w:rPr>
                    <w:rStyle w:val="Hipervnculo"/>
                    <w:noProof/>
                  </w:rPr>
                </w:rPrChange>
              </w:rPr>
              <w:fldChar w:fldCharType="separate"/>
            </w:r>
            <w:r w:rsidRPr="005E695C">
              <w:rPr>
                <w:rStyle w:val="Hipervnculo"/>
                <w:rFonts w:ascii="Palatino Linotype" w:hAnsi="Palatino Linotype"/>
                <w:noProof/>
                <w:rPrChange w:id="278" w:author="root" w:date="2016-09-08T18:28:00Z">
                  <w:rPr>
                    <w:rStyle w:val="Hipervnculo"/>
                    <w:noProof/>
                  </w:rPr>
                </w:rPrChange>
              </w:rPr>
              <w:t>2.1.1</w:t>
            </w:r>
            <w:r w:rsidRPr="005E695C">
              <w:rPr>
                <w:rFonts w:ascii="Palatino Linotype" w:eastAsiaTheme="minorEastAsia" w:hAnsi="Palatino Linotype"/>
                <w:noProof/>
                <w:lang w:eastAsia="es-ES"/>
                <w:rPrChange w:id="279" w:author="root" w:date="2016-09-08T18:28:00Z">
                  <w:rPr>
                    <w:rFonts w:eastAsiaTheme="minorEastAsia"/>
                    <w:noProof/>
                    <w:lang w:eastAsia="es-ES"/>
                  </w:rPr>
                </w:rPrChange>
              </w:rPr>
              <w:tab/>
            </w:r>
            <w:r w:rsidRPr="005E695C">
              <w:rPr>
                <w:rStyle w:val="Hipervnculo"/>
                <w:rFonts w:ascii="Palatino Linotype" w:hAnsi="Palatino Linotype"/>
                <w:noProof/>
                <w:rPrChange w:id="280" w:author="root" w:date="2016-09-08T18:28:00Z">
                  <w:rPr>
                    <w:rStyle w:val="Hipervnculo"/>
                    <w:noProof/>
                  </w:rPr>
                </w:rPrChange>
              </w:rPr>
              <w:t>HTML 5</w:t>
            </w:r>
            <w:r w:rsidRPr="005E695C">
              <w:rPr>
                <w:rFonts w:ascii="Palatino Linotype" w:hAnsi="Palatino Linotype"/>
                <w:noProof/>
                <w:webHidden/>
                <w:rPrChange w:id="281" w:author="root" w:date="2016-09-08T18:28:00Z">
                  <w:rPr>
                    <w:noProof/>
                    <w:webHidden/>
                  </w:rPr>
                </w:rPrChange>
              </w:rPr>
              <w:tab/>
            </w:r>
            <w:r w:rsidRPr="005E695C">
              <w:rPr>
                <w:rFonts w:ascii="Palatino Linotype" w:hAnsi="Palatino Linotype"/>
                <w:noProof/>
                <w:webHidden/>
                <w:rPrChange w:id="282" w:author="root" w:date="2016-09-08T18:28:00Z">
                  <w:rPr>
                    <w:noProof/>
                    <w:webHidden/>
                  </w:rPr>
                </w:rPrChange>
              </w:rPr>
              <w:fldChar w:fldCharType="begin"/>
            </w:r>
            <w:r w:rsidRPr="005E695C">
              <w:rPr>
                <w:rFonts w:ascii="Palatino Linotype" w:hAnsi="Palatino Linotype"/>
                <w:noProof/>
                <w:webHidden/>
                <w:rPrChange w:id="283" w:author="root" w:date="2016-09-08T18:28:00Z">
                  <w:rPr>
                    <w:noProof/>
                    <w:webHidden/>
                  </w:rPr>
                </w:rPrChange>
              </w:rPr>
              <w:instrText xml:space="preserve"> PAGEREF _Toc461122665 \h </w:instrText>
            </w:r>
          </w:ins>
          <w:r w:rsidRPr="005E695C">
            <w:rPr>
              <w:rFonts w:ascii="Palatino Linotype" w:hAnsi="Palatino Linotype"/>
              <w:noProof/>
              <w:webHidden/>
              <w:rPrChange w:id="284" w:author="root" w:date="2016-09-08T18:28:00Z">
                <w:rPr>
                  <w:rFonts w:ascii="Palatino Linotype" w:hAnsi="Palatino Linotype"/>
                  <w:noProof/>
                  <w:webHidden/>
                </w:rPr>
              </w:rPrChange>
            </w:rPr>
          </w:r>
          <w:r w:rsidRPr="005E695C">
            <w:rPr>
              <w:rFonts w:ascii="Palatino Linotype" w:hAnsi="Palatino Linotype"/>
              <w:noProof/>
              <w:webHidden/>
              <w:rPrChange w:id="285" w:author="root" w:date="2016-09-08T18:28:00Z">
                <w:rPr>
                  <w:noProof/>
                  <w:webHidden/>
                </w:rPr>
              </w:rPrChange>
            </w:rPr>
            <w:fldChar w:fldCharType="separate"/>
          </w:r>
          <w:ins w:id="286" w:author="root" w:date="2016-09-08T18:43:00Z">
            <w:r w:rsidR="00E516AC">
              <w:rPr>
                <w:rFonts w:ascii="Palatino Linotype" w:hAnsi="Palatino Linotype"/>
                <w:noProof/>
                <w:webHidden/>
              </w:rPr>
              <w:t>11</w:t>
            </w:r>
          </w:ins>
          <w:ins w:id="287" w:author="root" w:date="2016-09-08T18:28:00Z">
            <w:r w:rsidRPr="005E695C">
              <w:rPr>
                <w:rFonts w:ascii="Palatino Linotype" w:hAnsi="Palatino Linotype"/>
                <w:noProof/>
                <w:webHidden/>
                <w:rPrChange w:id="288" w:author="root" w:date="2016-09-08T18:28:00Z">
                  <w:rPr>
                    <w:noProof/>
                    <w:webHidden/>
                  </w:rPr>
                </w:rPrChange>
              </w:rPr>
              <w:fldChar w:fldCharType="end"/>
            </w:r>
            <w:r w:rsidRPr="005E695C">
              <w:rPr>
                <w:rStyle w:val="Hipervnculo"/>
                <w:rFonts w:ascii="Palatino Linotype" w:hAnsi="Palatino Linotype"/>
                <w:noProof/>
                <w:rPrChange w:id="289" w:author="root" w:date="2016-09-08T18:28:00Z">
                  <w:rPr>
                    <w:rStyle w:val="Hipervnculo"/>
                    <w:noProof/>
                  </w:rPr>
                </w:rPrChange>
              </w:rPr>
              <w:fldChar w:fldCharType="end"/>
            </w:r>
          </w:ins>
        </w:p>
        <w:p w14:paraId="1E672C6C" w14:textId="77777777" w:rsidR="005E695C" w:rsidRPr="005E695C" w:rsidRDefault="005E695C">
          <w:pPr>
            <w:pStyle w:val="TDC3"/>
            <w:tabs>
              <w:tab w:val="left" w:pos="1320"/>
              <w:tab w:val="right" w:leader="dot" w:pos="8494"/>
            </w:tabs>
            <w:spacing w:line="336" w:lineRule="auto"/>
            <w:rPr>
              <w:ins w:id="290" w:author="root" w:date="2016-09-08T18:28:00Z"/>
              <w:rFonts w:ascii="Palatino Linotype" w:eastAsiaTheme="minorEastAsia" w:hAnsi="Palatino Linotype"/>
              <w:noProof/>
              <w:lang w:eastAsia="es-ES"/>
              <w:rPrChange w:id="291" w:author="root" w:date="2016-09-08T18:28:00Z">
                <w:rPr>
                  <w:ins w:id="292" w:author="root" w:date="2016-09-08T18:28:00Z"/>
                  <w:rFonts w:eastAsiaTheme="minorEastAsia"/>
                  <w:noProof/>
                  <w:lang w:eastAsia="es-ES"/>
                </w:rPr>
              </w:rPrChange>
            </w:rPr>
            <w:pPrChange w:id="293" w:author="root" w:date="2016-09-08T18:29:00Z">
              <w:pPr>
                <w:pStyle w:val="TDC3"/>
                <w:tabs>
                  <w:tab w:val="left" w:pos="1320"/>
                  <w:tab w:val="right" w:leader="dot" w:pos="8494"/>
                </w:tabs>
              </w:pPr>
            </w:pPrChange>
          </w:pPr>
          <w:ins w:id="294" w:author="root" w:date="2016-09-08T18:28:00Z">
            <w:r w:rsidRPr="005E695C">
              <w:rPr>
                <w:rStyle w:val="Hipervnculo"/>
                <w:rFonts w:ascii="Palatino Linotype" w:hAnsi="Palatino Linotype"/>
                <w:noProof/>
                <w:rPrChange w:id="295" w:author="root" w:date="2016-09-08T18:28:00Z">
                  <w:rPr>
                    <w:rStyle w:val="Hipervnculo"/>
                    <w:noProof/>
                  </w:rPr>
                </w:rPrChange>
              </w:rPr>
              <w:fldChar w:fldCharType="begin"/>
            </w:r>
            <w:r w:rsidRPr="005E695C">
              <w:rPr>
                <w:rStyle w:val="Hipervnculo"/>
                <w:rFonts w:ascii="Palatino Linotype" w:hAnsi="Palatino Linotype"/>
                <w:noProof/>
                <w:rPrChange w:id="296" w:author="root" w:date="2016-09-08T18:28:00Z">
                  <w:rPr>
                    <w:rStyle w:val="Hipervnculo"/>
                    <w:noProof/>
                  </w:rPr>
                </w:rPrChange>
              </w:rPr>
              <w:instrText xml:space="preserve"> </w:instrText>
            </w:r>
            <w:r w:rsidRPr="005E695C">
              <w:rPr>
                <w:rFonts w:ascii="Palatino Linotype" w:hAnsi="Palatino Linotype"/>
                <w:noProof/>
                <w:rPrChange w:id="297" w:author="root" w:date="2016-09-08T18:28:00Z">
                  <w:rPr>
                    <w:noProof/>
                  </w:rPr>
                </w:rPrChange>
              </w:rPr>
              <w:instrText>HYPERLINK \l "_Toc461122666"</w:instrText>
            </w:r>
            <w:r w:rsidRPr="005E695C">
              <w:rPr>
                <w:rStyle w:val="Hipervnculo"/>
                <w:rFonts w:ascii="Palatino Linotype" w:hAnsi="Palatino Linotype"/>
                <w:noProof/>
                <w:rPrChange w:id="298" w:author="root" w:date="2016-09-08T18:28:00Z">
                  <w:rPr>
                    <w:rStyle w:val="Hipervnculo"/>
                    <w:noProof/>
                  </w:rPr>
                </w:rPrChange>
              </w:rPr>
              <w:instrText xml:space="preserve"> </w:instrText>
            </w:r>
            <w:r w:rsidRPr="005E695C">
              <w:rPr>
                <w:rStyle w:val="Hipervnculo"/>
                <w:rFonts w:ascii="Palatino Linotype" w:hAnsi="Palatino Linotype"/>
                <w:noProof/>
                <w:rPrChange w:id="299" w:author="root" w:date="2016-09-08T18:28:00Z">
                  <w:rPr>
                    <w:rStyle w:val="Hipervnculo"/>
                    <w:noProof/>
                  </w:rPr>
                </w:rPrChange>
              </w:rPr>
              <w:fldChar w:fldCharType="separate"/>
            </w:r>
            <w:r w:rsidRPr="005E695C">
              <w:rPr>
                <w:rStyle w:val="Hipervnculo"/>
                <w:rFonts w:ascii="Palatino Linotype" w:hAnsi="Palatino Linotype"/>
                <w:noProof/>
                <w:rPrChange w:id="300" w:author="root" w:date="2016-09-08T18:28:00Z">
                  <w:rPr>
                    <w:rStyle w:val="Hipervnculo"/>
                    <w:noProof/>
                  </w:rPr>
                </w:rPrChange>
              </w:rPr>
              <w:t>2.1.2</w:t>
            </w:r>
            <w:r w:rsidRPr="005E695C">
              <w:rPr>
                <w:rFonts w:ascii="Palatino Linotype" w:eastAsiaTheme="minorEastAsia" w:hAnsi="Palatino Linotype"/>
                <w:noProof/>
                <w:lang w:eastAsia="es-ES"/>
                <w:rPrChange w:id="301" w:author="root" w:date="2016-09-08T18:28:00Z">
                  <w:rPr>
                    <w:rFonts w:eastAsiaTheme="minorEastAsia"/>
                    <w:noProof/>
                    <w:lang w:eastAsia="es-ES"/>
                  </w:rPr>
                </w:rPrChange>
              </w:rPr>
              <w:tab/>
            </w:r>
            <w:r w:rsidRPr="005E695C">
              <w:rPr>
                <w:rStyle w:val="Hipervnculo"/>
                <w:rFonts w:ascii="Palatino Linotype" w:hAnsi="Palatino Linotype"/>
                <w:noProof/>
                <w:rPrChange w:id="302" w:author="root" w:date="2016-09-08T18:28:00Z">
                  <w:rPr>
                    <w:rStyle w:val="Hipervnculo"/>
                    <w:noProof/>
                  </w:rPr>
                </w:rPrChange>
              </w:rPr>
              <w:t>JavaScript</w:t>
            </w:r>
            <w:r w:rsidRPr="005E695C">
              <w:rPr>
                <w:rFonts w:ascii="Palatino Linotype" w:hAnsi="Palatino Linotype"/>
                <w:noProof/>
                <w:webHidden/>
                <w:rPrChange w:id="303" w:author="root" w:date="2016-09-08T18:28:00Z">
                  <w:rPr>
                    <w:noProof/>
                    <w:webHidden/>
                  </w:rPr>
                </w:rPrChange>
              </w:rPr>
              <w:tab/>
            </w:r>
            <w:r w:rsidRPr="005E695C">
              <w:rPr>
                <w:rFonts w:ascii="Palatino Linotype" w:hAnsi="Palatino Linotype"/>
                <w:noProof/>
                <w:webHidden/>
                <w:rPrChange w:id="304" w:author="root" w:date="2016-09-08T18:28:00Z">
                  <w:rPr>
                    <w:noProof/>
                    <w:webHidden/>
                  </w:rPr>
                </w:rPrChange>
              </w:rPr>
              <w:fldChar w:fldCharType="begin"/>
            </w:r>
            <w:r w:rsidRPr="005E695C">
              <w:rPr>
                <w:rFonts w:ascii="Palatino Linotype" w:hAnsi="Palatino Linotype"/>
                <w:noProof/>
                <w:webHidden/>
                <w:rPrChange w:id="305" w:author="root" w:date="2016-09-08T18:28:00Z">
                  <w:rPr>
                    <w:noProof/>
                    <w:webHidden/>
                  </w:rPr>
                </w:rPrChange>
              </w:rPr>
              <w:instrText xml:space="preserve"> PAGEREF _Toc461122666 \h </w:instrText>
            </w:r>
          </w:ins>
          <w:r w:rsidRPr="005E695C">
            <w:rPr>
              <w:rFonts w:ascii="Palatino Linotype" w:hAnsi="Palatino Linotype"/>
              <w:noProof/>
              <w:webHidden/>
              <w:rPrChange w:id="306" w:author="root" w:date="2016-09-08T18:28:00Z">
                <w:rPr>
                  <w:rFonts w:ascii="Palatino Linotype" w:hAnsi="Palatino Linotype"/>
                  <w:noProof/>
                  <w:webHidden/>
                </w:rPr>
              </w:rPrChange>
            </w:rPr>
          </w:r>
          <w:r w:rsidRPr="005E695C">
            <w:rPr>
              <w:rFonts w:ascii="Palatino Linotype" w:hAnsi="Palatino Linotype"/>
              <w:noProof/>
              <w:webHidden/>
              <w:rPrChange w:id="307" w:author="root" w:date="2016-09-08T18:28:00Z">
                <w:rPr>
                  <w:noProof/>
                  <w:webHidden/>
                </w:rPr>
              </w:rPrChange>
            </w:rPr>
            <w:fldChar w:fldCharType="separate"/>
          </w:r>
          <w:ins w:id="308" w:author="root" w:date="2016-09-08T18:43:00Z">
            <w:r w:rsidR="00E516AC">
              <w:rPr>
                <w:rFonts w:ascii="Palatino Linotype" w:hAnsi="Palatino Linotype"/>
                <w:noProof/>
                <w:webHidden/>
              </w:rPr>
              <w:t>11</w:t>
            </w:r>
          </w:ins>
          <w:ins w:id="309" w:author="root" w:date="2016-09-08T18:28:00Z">
            <w:r w:rsidRPr="005E695C">
              <w:rPr>
                <w:rFonts w:ascii="Palatino Linotype" w:hAnsi="Palatino Linotype"/>
                <w:noProof/>
                <w:webHidden/>
                <w:rPrChange w:id="310" w:author="root" w:date="2016-09-08T18:28:00Z">
                  <w:rPr>
                    <w:noProof/>
                    <w:webHidden/>
                  </w:rPr>
                </w:rPrChange>
              </w:rPr>
              <w:fldChar w:fldCharType="end"/>
            </w:r>
            <w:r w:rsidRPr="005E695C">
              <w:rPr>
                <w:rStyle w:val="Hipervnculo"/>
                <w:rFonts w:ascii="Palatino Linotype" w:hAnsi="Palatino Linotype"/>
                <w:noProof/>
                <w:rPrChange w:id="311" w:author="root" w:date="2016-09-08T18:28:00Z">
                  <w:rPr>
                    <w:rStyle w:val="Hipervnculo"/>
                    <w:noProof/>
                  </w:rPr>
                </w:rPrChange>
              </w:rPr>
              <w:fldChar w:fldCharType="end"/>
            </w:r>
          </w:ins>
        </w:p>
        <w:p w14:paraId="771FF290" w14:textId="77777777" w:rsidR="005E695C" w:rsidRPr="005E695C" w:rsidRDefault="005E695C">
          <w:pPr>
            <w:pStyle w:val="TDC3"/>
            <w:tabs>
              <w:tab w:val="left" w:pos="1320"/>
              <w:tab w:val="right" w:leader="dot" w:pos="8494"/>
            </w:tabs>
            <w:spacing w:line="336" w:lineRule="auto"/>
            <w:rPr>
              <w:ins w:id="312" w:author="root" w:date="2016-09-08T18:28:00Z"/>
              <w:rFonts w:ascii="Palatino Linotype" w:eastAsiaTheme="minorEastAsia" w:hAnsi="Palatino Linotype"/>
              <w:noProof/>
              <w:lang w:eastAsia="es-ES"/>
              <w:rPrChange w:id="313" w:author="root" w:date="2016-09-08T18:28:00Z">
                <w:rPr>
                  <w:ins w:id="314" w:author="root" w:date="2016-09-08T18:28:00Z"/>
                  <w:rFonts w:eastAsiaTheme="minorEastAsia"/>
                  <w:noProof/>
                  <w:lang w:eastAsia="es-ES"/>
                </w:rPr>
              </w:rPrChange>
            </w:rPr>
            <w:pPrChange w:id="315" w:author="root" w:date="2016-09-08T18:29:00Z">
              <w:pPr>
                <w:pStyle w:val="TDC3"/>
                <w:tabs>
                  <w:tab w:val="left" w:pos="1320"/>
                  <w:tab w:val="right" w:leader="dot" w:pos="8494"/>
                </w:tabs>
              </w:pPr>
            </w:pPrChange>
          </w:pPr>
          <w:ins w:id="316" w:author="root" w:date="2016-09-08T18:28:00Z">
            <w:r w:rsidRPr="005E695C">
              <w:rPr>
                <w:rStyle w:val="Hipervnculo"/>
                <w:rFonts w:ascii="Palatino Linotype" w:hAnsi="Palatino Linotype"/>
                <w:noProof/>
                <w:rPrChange w:id="317" w:author="root" w:date="2016-09-08T18:28:00Z">
                  <w:rPr>
                    <w:rStyle w:val="Hipervnculo"/>
                    <w:noProof/>
                  </w:rPr>
                </w:rPrChange>
              </w:rPr>
              <w:fldChar w:fldCharType="begin"/>
            </w:r>
            <w:r w:rsidRPr="005E695C">
              <w:rPr>
                <w:rStyle w:val="Hipervnculo"/>
                <w:rFonts w:ascii="Palatino Linotype" w:hAnsi="Palatino Linotype"/>
                <w:noProof/>
                <w:rPrChange w:id="318" w:author="root" w:date="2016-09-08T18:28:00Z">
                  <w:rPr>
                    <w:rStyle w:val="Hipervnculo"/>
                    <w:noProof/>
                  </w:rPr>
                </w:rPrChange>
              </w:rPr>
              <w:instrText xml:space="preserve"> </w:instrText>
            </w:r>
            <w:r w:rsidRPr="005E695C">
              <w:rPr>
                <w:rFonts w:ascii="Palatino Linotype" w:hAnsi="Palatino Linotype"/>
                <w:noProof/>
                <w:rPrChange w:id="319" w:author="root" w:date="2016-09-08T18:28:00Z">
                  <w:rPr>
                    <w:noProof/>
                  </w:rPr>
                </w:rPrChange>
              </w:rPr>
              <w:instrText>HYPERLINK \l "_Toc461122667"</w:instrText>
            </w:r>
            <w:r w:rsidRPr="005E695C">
              <w:rPr>
                <w:rStyle w:val="Hipervnculo"/>
                <w:rFonts w:ascii="Palatino Linotype" w:hAnsi="Palatino Linotype"/>
                <w:noProof/>
                <w:rPrChange w:id="320" w:author="root" w:date="2016-09-08T18:28:00Z">
                  <w:rPr>
                    <w:rStyle w:val="Hipervnculo"/>
                    <w:noProof/>
                  </w:rPr>
                </w:rPrChange>
              </w:rPr>
              <w:instrText xml:space="preserve"> </w:instrText>
            </w:r>
            <w:r w:rsidRPr="005E695C">
              <w:rPr>
                <w:rStyle w:val="Hipervnculo"/>
                <w:rFonts w:ascii="Palatino Linotype" w:hAnsi="Palatino Linotype"/>
                <w:noProof/>
                <w:rPrChange w:id="321" w:author="root" w:date="2016-09-08T18:28:00Z">
                  <w:rPr>
                    <w:rStyle w:val="Hipervnculo"/>
                    <w:noProof/>
                  </w:rPr>
                </w:rPrChange>
              </w:rPr>
              <w:fldChar w:fldCharType="separate"/>
            </w:r>
            <w:r w:rsidRPr="005E695C">
              <w:rPr>
                <w:rStyle w:val="Hipervnculo"/>
                <w:rFonts w:ascii="Palatino Linotype" w:hAnsi="Palatino Linotype"/>
                <w:noProof/>
                <w:rPrChange w:id="322" w:author="root" w:date="2016-09-08T18:28:00Z">
                  <w:rPr>
                    <w:rStyle w:val="Hipervnculo"/>
                    <w:noProof/>
                  </w:rPr>
                </w:rPrChange>
              </w:rPr>
              <w:t>2.1.3</w:t>
            </w:r>
            <w:r w:rsidRPr="005E695C">
              <w:rPr>
                <w:rFonts w:ascii="Palatino Linotype" w:eastAsiaTheme="minorEastAsia" w:hAnsi="Palatino Linotype"/>
                <w:noProof/>
                <w:lang w:eastAsia="es-ES"/>
                <w:rPrChange w:id="323" w:author="root" w:date="2016-09-08T18:28:00Z">
                  <w:rPr>
                    <w:rFonts w:eastAsiaTheme="minorEastAsia"/>
                    <w:noProof/>
                    <w:lang w:eastAsia="es-ES"/>
                  </w:rPr>
                </w:rPrChange>
              </w:rPr>
              <w:tab/>
            </w:r>
            <w:r w:rsidRPr="005E695C">
              <w:rPr>
                <w:rStyle w:val="Hipervnculo"/>
                <w:rFonts w:ascii="Palatino Linotype" w:hAnsi="Palatino Linotype"/>
                <w:noProof/>
                <w:rPrChange w:id="324" w:author="root" w:date="2016-09-08T18:28:00Z">
                  <w:rPr>
                    <w:rStyle w:val="Hipervnculo"/>
                    <w:noProof/>
                  </w:rPr>
                </w:rPrChange>
              </w:rPr>
              <w:t>PHP</w:t>
            </w:r>
            <w:r w:rsidRPr="005E695C">
              <w:rPr>
                <w:rFonts w:ascii="Palatino Linotype" w:hAnsi="Palatino Linotype"/>
                <w:noProof/>
                <w:webHidden/>
                <w:rPrChange w:id="325" w:author="root" w:date="2016-09-08T18:28:00Z">
                  <w:rPr>
                    <w:noProof/>
                    <w:webHidden/>
                  </w:rPr>
                </w:rPrChange>
              </w:rPr>
              <w:tab/>
            </w:r>
            <w:r w:rsidRPr="005E695C">
              <w:rPr>
                <w:rFonts w:ascii="Palatino Linotype" w:hAnsi="Palatino Linotype"/>
                <w:noProof/>
                <w:webHidden/>
                <w:rPrChange w:id="326" w:author="root" w:date="2016-09-08T18:28:00Z">
                  <w:rPr>
                    <w:noProof/>
                    <w:webHidden/>
                  </w:rPr>
                </w:rPrChange>
              </w:rPr>
              <w:fldChar w:fldCharType="begin"/>
            </w:r>
            <w:r w:rsidRPr="005E695C">
              <w:rPr>
                <w:rFonts w:ascii="Palatino Linotype" w:hAnsi="Palatino Linotype"/>
                <w:noProof/>
                <w:webHidden/>
                <w:rPrChange w:id="327" w:author="root" w:date="2016-09-08T18:28:00Z">
                  <w:rPr>
                    <w:noProof/>
                    <w:webHidden/>
                  </w:rPr>
                </w:rPrChange>
              </w:rPr>
              <w:instrText xml:space="preserve"> PAGEREF _Toc461122667 \h </w:instrText>
            </w:r>
          </w:ins>
          <w:r w:rsidRPr="005E695C">
            <w:rPr>
              <w:rFonts w:ascii="Palatino Linotype" w:hAnsi="Palatino Linotype"/>
              <w:noProof/>
              <w:webHidden/>
              <w:rPrChange w:id="328" w:author="root" w:date="2016-09-08T18:28:00Z">
                <w:rPr>
                  <w:rFonts w:ascii="Palatino Linotype" w:hAnsi="Palatino Linotype"/>
                  <w:noProof/>
                  <w:webHidden/>
                </w:rPr>
              </w:rPrChange>
            </w:rPr>
          </w:r>
          <w:r w:rsidRPr="005E695C">
            <w:rPr>
              <w:rFonts w:ascii="Palatino Linotype" w:hAnsi="Palatino Linotype"/>
              <w:noProof/>
              <w:webHidden/>
              <w:rPrChange w:id="329" w:author="root" w:date="2016-09-08T18:28:00Z">
                <w:rPr>
                  <w:noProof/>
                  <w:webHidden/>
                </w:rPr>
              </w:rPrChange>
            </w:rPr>
            <w:fldChar w:fldCharType="separate"/>
          </w:r>
          <w:ins w:id="330" w:author="root" w:date="2016-09-08T18:43:00Z">
            <w:r w:rsidR="00E516AC">
              <w:rPr>
                <w:rFonts w:ascii="Palatino Linotype" w:hAnsi="Palatino Linotype"/>
                <w:noProof/>
                <w:webHidden/>
              </w:rPr>
              <w:t>12</w:t>
            </w:r>
          </w:ins>
          <w:ins w:id="331" w:author="root" w:date="2016-09-08T18:28:00Z">
            <w:r w:rsidRPr="005E695C">
              <w:rPr>
                <w:rFonts w:ascii="Palatino Linotype" w:hAnsi="Palatino Linotype"/>
                <w:noProof/>
                <w:webHidden/>
                <w:rPrChange w:id="332" w:author="root" w:date="2016-09-08T18:28:00Z">
                  <w:rPr>
                    <w:noProof/>
                    <w:webHidden/>
                  </w:rPr>
                </w:rPrChange>
              </w:rPr>
              <w:fldChar w:fldCharType="end"/>
            </w:r>
            <w:r w:rsidRPr="005E695C">
              <w:rPr>
                <w:rStyle w:val="Hipervnculo"/>
                <w:rFonts w:ascii="Palatino Linotype" w:hAnsi="Palatino Linotype"/>
                <w:noProof/>
                <w:rPrChange w:id="333" w:author="root" w:date="2016-09-08T18:28:00Z">
                  <w:rPr>
                    <w:rStyle w:val="Hipervnculo"/>
                    <w:noProof/>
                  </w:rPr>
                </w:rPrChange>
              </w:rPr>
              <w:fldChar w:fldCharType="end"/>
            </w:r>
          </w:ins>
        </w:p>
        <w:p w14:paraId="1FA97B85" w14:textId="77777777" w:rsidR="005E695C" w:rsidRPr="005E695C" w:rsidRDefault="005E695C">
          <w:pPr>
            <w:pStyle w:val="TDC2"/>
            <w:tabs>
              <w:tab w:val="left" w:pos="880"/>
              <w:tab w:val="right" w:leader="dot" w:pos="8494"/>
            </w:tabs>
            <w:spacing w:line="336" w:lineRule="auto"/>
            <w:rPr>
              <w:ins w:id="334" w:author="root" w:date="2016-09-08T18:28:00Z"/>
              <w:rFonts w:ascii="Palatino Linotype" w:eastAsiaTheme="minorEastAsia" w:hAnsi="Palatino Linotype"/>
              <w:noProof/>
              <w:lang w:eastAsia="es-ES"/>
              <w:rPrChange w:id="335" w:author="root" w:date="2016-09-08T18:28:00Z">
                <w:rPr>
                  <w:ins w:id="336" w:author="root" w:date="2016-09-08T18:28:00Z"/>
                  <w:rFonts w:eastAsiaTheme="minorEastAsia"/>
                  <w:noProof/>
                  <w:lang w:eastAsia="es-ES"/>
                </w:rPr>
              </w:rPrChange>
            </w:rPr>
            <w:pPrChange w:id="337" w:author="root" w:date="2016-09-08T18:29:00Z">
              <w:pPr>
                <w:pStyle w:val="TDC2"/>
                <w:tabs>
                  <w:tab w:val="left" w:pos="880"/>
                  <w:tab w:val="right" w:leader="dot" w:pos="8494"/>
                </w:tabs>
              </w:pPr>
            </w:pPrChange>
          </w:pPr>
          <w:ins w:id="338" w:author="root" w:date="2016-09-08T18:28:00Z">
            <w:r w:rsidRPr="005E695C">
              <w:rPr>
                <w:rStyle w:val="Hipervnculo"/>
                <w:rFonts w:ascii="Palatino Linotype" w:hAnsi="Palatino Linotype"/>
                <w:noProof/>
                <w:rPrChange w:id="339" w:author="root" w:date="2016-09-08T18:28:00Z">
                  <w:rPr>
                    <w:rStyle w:val="Hipervnculo"/>
                    <w:noProof/>
                  </w:rPr>
                </w:rPrChange>
              </w:rPr>
              <w:fldChar w:fldCharType="begin"/>
            </w:r>
            <w:r w:rsidRPr="005E695C">
              <w:rPr>
                <w:rStyle w:val="Hipervnculo"/>
                <w:rFonts w:ascii="Palatino Linotype" w:hAnsi="Palatino Linotype"/>
                <w:noProof/>
                <w:rPrChange w:id="340" w:author="root" w:date="2016-09-08T18:28:00Z">
                  <w:rPr>
                    <w:rStyle w:val="Hipervnculo"/>
                    <w:noProof/>
                  </w:rPr>
                </w:rPrChange>
              </w:rPr>
              <w:instrText xml:space="preserve"> </w:instrText>
            </w:r>
            <w:r w:rsidRPr="005E695C">
              <w:rPr>
                <w:rFonts w:ascii="Palatino Linotype" w:hAnsi="Palatino Linotype"/>
                <w:noProof/>
                <w:rPrChange w:id="341" w:author="root" w:date="2016-09-08T18:28:00Z">
                  <w:rPr>
                    <w:noProof/>
                  </w:rPr>
                </w:rPrChange>
              </w:rPr>
              <w:instrText>HYPERLINK \l "_Toc461122668"</w:instrText>
            </w:r>
            <w:r w:rsidRPr="005E695C">
              <w:rPr>
                <w:rStyle w:val="Hipervnculo"/>
                <w:rFonts w:ascii="Palatino Linotype" w:hAnsi="Palatino Linotype"/>
                <w:noProof/>
                <w:rPrChange w:id="342" w:author="root" w:date="2016-09-08T18:28:00Z">
                  <w:rPr>
                    <w:rStyle w:val="Hipervnculo"/>
                    <w:noProof/>
                  </w:rPr>
                </w:rPrChange>
              </w:rPr>
              <w:instrText xml:space="preserve"> </w:instrText>
            </w:r>
            <w:r w:rsidRPr="005E695C">
              <w:rPr>
                <w:rStyle w:val="Hipervnculo"/>
                <w:rFonts w:ascii="Palatino Linotype" w:hAnsi="Palatino Linotype"/>
                <w:noProof/>
                <w:rPrChange w:id="343" w:author="root" w:date="2016-09-08T18:28:00Z">
                  <w:rPr>
                    <w:rStyle w:val="Hipervnculo"/>
                    <w:noProof/>
                  </w:rPr>
                </w:rPrChange>
              </w:rPr>
              <w:fldChar w:fldCharType="separate"/>
            </w:r>
            <w:r w:rsidRPr="005E695C">
              <w:rPr>
                <w:rStyle w:val="Hipervnculo"/>
                <w:rFonts w:ascii="Palatino Linotype" w:hAnsi="Palatino Linotype"/>
                <w:noProof/>
                <w:rPrChange w:id="344" w:author="root" w:date="2016-09-08T18:28:00Z">
                  <w:rPr>
                    <w:rStyle w:val="Hipervnculo"/>
                    <w:noProof/>
                  </w:rPr>
                </w:rPrChange>
              </w:rPr>
              <w:t>2.2</w:t>
            </w:r>
            <w:r w:rsidRPr="005E695C">
              <w:rPr>
                <w:rFonts w:ascii="Palatino Linotype" w:eastAsiaTheme="minorEastAsia" w:hAnsi="Palatino Linotype"/>
                <w:noProof/>
                <w:lang w:eastAsia="es-ES"/>
                <w:rPrChange w:id="345" w:author="root" w:date="2016-09-08T18:28:00Z">
                  <w:rPr>
                    <w:rFonts w:eastAsiaTheme="minorEastAsia"/>
                    <w:noProof/>
                    <w:lang w:eastAsia="es-ES"/>
                  </w:rPr>
                </w:rPrChange>
              </w:rPr>
              <w:tab/>
            </w:r>
            <w:r w:rsidRPr="005E695C">
              <w:rPr>
                <w:rStyle w:val="Hipervnculo"/>
                <w:rFonts w:ascii="Palatino Linotype" w:hAnsi="Palatino Linotype"/>
                <w:noProof/>
                <w:rPrChange w:id="346" w:author="root" w:date="2016-09-08T18:28:00Z">
                  <w:rPr>
                    <w:rStyle w:val="Hipervnculo"/>
                    <w:noProof/>
                  </w:rPr>
                </w:rPrChange>
              </w:rPr>
              <w:t>Realidad aumentada</w:t>
            </w:r>
            <w:r w:rsidRPr="005E695C">
              <w:rPr>
                <w:rFonts w:ascii="Palatino Linotype" w:hAnsi="Palatino Linotype"/>
                <w:noProof/>
                <w:webHidden/>
                <w:rPrChange w:id="347" w:author="root" w:date="2016-09-08T18:28:00Z">
                  <w:rPr>
                    <w:noProof/>
                    <w:webHidden/>
                  </w:rPr>
                </w:rPrChange>
              </w:rPr>
              <w:tab/>
            </w:r>
            <w:r w:rsidRPr="005E695C">
              <w:rPr>
                <w:rFonts w:ascii="Palatino Linotype" w:hAnsi="Palatino Linotype"/>
                <w:noProof/>
                <w:webHidden/>
                <w:rPrChange w:id="348" w:author="root" w:date="2016-09-08T18:28:00Z">
                  <w:rPr>
                    <w:noProof/>
                    <w:webHidden/>
                  </w:rPr>
                </w:rPrChange>
              </w:rPr>
              <w:fldChar w:fldCharType="begin"/>
            </w:r>
            <w:r w:rsidRPr="005E695C">
              <w:rPr>
                <w:rFonts w:ascii="Palatino Linotype" w:hAnsi="Palatino Linotype"/>
                <w:noProof/>
                <w:webHidden/>
                <w:rPrChange w:id="349" w:author="root" w:date="2016-09-08T18:28:00Z">
                  <w:rPr>
                    <w:noProof/>
                    <w:webHidden/>
                  </w:rPr>
                </w:rPrChange>
              </w:rPr>
              <w:instrText xml:space="preserve"> PAGEREF _Toc461122668 \h </w:instrText>
            </w:r>
          </w:ins>
          <w:r w:rsidRPr="005E695C">
            <w:rPr>
              <w:rFonts w:ascii="Palatino Linotype" w:hAnsi="Palatino Linotype"/>
              <w:noProof/>
              <w:webHidden/>
              <w:rPrChange w:id="350" w:author="root" w:date="2016-09-08T18:28:00Z">
                <w:rPr>
                  <w:rFonts w:ascii="Palatino Linotype" w:hAnsi="Palatino Linotype"/>
                  <w:noProof/>
                  <w:webHidden/>
                </w:rPr>
              </w:rPrChange>
            </w:rPr>
          </w:r>
          <w:r w:rsidRPr="005E695C">
            <w:rPr>
              <w:rFonts w:ascii="Palatino Linotype" w:hAnsi="Palatino Linotype"/>
              <w:noProof/>
              <w:webHidden/>
              <w:rPrChange w:id="351" w:author="root" w:date="2016-09-08T18:28:00Z">
                <w:rPr>
                  <w:noProof/>
                  <w:webHidden/>
                </w:rPr>
              </w:rPrChange>
            </w:rPr>
            <w:fldChar w:fldCharType="separate"/>
          </w:r>
          <w:ins w:id="352" w:author="root" w:date="2016-09-08T18:43:00Z">
            <w:r w:rsidR="00E516AC">
              <w:rPr>
                <w:rFonts w:ascii="Palatino Linotype" w:hAnsi="Palatino Linotype"/>
                <w:noProof/>
                <w:webHidden/>
              </w:rPr>
              <w:t>12</w:t>
            </w:r>
          </w:ins>
          <w:ins w:id="353" w:author="root" w:date="2016-09-08T18:28:00Z">
            <w:r w:rsidRPr="005E695C">
              <w:rPr>
                <w:rFonts w:ascii="Palatino Linotype" w:hAnsi="Palatino Linotype"/>
                <w:noProof/>
                <w:webHidden/>
                <w:rPrChange w:id="354" w:author="root" w:date="2016-09-08T18:28:00Z">
                  <w:rPr>
                    <w:noProof/>
                    <w:webHidden/>
                  </w:rPr>
                </w:rPrChange>
              </w:rPr>
              <w:fldChar w:fldCharType="end"/>
            </w:r>
            <w:r w:rsidRPr="005E695C">
              <w:rPr>
                <w:rStyle w:val="Hipervnculo"/>
                <w:rFonts w:ascii="Palatino Linotype" w:hAnsi="Palatino Linotype"/>
                <w:noProof/>
                <w:rPrChange w:id="355" w:author="root" w:date="2016-09-08T18:28:00Z">
                  <w:rPr>
                    <w:rStyle w:val="Hipervnculo"/>
                    <w:noProof/>
                  </w:rPr>
                </w:rPrChange>
              </w:rPr>
              <w:fldChar w:fldCharType="end"/>
            </w:r>
          </w:ins>
        </w:p>
        <w:p w14:paraId="43F464DF" w14:textId="77777777" w:rsidR="005E695C" w:rsidRPr="005E695C" w:rsidRDefault="005E695C">
          <w:pPr>
            <w:pStyle w:val="TDC3"/>
            <w:tabs>
              <w:tab w:val="left" w:pos="1320"/>
              <w:tab w:val="right" w:leader="dot" w:pos="8494"/>
            </w:tabs>
            <w:spacing w:line="336" w:lineRule="auto"/>
            <w:rPr>
              <w:ins w:id="356" w:author="root" w:date="2016-09-08T18:28:00Z"/>
              <w:rFonts w:ascii="Palatino Linotype" w:eastAsiaTheme="minorEastAsia" w:hAnsi="Palatino Linotype"/>
              <w:noProof/>
              <w:lang w:eastAsia="es-ES"/>
              <w:rPrChange w:id="357" w:author="root" w:date="2016-09-08T18:28:00Z">
                <w:rPr>
                  <w:ins w:id="358" w:author="root" w:date="2016-09-08T18:28:00Z"/>
                  <w:rFonts w:eastAsiaTheme="minorEastAsia"/>
                  <w:noProof/>
                  <w:lang w:eastAsia="es-ES"/>
                </w:rPr>
              </w:rPrChange>
            </w:rPr>
            <w:pPrChange w:id="359" w:author="root" w:date="2016-09-08T18:29:00Z">
              <w:pPr>
                <w:pStyle w:val="TDC3"/>
                <w:tabs>
                  <w:tab w:val="left" w:pos="1320"/>
                  <w:tab w:val="right" w:leader="dot" w:pos="8494"/>
                </w:tabs>
              </w:pPr>
            </w:pPrChange>
          </w:pPr>
          <w:ins w:id="360" w:author="root" w:date="2016-09-08T18:28:00Z">
            <w:r w:rsidRPr="005E695C">
              <w:rPr>
                <w:rStyle w:val="Hipervnculo"/>
                <w:rFonts w:ascii="Palatino Linotype" w:hAnsi="Palatino Linotype"/>
                <w:noProof/>
                <w:rPrChange w:id="361" w:author="root" w:date="2016-09-08T18:28:00Z">
                  <w:rPr>
                    <w:rStyle w:val="Hipervnculo"/>
                    <w:noProof/>
                  </w:rPr>
                </w:rPrChange>
              </w:rPr>
              <w:fldChar w:fldCharType="begin"/>
            </w:r>
            <w:r w:rsidRPr="005E695C">
              <w:rPr>
                <w:rStyle w:val="Hipervnculo"/>
                <w:rFonts w:ascii="Palatino Linotype" w:hAnsi="Palatino Linotype"/>
                <w:noProof/>
                <w:rPrChange w:id="362" w:author="root" w:date="2016-09-08T18:28:00Z">
                  <w:rPr>
                    <w:rStyle w:val="Hipervnculo"/>
                    <w:noProof/>
                  </w:rPr>
                </w:rPrChange>
              </w:rPr>
              <w:instrText xml:space="preserve"> </w:instrText>
            </w:r>
            <w:r w:rsidRPr="005E695C">
              <w:rPr>
                <w:rFonts w:ascii="Palatino Linotype" w:hAnsi="Palatino Linotype"/>
                <w:noProof/>
                <w:rPrChange w:id="363" w:author="root" w:date="2016-09-08T18:28:00Z">
                  <w:rPr>
                    <w:noProof/>
                  </w:rPr>
                </w:rPrChange>
              </w:rPr>
              <w:instrText>HYPERLINK \l "_Toc461122669"</w:instrText>
            </w:r>
            <w:r w:rsidRPr="005E695C">
              <w:rPr>
                <w:rStyle w:val="Hipervnculo"/>
                <w:rFonts w:ascii="Palatino Linotype" w:hAnsi="Palatino Linotype"/>
                <w:noProof/>
                <w:rPrChange w:id="364" w:author="root" w:date="2016-09-08T18:28:00Z">
                  <w:rPr>
                    <w:rStyle w:val="Hipervnculo"/>
                    <w:noProof/>
                  </w:rPr>
                </w:rPrChange>
              </w:rPr>
              <w:instrText xml:space="preserve"> </w:instrText>
            </w:r>
            <w:r w:rsidRPr="005E695C">
              <w:rPr>
                <w:rStyle w:val="Hipervnculo"/>
                <w:rFonts w:ascii="Palatino Linotype" w:hAnsi="Palatino Linotype"/>
                <w:noProof/>
                <w:rPrChange w:id="365" w:author="root" w:date="2016-09-08T18:28:00Z">
                  <w:rPr>
                    <w:rStyle w:val="Hipervnculo"/>
                    <w:noProof/>
                  </w:rPr>
                </w:rPrChange>
              </w:rPr>
              <w:fldChar w:fldCharType="separate"/>
            </w:r>
            <w:r w:rsidRPr="005E695C">
              <w:rPr>
                <w:rStyle w:val="Hipervnculo"/>
                <w:rFonts w:ascii="Palatino Linotype" w:hAnsi="Palatino Linotype"/>
                <w:noProof/>
                <w:rPrChange w:id="366" w:author="root" w:date="2016-09-08T18:28:00Z">
                  <w:rPr>
                    <w:rStyle w:val="Hipervnculo"/>
                    <w:noProof/>
                  </w:rPr>
                </w:rPrChange>
              </w:rPr>
              <w:t>2.2.1</w:t>
            </w:r>
            <w:r w:rsidRPr="005E695C">
              <w:rPr>
                <w:rFonts w:ascii="Palatino Linotype" w:eastAsiaTheme="minorEastAsia" w:hAnsi="Palatino Linotype"/>
                <w:noProof/>
                <w:lang w:eastAsia="es-ES"/>
                <w:rPrChange w:id="367" w:author="root" w:date="2016-09-08T18:28:00Z">
                  <w:rPr>
                    <w:rFonts w:eastAsiaTheme="minorEastAsia"/>
                    <w:noProof/>
                    <w:lang w:eastAsia="es-ES"/>
                  </w:rPr>
                </w:rPrChange>
              </w:rPr>
              <w:tab/>
            </w:r>
            <w:r w:rsidRPr="005E695C">
              <w:rPr>
                <w:rStyle w:val="Hipervnculo"/>
                <w:rFonts w:ascii="Palatino Linotype" w:hAnsi="Palatino Linotype"/>
                <w:noProof/>
                <w:rPrChange w:id="368" w:author="root" w:date="2016-09-08T18:28:00Z">
                  <w:rPr>
                    <w:rStyle w:val="Hipervnculo"/>
                    <w:noProof/>
                  </w:rPr>
                </w:rPrChange>
              </w:rPr>
              <w:t>RA en web y WebGL</w:t>
            </w:r>
            <w:r w:rsidRPr="005E695C">
              <w:rPr>
                <w:rFonts w:ascii="Palatino Linotype" w:hAnsi="Palatino Linotype"/>
                <w:noProof/>
                <w:webHidden/>
                <w:rPrChange w:id="369" w:author="root" w:date="2016-09-08T18:28:00Z">
                  <w:rPr>
                    <w:noProof/>
                    <w:webHidden/>
                  </w:rPr>
                </w:rPrChange>
              </w:rPr>
              <w:tab/>
            </w:r>
            <w:r w:rsidRPr="005E695C">
              <w:rPr>
                <w:rFonts w:ascii="Palatino Linotype" w:hAnsi="Palatino Linotype"/>
                <w:noProof/>
                <w:webHidden/>
                <w:rPrChange w:id="370" w:author="root" w:date="2016-09-08T18:28:00Z">
                  <w:rPr>
                    <w:noProof/>
                    <w:webHidden/>
                  </w:rPr>
                </w:rPrChange>
              </w:rPr>
              <w:fldChar w:fldCharType="begin"/>
            </w:r>
            <w:r w:rsidRPr="005E695C">
              <w:rPr>
                <w:rFonts w:ascii="Palatino Linotype" w:hAnsi="Palatino Linotype"/>
                <w:noProof/>
                <w:webHidden/>
                <w:rPrChange w:id="371" w:author="root" w:date="2016-09-08T18:28:00Z">
                  <w:rPr>
                    <w:noProof/>
                    <w:webHidden/>
                  </w:rPr>
                </w:rPrChange>
              </w:rPr>
              <w:instrText xml:space="preserve"> PAGEREF _Toc461122669 \h </w:instrText>
            </w:r>
          </w:ins>
          <w:r w:rsidRPr="005E695C">
            <w:rPr>
              <w:rFonts w:ascii="Palatino Linotype" w:hAnsi="Palatino Linotype"/>
              <w:noProof/>
              <w:webHidden/>
              <w:rPrChange w:id="372" w:author="root" w:date="2016-09-08T18:28:00Z">
                <w:rPr>
                  <w:rFonts w:ascii="Palatino Linotype" w:hAnsi="Palatino Linotype"/>
                  <w:noProof/>
                  <w:webHidden/>
                </w:rPr>
              </w:rPrChange>
            </w:rPr>
          </w:r>
          <w:r w:rsidRPr="005E695C">
            <w:rPr>
              <w:rFonts w:ascii="Palatino Linotype" w:hAnsi="Palatino Linotype"/>
              <w:noProof/>
              <w:webHidden/>
              <w:rPrChange w:id="373" w:author="root" w:date="2016-09-08T18:28:00Z">
                <w:rPr>
                  <w:noProof/>
                  <w:webHidden/>
                </w:rPr>
              </w:rPrChange>
            </w:rPr>
            <w:fldChar w:fldCharType="separate"/>
          </w:r>
          <w:ins w:id="374" w:author="root" w:date="2016-09-08T18:43:00Z">
            <w:r w:rsidR="00E516AC">
              <w:rPr>
                <w:rFonts w:ascii="Palatino Linotype" w:hAnsi="Palatino Linotype"/>
                <w:noProof/>
                <w:webHidden/>
              </w:rPr>
              <w:t>12</w:t>
            </w:r>
          </w:ins>
          <w:ins w:id="375" w:author="root" w:date="2016-09-08T18:28:00Z">
            <w:r w:rsidRPr="005E695C">
              <w:rPr>
                <w:rFonts w:ascii="Palatino Linotype" w:hAnsi="Palatino Linotype"/>
                <w:noProof/>
                <w:webHidden/>
                <w:rPrChange w:id="376" w:author="root" w:date="2016-09-08T18:28:00Z">
                  <w:rPr>
                    <w:noProof/>
                    <w:webHidden/>
                  </w:rPr>
                </w:rPrChange>
              </w:rPr>
              <w:fldChar w:fldCharType="end"/>
            </w:r>
            <w:r w:rsidRPr="005E695C">
              <w:rPr>
                <w:rStyle w:val="Hipervnculo"/>
                <w:rFonts w:ascii="Palatino Linotype" w:hAnsi="Palatino Linotype"/>
                <w:noProof/>
                <w:rPrChange w:id="377" w:author="root" w:date="2016-09-08T18:28:00Z">
                  <w:rPr>
                    <w:rStyle w:val="Hipervnculo"/>
                    <w:noProof/>
                  </w:rPr>
                </w:rPrChange>
              </w:rPr>
              <w:fldChar w:fldCharType="end"/>
            </w:r>
          </w:ins>
        </w:p>
        <w:p w14:paraId="11CEAAC3" w14:textId="77777777" w:rsidR="005E695C" w:rsidRPr="005E695C" w:rsidRDefault="005E695C">
          <w:pPr>
            <w:pStyle w:val="TDC3"/>
            <w:tabs>
              <w:tab w:val="left" w:pos="1320"/>
              <w:tab w:val="right" w:leader="dot" w:pos="8494"/>
            </w:tabs>
            <w:spacing w:line="336" w:lineRule="auto"/>
            <w:rPr>
              <w:ins w:id="378" w:author="root" w:date="2016-09-08T18:28:00Z"/>
              <w:rFonts w:ascii="Palatino Linotype" w:eastAsiaTheme="minorEastAsia" w:hAnsi="Palatino Linotype"/>
              <w:noProof/>
              <w:lang w:eastAsia="es-ES"/>
              <w:rPrChange w:id="379" w:author="root" w:date="2016-09-08T18:28:00Z">
                <w:rPr>
                  <w:ins w:id="380" w:author="root" w:date="2016-09-08T18:28:00Z"/>
                  <w:rFonts w:eastAsiaTheme="minorEastAsia"/>
                  <w:noProof/>
                  <w:lang w:eastAsia="es-ES"/>
                </w:rPr>
              </w:rPrChange>
            </w:rPr>
            <w:pPrChange w:id="381" w:author="root" w:date="2016-09-08T18:29:00Z">
              <w:pPr>
                <w:pStyle w:val="TDC3"/>
                <w:tabs>
                  <w:tab w:val="left" w:pos="1320"/>
                  <w:tab w:val="right" w:leader="dot" w:pos="8494"/>
                </w:tabs>
              </w:pPr>
            </w:pPrChange>
          </w:pPr>
          <w:ins w:id="382" w:author="root" w:date="2016-09-08T18:28:00Z">
            <w:r w:rsidRPr="005E695C">
              <w:rPr>
                <w:rStyle w:val="Hipervnculo"/>
                <w:rFonts w:ascii="Palatino Linotype" w:hAnsi="Palatino Linotype"/>
                <w:noProof/>
                <w:rPrChange w:id="383" w:author="root" w:date="2016-09-08T18:28:00Z">
                  <w:rPr>
                    <w:rStyle w:val="Hipervnculo"/>
                    <w:noProof/>
                  </w:rPr>
                </w:rPrChange>
              </w:rPr>
              <w:fldChar w:fldCharType="begin"/>
            </w:r>
            <w:r w:rsidRPr="005E695C">
              <w:rPr>
                <w:rStyle w:val="Hipervnculo"/>
                <w:rFonts w:ascii="Palatino Linotype" w:hAnsi="Palatino Linotype"/>
                <w:noProof/>
                <w:rPrChange w:id="384" w:author="root" w:date="2016-09-08T18:28:00Z">
                  <w:rPr>
                    <w:rStyle w:val="Hipervnculo"/>
                    <w:noProof/>
                  </w:rPr>
                </w:rPrChange>
              </w:rPr>
              <w:instrText xml:space="preserve"> </w:instrText>
            </w:r>
            <w:r w:rsidRPr="005E695C">
              <w:rPr>
                <w:rFonts w:ascii="Palatino Linotype" w:hAnsi="Palatino Linotype"/>
                <w:noProof/>
                <w:rPrChange w:id="385" w:author="root" w:date="2016-09-08T18:28:00Z">
                  <w:rPr>
                    <w:noProof/>
                  </w:rPr>
                </w:rPrChange>
              </w:rPr>
              <w:instrText>HYPERLINK \l "_Toc461122670"</w:instrText>
            </w:r>
            <w:r w:rsidRPr="005E695C">
              <w:rPr>
                <w:rStyle w:val="Hipervnculo"/>
                <w:rFonts w:ascii="Palatino Linotype" w:hAnsi="Palatino Linotype"/>
                <w:noProof/>
                <w:rPrChange w:id="386" w:author="root" w:date="2016-09-08T18:28:00Z">
                  <w:rPr>
                    <w:rStyle w:val="Hipervnculo"/>
                    <w:noProof/>
                  </w:rPr>
                </w:rPrChange>
              </w:rPr>
              <w:instrText xml:space="preserve"> </w:instrText>
            </w:r>
            <w:r w:rsidRPr="005E695C">
              <w:rPr>
                <w:rStyle w:val="Hipervnculo"/>
                <w:rFonts w:ascii="Palatino Linotype" w:hAnsi="Palatino Linotype"/>
                <w:noProof/>
                <w:rPrChange w:id="387" w:author="root" w:date="2016-09-08T18:28:00Z">
                  <w:rPr>
                    <w:rStyle w:val="Hipervnculo"/>
                    <w:noProof/>
                  </w:rPr>
                </w:rPrChange>
              </w:rPr>
              <w:fldChar w:fldCharType="separate"/>
            </w:r>
            <w:r w:rsidRPr="005E695C">
              <w:rPr>
                <w:rStyle w:val="Hipervnculo"/>
                <w:rFonts w:ascii="Palatino Linotype" w:hAnsi="Palatino Linotype"/>
                <w:noProof/>
                <w:rPrChange w:id="388" w:author="root" w:date="2016-09-08T18:28:00Z">
                  <w:rPr>
                    <w:rStyle w:val="Hipervnculo"/>
                    <w:noProof/>
                  </w:rPr>
                </w:rPrChange>
              </w:rPr>
              <w:t>2.2.2</w:t>
            </w:r>
            <w:r w:rsidRPr="005E695C">
              <w:rPr>
                <w:rFonts w:ascii="Palatino Linotype" w:eastAsiaTheme="minorEastAsia" w:hAnsi="Palatino Linotype"/>
                <w:noProof/>
                <w:lang w:eastAsia="es-ES"/>
                <w:rPrChange w:id="389" w:author="root" w:date="2016-09-08T18:28:00Z">
                  <w:rPr>
                    <w:rFonts w:eastAsiaTheme="minorEastAsia"/>
                    <w:noProof/>
                    <w:lang w:eastAsia="es-ES"/>
                  </w:rPr>
                </w:rPrChange>
              </w:rPr>
              <w:tab/>
            </w:r>
            <w:r w:rsidRPr="005E695C">
              <w:rPr>
                <w:rStyle w:val="Hipervnculo"/>
                <w:rFonts w:ascii="Palatino Linotype" w:hAnsi="Palatino Linotype"/>
                <w:noProof/>
                <w:rPrChange w:id="390" w:author="root" w:date="2016-09-08T18:28:00Z">
                  <w:rPr>
                    <w:rStyle w:val="Hipervnculo"/>
                    <w:noProof/>
                  </w:rPr>
                </w:rPrChange>
              </w:rPr>
              <w:t>RA en videojuegos</w:t>
            </w:r>
            <w:r w:rsidRPr="005E695C">
              <w:rPr>
                <w:rFonts w:ascii="Palatino Linotype" w:hAnsi="Palatino Linotype"/>
                <w:noProof/>
                <w:webHidden/>
                <w:rPrChange w:id="391" w:author="root" w:date="2016-09-08T18:28:00Z">
                  <w:rPr>
                    <w:noProof/>
                    <w:webHidden/>
                  </w:rPr>
                </w:rPrChange>
              </w:rPr>
              <w:tab/>
            </w:r>
            <w:r w:rsidRPr="005E695C">
              <w:rPr>
                <w:rFonts w:ascii="Palatino Linotype" w:hAnsi="Palatino Linotype"/>
                <w:noProof/>
                <w:webHidden/>
                <w:rPrChange w:id="392" w:author="root" w:date="2016-09-08T18:28:00Z">
                  <w:rPr>
                    <w:noProof/>
                    <w:webHidden/>
                  </w:rPr>
                </w:rPrChange>
              </w:rPr>
              <w:fldChar w:fldCharType="begin"/>
            </w:r>
            <w:r w:rsidRPr="005E695C">
              <w:rPr>
                <w:rFonts w:ascii="Palatino Linotype" w:hAnsi="Palatino Linotype"/>
                <w:noProof/>
                <w:webHidden/>
                <w:rPrChange w:id="393" w:author="root" w:date="2016-09-08T18:28:00Z">
                  <w:rPr>
                    <w:noProof/>
                    <w:webHidden/>
                  </w:rPr>
                </w:rPrChange>
              </w:rPr>
              <w:instrText xml:space="preserve"> PAGEREF _Toc461122670 \h </w:instrText>
            </w:r>
          </w:ins>
          <w:r w:rsidRPr="005E695C">
            <w:rPr>
              <w:rFonts w:ascii="Palatino Linotype" w:hAnsi="Palatino Linotype"/>
              <w:noProof/>
              <w:webHidden/>
              <w:rPrChange w:id="394" w:author="root" w:date="2016-09-08T18:28:00Z">
                <w:rPr>
                  <w:rFonts w:ascii="Palatino Linotype" w:hAnsi="Palatino Linotype"/>
                  <w:noProof/>
                  <w:webHidden/>
                </w:rPr>
              </w:rPrChange>
            </w:rPr>
          </w:r>
          <w:r w:rsidRPr="005E695C">
            <w:rPr>
              <w:rFonts w:ascii="Palatino Linotype" w:hAnsi="Palatino Linotype"/>
              <w:noProof/>
              <w:webHidden/>
              <w:rPrChange w:id="395" w:author="root" w:date="2016-09-08T18:28:00Z">
                <w:rPr>
                  <w:noProof/>
                  <w:webHidden/>
                </w:rPr>
              </w:rPrChange>
            </w:rPr>
            <w:fldChar w:fldCharType="separate"/>
          </w:r>
          <w:ins w:id="396" w:author="root" w:date="2016-09-08T18:43:00Z">
            <w:r w:rsidR="00E516AC">
              <w:rPr>
                <w:rFonts w:ascii="Palatino Linotype" w:hAnsi="Palatino Linotype"/>
                <w:noProof/>
                <w:webHidden/>
              </w:rPr>
              <w:t>13</w:t>
            </w:r>
          </w:ins>
          <w:ins w:id="397" w:author="root" w:date="2016-09-08T18:28:00Z">
            <w:r w:rsidRPr="005E695C">
              <w:rPr>
                <w:rFonts w:ascii="Palatino Linotype" w:hAnsi="Palatino Linotype"/>
                <w:noProof/>
                <w:webHidden/>
                <w:rPrChange w:id="398" w:author="root" w:date="2016-09-08T18:28:00Z">
                  <w:rPr>
                    <w:noProof/>
                    <w:webHidden/>
                  </w:rPr>
                </w:rPrChange>
              </w:rPr>
              <w:fldChar w:fldCharType="end"/>
            </w:r>
            <w:r w:rsidRPr="005E695C">
              <w:rPr>
                <w:rStyle w:val="Hipervnculo"/>
                <w:rFonts w:ascii="Palatino Linotype" w:hAnsi="Palatino Linotype"/>
                <w:noProof/>
                <w:rPrChange w:id="399" w:author="root" w:date="2016-09-08T18:28:00Z">
                  <w:rPr>
                    <w:rStyle w:val="Hipervnculo"/>
                    <w:noProof/>
                  </w:rPr>
                </w:rPrChange>
              </w:rPr>
              <w:fldChar w:fldCharType="end"/>
            </w:r>
          </w:ins>
        </w:p>
        <w:p w14:paraId="4079B5F5" w14:textId="77777777" w:rsidR="005E695C" w:rsidRPr="005E695C" w:rsidRDefault="005E695C">
          <w:pPr>
            <w:pStyle w:val="TDC2"/>
            <w:tabs>
              <w:tab w:val="left" w:pos="880"/>
              <w:tab w:val="right" w:leader="dot" w:pos="8494"/>
            </w:tabs>
            <w:spacing w:line="336" w:lineRule="auto"/>
            <w:rPr>
              <w:ins w:id="400" w:author="root" w:date="2016-09-08T18:28:00Z"/>
              <w:rFonts w:ascii="Palatino Linotype" w:eastAsiaTheme="minorEastAsia" w:hAnsi="Palatino Linotype"/>
              <w:noProof/>
              <w:lang w:eastAsia="es-ES"/>
              <w:rPrChange w:id="401" w:author="root" w:date="2016-09-08T18:28:00Z">
                <w:rPr>
                  <w:ins w:id="402" w:author="root" w:date="2016-09-08T18:28:00Z"/>
                  <w:rFonts w:eastAsiaTheme="minorEastAsia"/>
                  <w:noProof/>
                  <w:lang w:eastAsia="es-ES"/>
                </w:rPr>
              </w:rPrChange>
            </w:rPr>
            <w:pPrChange w:id="403" w:author="root" w:date="2016-09-08T18:29:00Z">
              <w:pPr>
                <w:pStyle w:val="TDC2"/>
                <w:tabs>
                  <w:tab w:val="left" w:pos="880"/>
                  <w:tab w:val="right" w:leader="dot" w:pos="8494"/>
                </w:tabs>
              </w:pPr>
            </w:pPrChange>
          </w:pPr>
          <w:ins w:id="404" w:author="root" w:date="2016-09-08T18:28:00Z">
            <w:r w:rsidRPr="005E695C">
              <w:rPr>
                <w:rStyle w:val="Hipervnculo"/>
                <w:rFonts w:ascii="Palatino Linotype" w:hAnsi="Palatino Linotype"/>
                <w:noProof/>
                <w:rPrChange w:id="405" w:author="root" w:date="2016-09-08T18:28:00Z">
                  <w:rPr>
                    <w:rStyle w:val="Hipervnculo"/>
                    <w:noProof/>
                  </w:rPr>
                </w:rPrChange>
              </w:rPr>
              <w:fldChar w:fldCharType="begin"/>
            </w:r>
            <w:r w:rsidRPr="005E695C">
              <w:rPr>
                <w:rStyle w:val="Hipervnculo"/>
                <w:rFonts w:ascii="Palatino Linotype" w:hAnsi="Palatino Linotype"/>
                <w:noProof/>
                <w:rPrChange w:id="406" w:author="root" w:date="2016-09-08T18:28:00Z">
                  <w:rPr>
                    <w:rStyle w:val="Hipervnculo"/>
                    <w:noProof/>
                  </w:rPr>
                </w:rPrChange>
              </w:rPr>
              <w:instrText xml:space="preserve"> </w:instrText>
            </w:r>
            <w:r w:rsidRPr="005E695C">
              <w:rPr>
                <w:rFonts w:ascii="Palatino Linotype" w:hAnsi="Palatino Linotype"/>
                <w:noProof/>
                <w:rPrChange w:id="407" w:author="root" w:date="2016-09-08T18:28:00Z">
                  <w:rPr>
                    <w:noProof/>
                  </w:rPr>
                </w:rPrChange>
              </w:rPr>
              <w:instrText>HYPERLINK \l "_Toc461122671"</w:instrText>
            </w:r>
            <w:r w:rsidRPr="005E695C">
              <w:rPr>
                <w:rStyle w:val="Hipervnculo"/>
                <w:rFonts w:ascii="Palatino Linotype" w:hAnsi="Palatino Linotype"/>
                <w:noProof/>
                <w:rPrChange w:id="408" w:author="root" w:date="2016-09-08T18:28:00Z">
                  <w:rPr>
                    <w:rStyle w:val="Hipervnculo"/>
                    <w:noProof/>
                  </w:rPr>
                </w:rPrChange>
              </w:rPr>
              <w:instrText xml:space="preserve"> </w:instrText>
            </w:r>
            <w:r w:rsidRPr="005E695C">
              <w:rPr>
                <w:rStyle w:val="Hipervnculo"/>
                <w:rFonts w:ascii="Palatino Linotype" w:hAnsi="Palatino Linotype"/>
                <w:noProof/>
                <w:rPrChange w:id="409" w:author="root" w:date="2016-09-08T18:28:00Z">
                  <w:rPr>
                    <w:rStyle w:val="Hipervnculo"/>
                    <w:noProof/>
                  </w:rPr>
                </w:rPrChange>
              </w:rPr>
              <w:fldChar w:fldCharType="separate"/>
            </w:r>
            <w:r w:rsidRPr="005E695C">
              <w:rPr>
                <w:rStyle w:val="Hipervnculo"/>
                <w:rFonts w:ascii="Palatino Linotype" w:hAnsi="Palatino Linotype"/>
                <w:noProof/>
                <w:rPrChange w:id="410" w:author="root" w:date="2016-09-08T18:28:00Z">
                  <w:rPr>
                    <w:rStyle w:val="Hipervnculo"/>
                    <w:noProof/>
                  </w:rPr>
                </w:rPrChange>
              </w:rPr>
              <w:t>2.3</w:t>
            </w:r>
            <w:r w:rsidRPr="005E695C">
              <w:rPr>
                <w:rFonts w:ascii="Palatino Linotype" w:eastAsiaTheme="minorEastAsia" w:hAnsi="Palatino Linotype"/>
                <w:noProof/>
                <w:lang w:eastAsia="es-ES"/>
                <w:rPrChange w:id="411" w:author="root" w:date="2016-09-08T18:28:00Z">
                  <w:rPr>
                    <w:rFonts w:eastAsiaTheme="minorEastAsia"/>
                    <w:noProof/>
                    <w:lang w:eastAsia="es-ES"/>
                  </w:rPr>
                </w:rPrChange>
              </w:rPr>
              <w:tab/>
            </w:r>
            <w:r w:rsidRPr="005E695C">
              <w:rPr>
                <w:rStyle w:val="Hipervnculo"/>
                <w:rFonts w:ascii="Palatino Linotype" w:hAnsi="Palatino Linotype"/>
                <w:noProof/>
                <w:rPrChange w:id="412" w:author="root" w:date="2016-09-08T18:28:00Z">
                  <w:rPr>
                    <w:rStyle w:val="Hipervnculo"/>
                    <w:noProof/>
                  </w:rPr>
                </w:rPrChange>
              </w:rPr>
              <w:t>Modelado y animación</w:t>
            </w:r>
            <w:r w:rsidRPr="005E695C">
              <w:rPr>
                <w:rFonts w:ascii="Palatino Linotype" w:hAnsi="Palatino Linotype"/>
                <w:noProof/>
                <w:webHidden/>
                <w:rPrChange w:id="413" w:author="root" w:date="2016-09-08T18:28:00Z">
                  <w:rPr>
                    <w:noProof/>
                    <w:webHidden/>
                  </w:rPr>
                </w:rPrChange>
              </w:rPr>
              <w:tab/>
            </w:r>
            <w:r w:rsidRPr="005E695C">
              <w:rPr>
                <w:rFonts w:ascii="Palatino Linotype" w:hAnsi="Palatino Linotype"/>
                <w:noProof/>
                <w:webHidden/>
                <w:rPrChange w:id="414" w:author="root" w:date="2016-09-08T18:28:00Z">
                  <w:rPr>
                    <w:noProof/>
                    <w:webHidden/>
                  </w:rPr>
                </w:rPrChange>
              </w:rPr>
              <w:fldChar w:fldCharType="begin"/>
            </w:r>
            <w:r w:rsidRPr="005E695C">
              <w:rPr>
                <w:rFonts w:ascii="Palatino Linotype" w:hAnsi="Palatino Linotype"/>
                <w:noProof/>
                <w:webHidden/>
                <w:rPrChange w:id="415" w:author="root" w:date="2016-09-08T18:28:00Z">
                  <w:rPr>
                    <w:noProof/>
                    <w:webHidden/>
                  </w:rPr>
                </w:rPrChange>
              </w:rPr>
              <w:instrText xml:space="preserve"> PAGEREF _Toc461122671 \h </w:instrText>
            </w:r>
          </w:ins>
          <w:r w:rsidRPr="005E695C">
            <w:rPr>
              <w:rFonts w:ascii="Palatino Linotype" w:hAnsi="Palatino Linotype"/>
              <w:noProof/>
              <w:webHidden/>
              <w:rPrChange w:id="416" w:author="root" w:date="2016-09-08T18:28:00Z">
                <w:rPr>
                  <w:rFonts w:ascii="Palatino Linotype" w:hAnsi="Palatino Linotype"/>
                  <w:noProof/>
                  <w:webHidden/>
                </w:rPr>
              </w:rPrChange>
            </w:rPr>
          </w:r>
          <w:r w:rsidRPr="005E695C">
            <w:rPr>
              <w:rFonts w:ascii="Palatino Linotype" w:hAnsi="Palatino Linotype"/>
              <w:noProof/>
              <w:webHidden/>
              <w:rPrChange w:id="417" w:author="root" w:date="2016-09-08T18:28:00Z">
                <w:rPr>
                  <w:noProof/>
                  <w:webHidden/>
                </w:rPr>
              </w:rPrChange>
            </w:rPr>
            <w:fldChar w:fldCharType="separate"/>
          </w:r>
          <w:ins w:id="418" w:author="root" w:date="2016-09-08T18:43:00Z">
            <w:r w:rsidR="00E516AC">
              <w:rPr>
                <w:rFonts w:ascii="Palatino Linotype" w:hAnsi="Palatino Linotype"/>
                <w:noProof/>
                <w:webHidden/>
              </w:rPr>
              <w:t>14</w:t>
            </w:r>
          </w:ins>
          <w:ins w:id="419" w:author="root" w:date="2016-09-08T18:28:00Z">
            <w:r w:rsidRPr="005E695C">
              <w:rPr>
                <w:rFonts w:ascii="Palatino Linotype" w:hAnsi="Palatino Linotype"/>
                <w:noProof/>
                <w:webHidden/>
                <w:rPrChange w:id="420" w:author="root" w:date="2016-09-08T18:28:00Z">
                  <w:rPr>
                    <w:noProof/>
                    <w:webHidden/>
                  </w:rPr>
                </w:rPrChange>
              </w:rPr>
              <w:fldChar w:fldCharType="end"/>
            </w:r>
            <w:r w:rsidRPr="005E695C">
              <w:rPr>
                <w:rStyle w:val="Hipervnculo"/>
                <w:rFonts w:ascii="Palatino Linotype" w:hAnsi="Palatino Linotype"/>
                <w:noProof/>
                <w:rPrChange w:id="421" w:author="root" w:date="2016-09-08T18:28:00Z">
                  <w:rPr>
                    <w:rStyle w:val="Hipervnculo"/>
                    <w:noProof/>
                  </w:rPr>
                </w:rPrChange>
              </w:rPr>
              <w:fldChar w:fldCharType="end"/>
            </w:r>
          </w:ins>
        </w:p>
        <w:p w14:paraId="18465DE9" w14:textId="77777777" w:rsidR="005E695C" w:rsidRPr="005E695C" w:rsidRDefault="005E695C">
          <w:pPr>
            <w:pStyle w:val="TDC2"/>
            <w:tabs>
              <w:tab w:val="left" w:pos="880"/>
              <w:tab w:val="right" w:leader="dot" w:pos="8494"/>
            </w:tabs>
            <w:spacing w:line="336" w:lineRule="auto"/>
            <w:rPr>
              <w:ins w:id="422" w:author="root" w:date="2016-09-08T18:28:00Z"/>
              <w:rFonts w:ascii="Palatino Linotype" w:eastAsiaTheme="minorEastAsia" w:hAnsi="Palatino Linotype"/>
              <w:noProof/>
              <w:lang w:eastAsia="es-ES"/>
              <w:rPrChange w:id="423" w:author="root" w:date="2016-09-08T18:28:00Z">
                <w:rPr>
                  <w:ins w:id="424" w:author="root" w:date="2016-09-08T18:28:00Z"/>
                  <w:rFonts w:eastAsiaTheme="minorEastAsia"/>
                  <w:noProof/>
                  <w:lang w:eastAsia="es-ES"/>
                </w:rPr>
              </w:rPrChange>
            </w:rPr>
            <w:pPrChange w:id="425" w:author="root" w:date="2016-09-08T18:29:00Z">
              <w:pPr>
                <w:pStyle w:val="TDC2"/>
                <w:tabs>
                  <w:tab w:val="left" w:pos="880"/>
                  <w:tab w:val="right" w:leader="dot" w:pos="8494"/>
                </w:tabs>
              </w:pPr>
            </w:pPrChange>
          </w:pPr>
          <w:ins w:id="426" w:author="root" w:date="2016-09-08T18:28:00Z">
            <w:r w:rsidRPr="005E695C">
              <w:rPr>
                <w:rStyle w:val="Hipervnculo"/>
                <w:rFonts w:ascii="Palatino Linotype" w:hAnsi="Palatino Linotype"/>
                <w:noProof/>
                <w:rPrChange w:id="427" w:author="root" w:date="2016-09-08T18:28:00Z">
                  <w:rPr>
                    <w:rStyle w:val="Hipervnculo"/>
                    <w:noProof/>
                  </w:rPr>
                </w:rPrChange>
              </w:rPr>
              <w:fldChar w:fldCharType="begin"/>
            </w:r>
            <w:r w:rsidRPr="005E695C">
              <w:rPr>
                <w:rStyle w:val="Hipervnculo"/>
                <w:rFonts w:ascii="Palatino Linotype" w:hAnsi="Palatino Linotype"/>
                <w:noProof/>
                <w:rPrChange w:id="428" w:author="root" w:date="2016-09-08T18:28:00Z">
                  <w:rPr>
                    <w:rStyle w:val="Hipervnculo"/>
                    <w:noProof/>
                  </w:rPr>
                </w:rPrChange>
              </w:rPr>
              <w:instrText xml:space="preserve"> </w:instrText>
            </w:r>
            <w:r w:rsidRPr="005E695C">
              <w:rPr>
                <w:rFonts w:ascii="Palatino Linotype" w:hAnsi="Palatino Linotype"/>
                <w:noProof/>
                <w:rPrChange w:id="429" w:author="root" w:date="2016-09-08T18:28:00Z">
                  <w:rPr>
                    <w:noProof/>
                  </w:rPr>
                </w:rPrChange>
              </w:rPr>
              <w:instrText>HYPERLINK \l "_Toc461122672"</w:instrText>
            </w:r>
            <w:r w:rsidRPr="005E695C">
              <w:rPr>
                <w:rStyle w:val="Hipervnculo"/>
                <w:rFonts w:ascii="Palatino Linotype" w:hAnsi="Palatino Linotype"/>
                <w:noProof/>
                <w:rPrChange w:id="430" w:author="root" w:date="2016-09-08T18:28:00Z">
                  <w:rPr>
                    <w:rStyle w:val="Hipervnculo"/>
                    <w:noProof/>
                  </w:rPr>
                </w:rPrChange>
              </w:rPr>
              <w:instrText xml:space="preserve"> </w:instrText>
            </w:r>
            <w:r w:rsidRPr="005E695C">
              <w:rPr>
                <w:rStyle w:val="Hipervnculo"/>
                <w:rFonts w:ascii="Palatino Linotype" w:hAnsi="Palatino Linotype"/>
                <w:noProof/>
                <w:rPrChange w:id="431" w:author="root" w:date="2016-09-08T18:28:00Z">
                  <w:rPr>
                    <w:rStyle w:val="Hipervnculo"/>
                    <w:noProof/>
                  </w:rPr>
                </w:rPrChange>
              </w:rPr>
              <w:fldChar w:fldCharType="separate"/>
            </w:r>
            <w:r w:rsidRPr="005E695C">
              <w:rPr>
                <w:rStyle w:val="Hipervnculo"/>
                <w:rFonts w:ascii="Palatino Linotype" w:hAnsi="Palatino Linotype"/>
                <w:noProof/>
                <w:rPrChange w:id="432" w:author="root" w:date="2016-09-08T18:28:00Z">
                  <w:rPr>
                    <w:rStyle w:val="Hipervnculo"/>
                    <w:noProof/>
                  </w:rPr>
                </w:rPrChange>
              </w:rPr>
              <w:t>2.4</w:t>
            </w:r>
            <w:r w:rsidRPr="005E695C">
              <w:rPr>
                <w:rFonts w:ascii="Palatino Linotype" w:eastAsiaTheme="minorEastAsia" w:hAnsi="Palatino Linotype"/>
                <w:noProof/>
                <w:lang w:eastAsia="es-ES"/>
                <w:rPrChange w:id="433" w:author="root" w:date="2016-09-08T18:28:00Z">
                  <w:rPr>
                    <w:rFonts w:eastAsiaTheme="minorEastAsia"/>
                    <w:noProof/>
                    <w:lang w:eastAsia="es-ES"/>
                  </w:rPr>
                </w:rPrChange>
              </w:rPr>
              <w:tab/>
            </w:r>
            <w:r w:rsidRPr="005E695C">
              <w:rPr>
                <w:rStyle w:val="Hipervnculo"/>
                <w:rFonts w:ascii="Palatino Linotype" w:hAnsi="Palatino Linotype"/>
                <w:noProof/>
                <w:rPrChange w:id="434" w:author="root" w:date="2016-09-08T18:28:00Z">
                  <w:rPr>
                    <w:rStyle w:val="Hipervnculo"/>
                    <w:noProof/>
                  </w:rPr>
                </w:rPrChange>
              </w:rPr>
              <w:t>Arduino</w:t>
            </w:r>
            <w:r w:rsidRPr="005E695C">
              <w:rPr>
                <w:rFonts w:ascii="Palatino Linotype" w:hAnsi="Palatino Linotype"/>
                <w:noProof/>
                <w:webHidden/>
                <w:rPrChange w:id="435" w:author="root" w:date="2016-09-08T18:28:00Z">
                  <w:rPr>
                    <w:noProof/>
                    <w:webHidden/>
                  </w:rPr>
                </w:rPrChange>
              </w:rPr>
              <w:tab/>
            </w:r>
            <w:r w:rsidRPr="005E695C">
              <w:rPr>
                <w:rFonts w:ascii="Palatino Linotype" w:hAnsi="Palatino Linotype"/>
                <w:noProof/>
                <w:webHidden/>
                <w:rPrChange w:id="436" w:author="root" w:date="2016-09-08T18:28:00Z">
                  <w:rPr>
                    <w:noProof/>
                    <w:webHidden/>
                  </w:rPr>
                </w:rPrChange>
              </w:rPr>
              <w:fldChar w:fldCharType="begin"/>
            </w:r>
            <w:r w:rsidRPr="005E695C">
              <w:rPr>
                <w:rFonts w:ascii="Palatino Linotype" w:hAnsi="Palatino Linotype"/>
                <w:noProof/>
                <w:webHidden/>
                <w:rPrChange w:id="437" w:author="root" w:date="2016-09-08T18:28:00Z">
                  <w:rPr>
                    <w:noProof/>
                    <w:webHidden/>
                  </w:rPr>
                </w:rPrChange>
              </w:rPr>
              <w:instrText xml:space="preserve"> PAGEREF _Toc461122672 \h </w:instrText>
            </w:r>
          </w:ins>
          <w:r w:rsidRPr="005E695C">
            <w:rPr>
              <w:rFonts w:ascii="Palatino Linotype" w:hAnsi="Palatino Linotype"/>
              <w:noProof/>
              <w:webHidden/>
              <w:rPrChange w:id="438" w:author="root" w:date="2016-09-08T18:28:00Z">
                <w:rPr>
                  <w:rFonts w:ascii="Palatino Linotype" w:hAnsi="Palatino Linotype"/>
                  <w:noProof/>
                  <w:webHidden/>
                </w:rPr>
              </w:rPrChange>
            </w:rPr>
          </w:r>
          <w:r w:rsidRPr="005E695C">
            <w:rPr>
              <w:rFonts w:ascii="Palatino Linotype" w:hAnsi="Palatino Linotype"/>
              <w:noProof/>
              <w:webHidden/>
              <w:rPrChange w:id="439" w:author="root" w:date="2016-09-08T18:28:00Z">
                <w:rPr>
                  <w:noProof/>
                  <w:webHidden/>
                </w:rPr>
              </w:rPrChange>
            </w:rPr>
            <w:fldChar w:fldCharType="separate"/>
          </w:r>
          <w:ins w:id="440" w:author="root" w:date="2016-09-08T18:43:00Z">
            <w:r w:rsidR="00E516AC">
              <w:rPr>
                <w:rFonts w:ascii="Palatino Linotype" w:hAnsi="Palatino Linotype"/>
                <w:noProof/>
                <w:webHidden/>
              </w:rPr>
              <w:t>15</w:t>
            </w:r>
          </w:ins>
          <w:ins w:id="441" w:author="root" w:date="2016-09-08T18:28:00Z">
            <w:r w:rsidRPr="005E695C">
              <w:rPr>
                <w:rFonts w:ascii="Palatino Linotype" w:hAnsi="Palatino Linotype"/>
                <w:noProof/>
                <w:webHidden/>
                <w:rPrChange w:id="442" w:author="root" w:date="2016-09-08T18:28:00Z">
                  <w:rPr>
                    <w:noProof/>
                    <w:webHidden/>
                  </w:rPr>
                </w:rPrChange>
              </w:rPr>
              <w:fldChar w:fldCharType="end"/>
            </w:r>
            <w:r w:rsidRPr="005E695C">
              <w:rPr>
                <w:rStyle w:val="Hipervnculo"/>
                <w:rFonts w:ascii="Palatino Linotype" w:hAnsi="Palatino Linotype"/>
                <w:noProof/>
                <w:rPrChange w:id="443" w:author="root" w:date="2016-09-08T18:28:00Z">
                  <w:rPr>
                    <w:rStyle w:val="Hipervnculo"/>
                    <w:noProof/>
                  </w:rPr>
                </w:rPrChange>
              </w:rPr>
              <w:fldChar w:fldCharType="end"/>
            </w:r>
          </w:ins>
        </w:p>
        <w:p w14:paraId="5E8D6851" w14:textId="77777777" w:rsidR="005E695C" w:rsidRPr="005E695C" w:rsidRDefault="005E695C">
          <w:pPr>
            <w:pStyle w:val="TDC2"/>
            <w:tabs>
              <w:tab w:val="left" w:pos="880"/>
              <w:tab w:val="right" w:leader="dot" w:pos="8494"/>
            </w:tabs>
            <w:spacing w:line="336" w:lineRule="auto"/>
            <w:rPr>
              <w:ins w:id="444" w:author="root" w:date="2016-09-08T18:28:00Z"/>
              <w:rFonts w:ascii="Palatino Linotype" w:eastAsiaTheme="minorEastAsia" w:hAnsi="Palatino Linotype"/>
              <w:noProof/>
              <w:lang w:eastAsia="es-ES"/>
              <w:rPrChange w:id="445" w:author="root" w:date="2016-09-08T18:28:00Z">
                <w:rPr>
                  <w:ins w:id="446" w:author="root" w:date="2016-09-08T18:28:00Z"/>
                  <w:rFonts w:eastAsiaTheme="minorEastAsia"/>
                  <w:noProof/>
                  <w:lang w:eastAsia="es-ES"/>
                </w:rPr>
              </w:rPrChange>
            </w:rPr>
            <w:pPrChange w:id="447" w:author="root" w:date="2016-09-08T18:29:00Z">
              <w:pPr>
                <w:pStyle w:val="TDC2"/>
                <w:tabs>
                  <w:tab w:val="left" w:pos="880"/>
                  <w:tab w:val="right" w:leader="dot" w:pos="8494"/>
                </w:tabs>
              </w:pPr>
            </w:pPrChange>
          </w:pPr>
          <w:ins w:id="448" w:author="root" w:date="2016-09-08T18:28:00Z">
            <w:r w:rsidRPr="005E695C">
              <w:rPr>
                <w:rStyle w:val="Hipervnculo"/>
                <w:rFonts w:ascii="Palatino Linotype" w:hAnsi="Palatino Linotype"/>
                <w:noProof/>
                <w:rPrChange w:id="449" w:author="root" w:date="2016-09-08T18:28:00Z">
                  <w:rPr>
                    <w:rStyle w:val="Hipervnculo"/>
                    <w:noProof/>
                  </w:rPr>
                </w:rPrChange>
              </w:rPr>
              <w:fldChar w:fldCharType="begin"/>
            </w:r>
            <w:r w:rsidRPr="005E695C">
              <w:rPr>
                <w:rStyle w:val="Hipervnculo"/>
                <w:rFonts w:ascii="Palatino Linotype" w:hAnsi="Palatino Linotype"/>
                <w:noProof/>
                <w:rPrChange w:id="450" w:author="root" w:date="2016-09-08T18:28:00Z">
                  <w:rPr>
                    <w:rStyle w:val="Hipervnculo"/>
                    <w:noProof/>
                  </w:rPr>
                </w:rPrChange>
              </w:rPr>
              <w:instrText xml:space="preserve"> </w:instrText>
            </w:r>
            <w:r w:rsidRPr="005E695C">
              <w:rPr>
                <w:rFonts w:ascii="Palatino Linotype" w:hAnsi="Palatino Linotype"/>
                <w:noProof/>
                <w:rPrChange w:id="451" w:author="root" w:date="2016-09-08T18:28:00Z">
                  <w:rPr>
                    <w:noProof/>
                  </w:rPr>
                </w:rPrChange>
              </w:rPr>
              <w:instrText>HYPERLINK \l "_Toc461122673"</w:instrText>
            </w:r>
            <w:r w:rsidRPr="005E695C">
              <w:rPr>
                <w:rStyle w:val="Hipervnculo"/>
                <w:rFonts w:ascii="Palatino Linotype" w:hAnsi="Palatino Linotype"/>
                <w:noProof/>
                <w:rPrChange w:id="452" w:author="root" w:date="2016-09-08T18:28:00Z">
                  <w:rPr>
                    <w:rStyle w:val="Hipervnculo"/>
                    <w:noProof/>
                  </w:rPr>
                </w:rPrChange>
              </w:rPr>
              <w:instrText xml:space="preserve"> </w:instrText>
            </w:r>
            <w:r w:rsidRPr="005E695C">
              <w:rPr>
                <w:rStyle w:val="Hipervnculo"/>
                <w:rFonts w:ascii="Palatino Linotype" w:hAnsi="Palatino Linotype"/>
                <w:noProof/>
                <w:rPrChange w:id="453" w:author="root" w:date="2016-09-08T18:28:00Z">
                  <w:rPr>
                    <w:rStyle w:val="Hipervnculo"/>
                    <w:noProof/>
                  </w:rPr>
                </w:rPrChange>
              </w:rPr>
              <w:fldChar w:fldCharType="separate"/>
            </w:r>
            <w:r w:rsidRPr="005E695C">
              <w:rPr>
                <w:rStyle w:val="Hipervnculo"/>
                <w:rFonts w:ascii="Palatino Linotype" w:hAnsi="Palatino Linotype"/>
                <w:noProof/>
                <w:rPrChange w:id="454" w:author="root" w:date="2016-09-08T18:28:00Z">
                  <w:rPr>
                    <w:rStyle w:val="Hipervnculo"/>
                    <w:noProof/>
                  </w:rPr>
                </w:rPrChange>
              </w:rPr>
              <w:t>2.5</w:t>
            </w:r>
            <w:r w:rsidRPr="005E695C">
              <w:rPr>
                <w:rFonts w:ascii="Palatino Linotype" w:eastAsiaTheme="minorEastAsia" w:hAnsi="Palatino Linotype"/>
                <w:noProof/>
                <w:lang w:eastAsia="es-ES"/>
                <w:rPrChange w:id="455" w:author="root" w:date="2016-09-08T18:28:00Z">
                  <w:rPr>
                    <w:rFonts w:eastAsiaTheme="minorEastAsia"/>
                    <w:noProof/>
                    <w:lang w:eastAsia="es-ES"/>
                  </w:rPr>
                </w:rPrChange>
              </w:rPr>
              <w:tab/>
            </w:r>
            <w:r w:rsidRPr="005E695C">
              <w:rPr>
                <w:rStyle w:val="Hipervnculo"/>
                <w:rFonts w:ascii="Palatino Linotype" w:hAnsi="Palatino Linotype"/>
                <w:noProof/>
                <w:rPrChange w:id="456" w:author="root" w:date="2016-09-08T18:28:00Z">
                  <w:rPr>
                    <w:rStyle w:val="Hipervnculo"/>
                    <w:noProof/>
                  </w:rPr>
                </w:rPrChange>
              </w:rPr>
              <w:t>Raspberry Pi</w:t>
            </w:r>
            <w:r w:rsidRPr="005E695C">
              <w:rPr>
                <w:rFonts w:ascii="Palatino Linotype" w:hAnsi="Palatino Linotype"/>
                <w:noProof/>
                <w:webHidden/>
                <w:rPrChange w:id="457" w:author="root" w:date="2016-09-08T18:28:00Z">
                  <w:rPr>
                    <w:noProof/>
                    <w:webHidden/>
                  </w:rPr>
                </w:rPrChange>
              </w:rPr>
              <w:tab/>
            </w:r>
            <w:r w:rsidRPr="005E695C">
              <w:rPr>
                <w:rFonts w:ascii="Palatino Linotype" w:hAnsi="Palatino Linotype"/>
                <w:noProof/>
                <w:webHidden/>
                <w:rPrChange w:id="458" w:author="root" w:date="2016-09-08T18:28:00Z">
                  <w:rPr>
                    <w:noProof/>
                    <w:webHidden/>
                  </w:rPr>
                </w:rPrChange>
              </w:rPr>
              <w:fldChar w:fldCharType="begin"/>
            </w:r>
            <w:r w:rsidRPr="005E695C">
              <w:rPr>
                <w:rFonts w:ascii="Palatino Linotype" w:hAnsi="Palatino Linotype"/>
                <w:noProof/>
                <w:webHidden/>
                <w:rPrChange w:id="459" w:author="root" w:date="2016-09-08T18:28:00Z">
                  <w:rPr>
                    <w:noProof/>
                    <w:webHidden/>
                  </w:rPr>
                </w:rPrChange>
              </w:rPr>
              <w:instrText xml:space="preserve"> PAGEREF _Toc461122673 \h </w:instrText>
            </w:r>
          </w:ins>
          <w:r w:rsidRPr="005E695C">
            <w:rPr>
              <w:rFonts w:ascii="Palatino Linotype" w:hAnsi="Palatino Linotype"/>
              <w:noProof/>
              <w:webHidden/>
              <w:rPrChange w:id="460" w:author="root" w:date="2016-09-08T18:28:00Z">
                <w:rPr>
                  <w:rFonts w:ascii="Palatino Linotype" w:hAnsi="Palatino Linotype"/>
                  <w:noProof/>
                  <w:webHidden/>
                </w:rPr>
              </w:rPrChange>
            </w:rPr>
          </w:r>
          <w:r w:rsidRPr="005E695C">
            <w:rPr>
              <w:rFonts w:ascii="Palatino Linotype" w:hAnsi="Palatino Linotype"/>
              <w:noProof/>
              <w:webHidden/>
              <w:rPrChange w:id="461" w:author="root" w:date="2016-09-08T18:28:00Z">
                <w:rPr>
                  <w:noProof/>
                  <w:webHidden/>
                </w:rPr>
              </w:rPrChange>
            </w:rPr>
            <w:fldChar w:fldCharType="separate"/>
          </w:r>
          <w:ins w:id="462" w:author="root" w:date="2016-09-08T18:43:00Z">
            <w:r w:rsidR="00E516AC">
              <w:rPr>
                <w:rFonts w:ascii="Palatino Linotype" w:hAnsi="Palatino Linotype"/>
                <w:noProof/>
                <w:webHidden/>
              </w:rPr>
              <w:t>16</w:t>
            </w:r>
          </w:ins>
          <w:ins w:id="463" w:author="root" w:date="2016-09-08T18:28:00Z">
            <w:r w:rsidRPr="005E695C">
              <w:rPr>
                <w:rFonts w:ascii="Palatino Linotype" w:hAnsi="Palatino Linotype"/>
                <w:noProof/>
                <w:webHidden/>
                <w:rPrChange w:id="464" w:author="root" w:date="2016-09-08T18:28:00Z">
                  <w:rPr>
                    <w:noProof/>
                    <w:webHidden/>
                  </w:rPr>
                </w:rPrChange>
              </w:rPr>
              <w:fldChar w:fldCharType="end"/>
            </w:r>
            <w:r w:rsidRPr="005E695C">
              <w:rPr>
                <w:rStyle w:val="Hipervnculo"/>
                <w:rFonts w:ascii="Palatino Linotype" w:hAnsi="Palatino Linotype"/>
                <w:noProof/>
                <w:rPrChange w:id="465" w:author="root" w:date="2016-09-08T18:28:00Z">
                  <w:rPr>
                    <w:rStyle w:val="Hipervnculo"/>
                    <w:noProof/>
                  </w:rPr>
                </w:rPrChange>
              </w:rPr>
              <w:fldChar w:fldCharType="end"/>
            </w:r>
          </w:ins>
        </w:p>
        <w:p w14:paraId="71E7DFDD" w14:textId="77777777" w:rsidR="005E695C" w:rsidRPr="005E695C" w:rsidRDefault="005E695C">
          <w:pPr>
            <w:pStyle w:val="TDC3"/>
            <w:tabs>
              <w:tab w:val="left" w:pos="1320"/>
              <w:tab w:val="right" w:leader="dot" w:pos="8494"/>
            </w:tabs>
            <w:spacing w:line="336" w:lineRule="auto"/>
            <w:rPr>
              <w:ins w:id="466" w:author="root" w:date="2016-09-08T18:28:00Z"/>
              <w:rFonts w:ascii="Palatino Linotype" w:eastAsiaTheme="minorEastAsia" w:hAnsi="Palatino Linotype"/>
              <w:noProof/>
              <w:lang w:eastAsia="es-ES"/>
              <w:rPrChange w:id="467" w:author="root" w:date="2016-09-08T18:28:00Z">
                <w:rPr>
                  <w:ins w:id="468" w:author="root" w:date="2016-09-08T18:28:00Z"/>
                  <w:rFonts w:eastAsiaTheme="minorEastAsia"/>
                  <w:noProof/>
                  <w:lang w:eastAsia="es-ES"/>
                </w:rPr>
              </w:rPrChange>
            </w:rPr>
            <w:pPrChange w:id="469" w:author="root" w:date="2016-09-08T18:29:00Z">
              <w:pPr>
                <w:pStyle w:val="TDC3"/>
                <w:tabs>
                  <w:tab w:val="left" w:pos="1320"/>
                  <w:tab w:val="right" w:leader="dot" w:pos="8494"/>
                </w:tabs>
              </w:pPr>
            </w:pPrChange>
          </w:pPr>
          <w:ins w:id="470" w:author="root" w:date="2016-09-08T18:28:00Z">
            <w:r w:rsidRPr="005E695C">
              <w:rPr>
                <w:rStyle w:val="Hipervnculo"/>
                <w:rFonts w:ascii="Palatino Linotype" w:hAnsi="Palatino Linotype"/>
                <w:noProof/>
                <w:rPrChange w:id="471" w:author="root" w:date="2016-09-08T18:28:00Z">
                  <w:rPr>
                    <w:rStyle w:val="Hipervnculo"/>
                    <w:noProof/>
                  </w:rPr>
                </w:rPrChange>
              </w:rPr>
              <w:fldChar w:fldCharType="begin"/>
            </w:r>
            <w:r w:rsidRPr="005E695C">
              <w:rPr>
                <w:rStyle w:val="Hipervnculo"/>
                <w:rFonts w:ascii="Palatino Linotype" w:hAnsi="Palatino Linotype"/>
                <w:noProof/>
                <w:rPrChange w:id="472" w:author="root" w:date="2016-09-08T18:28:00Z">
                  <w:rPr>
                    <w:rStyle w:val="Hipervnculo"/>
                    <w:noProof/>
                  </w:rPr>
                </w:rPrChange>
              </w:rPr>
              <w:instrText xml:space="preserve"> </w:instrText>
            </w:r>
            <w:r w:rsidRPr="005E695C">
              <w:rPr>
                <w:rFonts w:ascii="Palatino Linotype" w:hAnsi="Palatino Linotype"/>
                <w:noProof/>
                <w:rPrChange w:id="473" w:author="root" w:date="2016-09-08T18:28:00Z">
                  <w:rPr>
                    <w:noProof/>
                  </w:rPr>
                </w:rPrChange>
              </w:rPr>
              <w:instrText>HYPERLINK \l "_Toc461122674"</w:instrText>
            </w:r>
            <w:r w:rsidRPr="005E695C">
              <w:rPr>
                <w:rStyle w:val="Hipervnculo"/>
                <w:rFonts w:ascii="Palatino Linotype" w:hAnsi="Palatino Linotype"/>
                <w:noProof/>
                <w:rPrChange w:id="474" w:author="root" w:date="2016-09-08T18:28:00Z">
                  <w:rPr>
                    <w:rStyle w:val="Hipervnculo"/>
                    <w:noProof/>
                  </w:rPr>
                </w:rPrChange>
              </w:rPr>
              <w:instrText xml:space="preserve"> </w:instrText>
            </w:r>
            <w:r w:rsidRPr="005E695C">
              <w:rPr>
                <w:rStyle w:val="Hipervnculo"/>
                <w:rFonts w:ascii="Palatino Linotype" w:hAnsi="Palatino Linotype"/>
                <w:noProof/>
                <w:rPrChange w:id="475" w:author="root" w:date="2016-09-08T18:28:00Z">
                  <w:rPr>
                    <w:rStyle w:val="Hipervnculo"/>
                    <w:noProof/>
                  </w:rPr>
                </w:rPrChange>
              </w:rPr>
              <w:fldChar w:fldCharType="separate"/>
            </w:r>
            <w:r w:rsidRPr="005E695C">
              <w:rPr>
                <w:rStyle w:val="Hipervnculo"/>
                <w:rFonts w:ascii="Palatino Linotype" w:hAnsi="Palatino Linotype"/>
                <w:noProof/>
                <w:rPrChange w:id="476" w:author="root" w:date="2016-09-08T18:28:00Z">
                  <w:rPr>
                    <w:rStyle w:val="Hipervnculo"/>
                    <w:noProof/>
                  </w:rPr>
                </w:rPrChange>
              </w:rPr>
              <w:t>2.5.1</w:t>
            </w:r>
            <w:r w:rsidRPr="005E695C">
              <w:rPr>
                <w:rFonts w:ascii="Palatino Linotype" w:eastAsiaTheme="minorEastAsia" w:hAnsi="Palatino Linotype"/>
                <w:noProof/>
                <w:lang w:eastAsia="es-ES"/>
                <w:rPrChange w:id="477" w:author="root" w:date="2016-09-08T18:28:00Z">
                  <w:rPr>
                    <w:rFonts w:eastAsiaTheme="minorEastAsia"/>
                    <w:noProof/>
                    <w:lang w:eastAsia="es-ES"/>
                  </w:rPr>
                </w:rPrChange>
              </w:rPr>
              <w:tab/>
            </w:r>
            <w:r w:rsidRPr="005E695C">
              <w:rPr>
                <w:rStyle w:val="Hipervnculo"/>
                <w:rFonts w:ascii="Palatino Linotype" w:hAnsi="Palatino Linotype"/>
                <w:noProof/>
                <w:rPrChange w:id="478" w:author="root" w:date="2016-09-08T18:28:00Z">
                  <w:rPr>
                    <w:rStyle w:val="Hipervnculo"/>
                    <w:noProof/>
                  </w:rPr>
                </w:rPrChange>
              </w:rPr>
              <w:t>Raspbian como SO</w:t>
            </w:r>
            <w:r w:rsidRPr="005E695C">
              <w:rPr>
                <w:rFonts w:ascii="Palatino Linotype" w:hAnsi="Palatino Linotype"/>
                <w:noProof/>
                <w:webHidden/>
                <w:rPrChange w:id="479" w:author="root" w:date="2016-09-08T18:28:00Z">
                  <w:rPr>
                    <w:noProof/>
                    <w:webHidden/>
                  </w:rPr>
                </w:rPrChange>
              </w:rPr>
              <w:tab/>
            </w:r>
            <w:r w:rsidRPr="005E695C">
              <w:rPr>
                <w:rFonts w:ascii="Palatino Linotype" w:hAnsi="Palatino Linotype"/>
                <w:noProof/>
                <w:webHidden/>
                <w:rPrChange w:id="480" w:author="root" w:date="2016-09-08T18:28:00Z">
                  <w:rPr>
                    <w:noProof/>
                    <w:webHidden/>
                  </w:rPr>
                </w:rPrChange>
              </w:rPr>
              <w:fldChar w:fldCharType="begin"/>
            </w:r>
            <w:r w:rsidRPr="005E695C">
              <w:rPr>
                <w:rFonts w:ascii="Palatino Linotype" w:hAnsi="Palatino Linotype"/>
                <w:noProof/>
                <w:webHidden/>
                <w:rPrChange w:id="481" w:author="root" w:date="2016-09-08T18:28:00Z">
                  <w:rPr>
                    <w:noProof/>
                    <w:webHidden/>
                  </w:rPr>
                </w:rPrChange>
              </w:rPr>
              <w:instrText xml:space="preserve"> PAGEREF _Toc461122674 \h </w:instrText>
            </w:r>
          </w:ins>
          <w:r w:rsidRPr="005E695C">
            <w:rPr>
              <w:rFonts w:ascii="Palatino Linotype" w:hAnsi="Palatino Linotype"/>
              <w:noProof/>
              <w:webHidden/>
              <w:rPrChange w:id="482" w:author="root" w:date="2016-09-08T18:28:00Z">
                <w:rPr>
                  <w:rFonts w:ascii="Palatino Linotype" w:hAnsi="Palatino Linotype"/>
                  <w:noProof/>
                  <w:webHidden/>
                </w:rPr>
              </w:rPrChange>
            </w:rPr>
          </w:r>
          <w:r w:rsidRPr="005E695C">
            <w:rPr>
              <w:rFonts w:ascii="Palatino Linotype" w:hAnsi="Palatino Linotype"/>
              <w:noProof/>
              <w:webHidden/>
              <w:rPrChange w:id="483" w:author="root" w:date="2016-09-08T18:28:00Z">
                <w:rPr>
                  <w:noProof/>
                  <w:webHidden/>
                </w:rPr>
              </w:rPrChange>
            </w:rPr>
            <w:fldChar w:fldCharType="separate"/>
          </w:r>
          <w:ins w:id="484" w:author="root" w:date="2016-09-08T18:43:00Z">
            <w:r w:rsidR="00E516AC">
              <w:rPr>
                <w:rFonts w:ascii="Palatino Linotype" w:hAnsi="Palatino Linotype"/>
                <w:noProof/>
                <w:webHidden/>
              </w:rPr>
              <w:t>18</w:t>
            </w:r>
          </w:ins>
          <w:ins w:id="485" w:author="root" w:date="2016-09-08T18:28:00Z">
            <w:r w:rsidRPr="005E695C">
              <w:rPr>
                <w:rFonts w:ascii="Palatino Linotype" w:hAnsi="Palatino Linotype"/>
                <w:noProof/>
                <w:webHidden/>
                <w:rPrChange w:id="486" w:author="root" w:date="2016-09-08T18:28:00Z">
                  <w:rPr>
                    <w:noProof/>
                    <w:webHidden/>
                  </w:rPr>
                </w:rPrChange>
              </w:rPr>
              <w:fldChar w:fldCharType="end"/>
            </w:r>
            <w:r w:rsidRPr="005E695C">
              <w:rPr>
                <w:rStyle w:val="Hipervnculo"/>
                <w:rFonts w:ascii="Palatino Linotype" w:hAnsi="Palatino Linotype"/>
                <w:noProof/>
                <w:rPrChange w:id="487" w:author="root" w:date="2016-09-08T18:28:00Z">
                  <w:rPr>
                    <w:rStyle w:val="Hipervnculo"/>
                    <w:noProof/>
                  </w:rPr>
                </w:rPrChange>
              </w:rPr>
              <w:fldChar w:fldCharType="end"/>
            </w:r>
          </w:ins>
        </w:p>
        <w:p w14:paraId="67840576" w14:textId="77777777" w:rsidR="005E695C" w:rsidRPr="005E695C" w:rsidRDefault="005E695C">
          <w:pPr>
            <w:pStyle w:val="TDC3"/>
            <w:tabs>
              <w:tab w:val="left" w:pos="1320"/>
              <w:tab w:val="right" w:leader="dot" w:pos="8494"/>
            </w:tabs>
            <w:spacing w:line="336" w:lineRule="auto"/>
            <w:rPr>
              <w:ins w:id="488" w:author="root" w:date="2016-09-08T18:28:00Z"/>
              <w:rFonts w:ascii="Palatino Linotype" w:eastAsiaTheme="minorEastAsia" w:hAnsi="Palatino Linotype"/>
              <w:noProof/>
              <w:lang w:eastAsia="es-ES"/>
              <w:rPrChange w:id="489" w:author="root" w:date="2016-09-08T18:28:00Z">
                <w:rPr>
                  <w:ins w:id="490" w:author="root" w:date="2016-09-08T18:28:00Z"/>
                  <w:rFonts w:eastAsiaTheme="minorEastAsia"/>
                  <w:noProof/>
                  <w:lang w:eastAsia="es-ES"/>
                </w:rPr>
              </w:rPrChange>
            </w:rPr>
            <w:pPrChange w:id="491" w:author="root" w:date="2016-09-08T18:29:00Z">
              <w:pPr>
                <w:pStyle w:val="TDC3"/>
                <w:tabs>
                  <w:tab w:val="left" w:pos="1320"/>
                  <w:tab w:val="right" w:leader="dot" w:pos="8494"/>
                </w:tabs>
              </w:pPr>
            </w:pPrChange>
          </w:pPr>
          <w:ins w:id="492" w:author="root" w:date="2016-09-08T18:28:00Z">
            <w:r w:rsidRPr="005E695C">
              <w:rPr>
                <w:rStyle w:val="Hipervnculo"/>
                <w:rFonts w:ascii="Palatino Linotype" w:hAnsi="Palatino Linotype"/>
                <w:noProof/>
                <w:rPrChange w:id="493" w:author="root" w:date="2016-09-08T18:28:00Z">
                  <w:rPr>
                    <w:rStyle w:val="Hipervnculo"/>
                    <w:noProof/>
                  </w:rPr>
                </w:rPrChange>
              </w:rPr>
              <w:fldChar w:fldCharType="begin"/>
            </w:r>
            <w:r w:rsidRPr="005E695C">
              <w:rPr>
                <w:rStyle w:val="Hipervnculo"/>
                <w:rFonts w:ascii="Palatino Linotype" w:hAnsi="Palatino Linotype"/>
                <w:noProof/>
                <w:rPrChange w:id="494" w:author="root" w:date="2016-09-08T18:28:00Z">
                  <w:rPr>
                    <w:rStyle w:val="Hipervnculo"/>
                    <w:noProof/>
                  </w:rPr>
                </w:rPrChange>
              </w:rPr>
              <w:instrText xml:space="preserve"> </w:instrText>
            </w:r>
            <w:r w:rsidRPr="005E695C">
              <w:rPr>
                <w:rFonts w:ascii="Palatino Linotype" w:hAnsi="Palatino Linotype"/>
                <w:noProof/>
                <w:rPrChange w:id="495" w:author="root" w:date="2016-09-08T18:28:00Z">
                  <w:rPr>
                    <w:noProof/>
                  </w:rPr>
                </w:rPrChange>
              </w:rPr>
              <w:instrText>HYPERLINK \l "_Toc461122675"</w:instrText>
            </w:r>
            <w:r w:rsidRPr="005E695C">
              <w:rPr>
                <w:rStyle w:val="Hipervnculo"/>
                <w:rFonts w:ascii="Palatino Linotype" w:hAnsi="Palatino Linotype"/>
                <w:noProof/>
                <w:rPrChange w:id="496" w:author="root" w:date="2016-09-08T18:28:00Z">
                  <w:rPr>
                    <w:rStyle w:val="Hipervnculo"/>
                    <w:noProof/>
                  </w:rPr>
                </w:rPrChange>
              </w:rPr>
              <w:instrText xml:space="preserve"> </w:instrText>
            </w:r>
            <w:r w:rsidRPr="005E695C">
              <w:rPr>
                <w:rStyle w:val="Hipervnculo"/>
                <w:rFonts w:ascii="Palatino Linotype" w:hAnsi="Palatino Linotype"/>
                <w:noProof/>
                <w:rPrChange w:id="497" w:author="root" w:date="2016-09-08T18:28:00Z">
                  <w:rPr>
                    <w:rStyle w:val="Hipervnculo"/>
                    <w:noProof/>
                  </w:rPr>
                </w:rPrChange>
              </w:rPr>
              <w:fldChar w:fldCharType="separate"/>
            </w:r>
            <w:r w:rsidRPr="005E695C">
              <w:rPr>
                <w:rStyle w:val="Hipervnculo"/>
                <w:rFonts w:ascii="Palatino Linotype" w:hAnsi="Palatino Linotype"/>
                <w:noProof/>
                <w:rPrChange w:id="498" w:author="root" w:date="2016-09-08T18:28:00Z">
                  <w:rPr>
                    <w:rStyle w:val="Hipervnculo"/>
                    <w:noProof/>
                  </w:rPr>
                </w:rPrChange>
              </w:rPr>
              <w:t>2.5.2</w:t>
            </w:r>
            <w:r w:rsidRPr="005E695C">
              <w:rPr>
                <w:rFonts w:ascii="Palatino Linotype" w:eastAsiaTheme="minorEastAsia" w:hAnsi="Palatino Linotype"/>
                <w:noProof/>
                <w:lang w:eastAsia="es-ES"/>
                <w:rPrChange w:id="499" w:author="root" w:date="2016-09-08T18:28:00Z">
                  <w:rPr>
                    <w:rFonts w:eastAsiaTheme="minorEastAsia"/>
                    <w:noProof/>
                    <w:lang w:eastAsia="es-ES"/>
                  </w:rPr>
                </w:rPrChange>
              </w:rPr>
              <w:tab/>
            </w:r>
            <w:r w:rsidRPr="005E695C">
              <w:rPr>
                <w:rStyle w:val="Hipervnculo"/>
                <w:rFonts w:ascii="Palatino Linotype" w:hAnsi="Palatino Linotype"/>
                <w:noProof/>
                <w:rPrChange w:id="500" w:author="root" w:date="2016-09-08T18:28:00Z">
                  <w:rPr>
                    <w:rStyle w:val="Hipervnculo"/>
                    <w:noProof/>
                  </w:rPr>
                </w:rPrChange>
              </w:rPr>
              <w:t>Servidores web para Raspberry Pi</w:t>
            </w:r>
            <w:r w:rsidRPr="005E695C">
              <w:rPr>
                <w:rFonts w:ascii="Palatino Linotype" w:hAnsi="Palatino Linotype"/>
                <w:noProof/>
                <w:webHidden/>
                <w:rPrChange w:id="501" w:author="root" w:date="2016-09-08T18:28:00Z">
                  <w:rPr>
                    <w:noProof/>
                    <w:webHidden/>
                  </w:rPr>
                </w:rPrChange>
              </w:rPr>
              <w:tab/>
            </w:r>
            <w:r w:rsidRPr="005E695C">
              <w:rPr>
                <w:rFonts w:ascii="Palatino Linotype" w:hAnsi="Palatino Linotype"/>
                <w:noProof/>
                <w:webHidden/>
                <w:rPrChange w:id="502" w:author="root" w:date="2016-09-08T18:28:00Z">
                  <w:rPr>
                    <w:noProof/>
                    <w:webHidden/>
                  </w:rPr>
                </w:rPrChange>
              </w:rPr>
              <w:fldChar w:fldCharType="begin"/>
            </w:r>
            <w:r w:rsidRPr="005E695C">
              <w:rPr>
                <w:rFonts w:ascii="Palatino Linotype" w:hAnsi="Palatino Linotype"/>
                <w:noProof/>
                <w:webHidden/>
                <w:rPrChange w:id="503" w:author="root" w:date="2016-09-08T18:28:00Z">
                  <w:rPr>
                    <w:noProof/>
                    <w:webHidden/>
                  </w:rPr>
                </w:rPrChange>
              </w:rPr>
              <w:instrText xml:space="preserve"> PAGEREF _Toc461122675 \h </w:instrText>
            </w:r>
          </w:ins>
          <w:r w:rsidRPr="005E695C">
            <w:rPr>
              <w:rFonts w:ascii="Palatino Linotype" w:hAnsi="Palatino Linotype"/>
              <w:noProof/>
              <w:webHidden/>
              <w:rPrChange w:id="504" w:author="root" w:date="2016-09-08T18:28:00Z">
                <w:rPr>
                  <w:rFonts w:ascii="Palatino Linotype" w:hAnsi="Palatino Linotype"/>
                  <w:noProof/>
                  <w:webHidden/>
                </w:rPr>
              </w:rPrChange>
            </w:rPr>
          </w:r>
          <w:r w:rsidRPr="005E695C">
            <w:rPr>
              <w:rFonts w:ascii="Palatino Linotype" w:hAnsi="Palatino Linotype"/>
              <w:noProof/>
              <w:webHidden/>
              <w:rPrChange w:id="505" w:author="root" w:date="2016-09-08T18:28:00Z">
                <w:rPr>
                  <w:noProof/>
                  <w:webHidden/>
                </w:rPr>
              </w:rPrChange>
            </w:rPr>
            <w:fldChar w:fldCharType="separate"/>
          </w:r>
          <w:ins w:id="506" w:author="root" w:date="2016-09-08T18:43:00Z">
            <w:r w:rsidR="00E516AC">
              <w:rPr>
                <w:rFonts w:ascii="Palatino Linotype" w:hAnsi="Palatino Linotype"/>
                <w:noProof/>
                <w:webHidden/>
              </w:rPr>
              <w:t>19</w:t>
            </w:r>
          </w:ins>
          <w:ins w:id="507" w:author="root" w:date="2016-09-08T18:28:00Z">
            <w:r w:rsidRPr="005E695C">
              <w:rPr>
                <w:rFonts w:ascii="Palatino Linotype" w:hAnsi="Palatino Linotype"/>
                <w:noProof/>
                <w:webHidden/>
                <w:rPrChange w:id="508" w:author="root" w:date="2016-09-08T18:28:00Z">
                  <w:rPr>
                    <w:noProof/>
                    <w:webHidden/>
                  </w:rPr>
                </w:rPrChange>
              </w:rPr>
              <w:fldChar w:fldCharType="end"/>
            </w:r>
            <w:r w:rsidRPr="005E695C">
              <w:rPr>
                <w:rStyle w:val="Hipervnculo"/>
                <w:rFonts w:ascii="Palatino Linotype" w:hAnsi="Palatino Linotype"/>
                <w:noProof/>
                <w:rPrChange w:id="509" w:author="root" w:date="2016-09-08T18:28:00Z">
                  <w:rPr>
                    <w:rStyle w:val="Hipervnculo"/>
                    <w:noProof/>
                  </w:rPr>
                </w:rPrChange>
              </w:rPr>
              <w:fldChar w:fldCharType="end"/>
            </w:r>
          </w:ins>
        </w:p>
        <w:p w14:paraId="4ED27A86" w14:textId="77777777" w:rsidR="005E695C" w:rsidRPr="005E695C" w:rsidRDefault="005E695C">
          <w:pPr>
            <w:pStyle w:val="TDC1"/>
            <w:tabs>
              <w:tab w:val="left" w:pos="440"/>
              <w:tab w:val="right" w:leader="dot" w:pos="8494"/>
            </w:tabs>
            <w:spacing w:line="336" w:lineRule="auto"/>
            <w:rPr>
              <w:ins w:id="510" w:author="root" w:date="2016-09-08T18:28:00Z"/>
              <w:rFonts w:ascii="Palatino Linotype" w:eastAsiaTheme="minorEastAsia" w:hAnsi="Palatino Linotype"/>
              <w:noProof/>
              <w:lang w:eastAsia="es-ES"/>
              <w:rPrChange w:id="511" w:author="root" w:date="2016-09-08T18:28:00Z">
                <w:rPr>
                  <w:ins w:id="512" w:author="root" w:date="2016-09-08T18:28:00Z"/>
                  <w:rFonts w:eastAsiaTheme="minorEastAsia"/>
                  <w:noProof/>
                  <w:lang w:eastAsia="es-ES"/>
                </w:rPr>
              </w:rPrChange>
            </w:rPr>
            <w:pPrChange w:id="513" w:author="root" w:date="2016-09-08T18:29:00Z">
              <w:pPr>
                <w:pStyle w:val="TDC1"/>
                <w:tabs>
                  <w:tab w:val="left" w:pos="440"/>
                  <w:tab w:val="right" w:leader="dot" w:pos="8494"/>
                </w:tabs>
              </w:pPr>
            </w:pPrChange>
          </w:pPr>
          <w:ins w:id="514" w:author="root" w:date="2016-09-08T18:28:00Z">
            <w:r w:rsidRPr="005E695C">
              <w:rPr>
                <w:rStyle w:val="Hipervnculo"/>
                <w:rFonts w:ascii="Palatino Linotype" w:hAnsi="Palatino Linotype"/>
                <w:noProof/>
                <w:rPrChange w:id="515" w:author="root" w:date="2016-09-08T18:28:00Z">
                  <w:rPr>
                    <w:rStyle w:val="Hipervnculo"/>
                    <w:noProof/>
                  </w:rPr>
                </w:rPrChange>
              </w:rPr>
              <w:fldChar w:fldCharType="begin"/>
            </w:r>
            <w:r w:rsidRPr="005E695C">
              <w:rPr>
                <w:rStyle w:val="Hipervnculo"/>
                <w:rFonts w:ascii="Palatino Linotype" w:hAnsi="Palatino Linotype"/>
                <w:noProof/>
                <w:rPrChange w:id="516" w:author="root" w:date="2016-09-08T18:28:00Z">
                  <w:rPr>
                    <w:rStyle w:val="Hipervnculo"/>
                    <w:noProof/>
                  </w:rPr>
                </w:rPrChange>
              </w:rPr>
              <w:instrText xml:space="preserve"> </w:instrText>
            </w:r>
            <w:r w:rsidRPr="005E695C">
              <w:rPr>
                <w:rFonts w:ascii="Palatino Linotype" w:hAnsi="Palatino Linotype"/>
                <w:noProof/>
                <w:rPrChange w:id="517" w:author="root" w:date="2016-09-08T18:28:00Z">
                  <w:rPr>
                    <w:noProof/>
                  </w:rPr>
                </w:rPrChange>
              </w:rPr>
              <w:instrText>HYPERLINK \l "_Toc461122676"</w:instrText>
            </w:r>
            <w:r w:rsidRPr="005E695C">
              <w:rPr>
                <w:rStyle w:val="Hipervnculo"/>
                <w:rFonts w:ascii="Palatino Linotype" w:hAnsi="Palatino Linotype"/>
                <w:noProof/>
                <w:rPrChange w:id="518" w:author="root" w:date="2016-09-08T18:28:00Z">
                  <w:rPr>
                    <w:rStyle w:val="Hipervnculo"/>
                    <w:noProof/>
                  </w:rPr>
                </w:rPrChange>
              </w:rPr>
              <w:instrText xml:space="preserve"> </w:instrText>
            </w:r>
            <w:r w:rsidRPr="005E695C">
              <w:rPr>
                <w:rStyle w:val="Hipervnculo"/>
                <w:rFonts w:ascii="Palatino Linotype" w:hAnsi="Palatino Linotype"/>
                <w:noProof/>
                <w:rPrChange w:id="519" w:author="root" w:date="2016-09-08T18:28:00Z">
                  <w:rPr>
                    <w:rStyle w:val="Hipervnculo"/>
                    <w:noProof/>
                  </w:rPr>
                </w:rPrChange>
              </w:rPr>
              <w:fldChar w:fldCharType="separate"/>
            </w:r>
            <w:r w:rsidRPr="005E695C">
              <w:rPr>
                <w:rStyle w:val="Hipervnculo"/>
                <w:rFonts w:ascii="Palatino Linotype" w:hAnsi="Palatino Linotype"/>
                <w:noProof/>
                <w:rPrChange w:id="520" w:author="root" w:date="2016-09-08T18:28:00Z">
                  <w:rPr>
                    <w:rStyle w:val="Hipervnculo"/>
                    <w:noProof/>
                  </w:rPr>
                </w:rPrChange>
              </w:rPr>
              <w:t>3</w:t>
            </w:r>
            <w:r w:rsidRPr="005E695C">
              <w:rPr>
                <w:rFonts w:ascii="Palatino Linotype" w:eastAsiaTheme="minorEastAsia" w:hAnsi="Palatino Linotype"/>
                <w:noProof/>
                <w:lang w:eastAsia="es-ES"/>
                <w:rPrChange w:id="521" w:author="root" w:date="2016-09-08T18:28:00Z">
                  <w:rPr>
                    <w:rFonts w:eastAsiaTheme="minorEastAsia"/>
                    <w:noProof/>
                    <w:lang w:eastAsia="es-ES"/>
                  </w:rPr>
                </w:rPrChange>
              </w:rPr>
              <w:tab/>
            </w:r>
            <w:r w:rsidRPr="005E695C">
              <w:rPr>
                <w:rStyle w:val="Hipervnculo"/>
                <w:rFonts w:ascii="Palatino Linotype" w:hAnsi="Palatino Linotype"/>
                <w:noProof/>
                <w:rPrChange w:id="522" w:author="root" w:date="2016-09-08T18:28:00Z">
                  <w:rPr>
                    <w:rStyle w:val="Hipervnculo"/>
                    <w:noProof/>
                  </w:rPr>
                </w:rPrChange>
              </w:rPr>
              <w:t>Objetivos</w:t>
            </w:r>
            <w:r w:rsidRPr="005E695C">
              <w:rPr>
                <w:rFonts w:ascii="Palatino Linotype" w:hAnsi="Palatino Linotype"/>
                <w:noProof/>
                <w:webHidden/>
                <w:rPrChange w:id="523" w:author="root" w:date="2016-09-08T18:28:00Z">
                  <w:rPr>
                    <w:noProof/>
                    <w:webHidden/>
                  </w:rPr>
                </w:rPrChange>
              </w:rPr>
              <w:tab/>
            </w:r>
            <w:r w:rsidRPr="005E695C">
              <w:rPr>
                <w:rFonts w:ascii="Palatino Linotype" w:hAnsi="Palatino Linotype"/>
                <w:noProof/>
                <w:webHidden/>
                <w:rPrChange w:id="524" w:author="root" w:date="2016-09-08T18:28:00Z">
                  <w:rPr>
                    <w:noProof/>
                    <w:webHidden/>
                  </w:rPr>
                </w:rPrChange>
              </w:rPr>
              <w:fldChar w:fldCharType="begin"/>
            </w:r>
            <w:r w:rsidRPr="005E695C">
              <w:rPr>
                <w:rFonts w:ascii="Palatino Linotype" w:hAnsi="Palatino Linotype"/>
                <w:noProof/>
                <w:webHidden/>
                <w:rPrChange w:id="525" w:author="root" w:date="2016-09-08T18:28:00Z">
                  <w:rPr>
                    <w:noProof/>
                    <w:webHidden/>
                  </w:rPr>
                </w:rPrChange>
              </w:rPr>
              <w:instrText xml:space="preserve"> PAGEREF _Toc461122676 \h </w:instrText>
            </w:r>
          </w:ins>
          <w:r w:rsidRPr="005E695C">
            <w:rPr>
              <w:rFonts w:ascii="Palatino Linotype" w:hAnsi="Palatino Linotype"/>
              <w:noProof/>
              <w:webHidden/>
              <w:rPrChange w:id="526" w:author="root" w:date="2016-09-08T18:28:00Z">
                <w:rPr>
                  <w:rFonts w:ascii="Palatino Linotype" w:hAnsi="Palatino Linotype"/>
                  <w:noProof/>
                  <w:webHidden/>
                </w:rPr>
              </w:rPrChange>
            </w:rPr>
          </w:r>
          <w:r w:rsidRPr="005E695C">
            <w:rPr>
              <w:rFonts w:ascii="Palatino Linotype" w:hAnsi="Palatino Linotype"/>
              <w:noProof/>
              <w:webHidden/>
              <w:rPrChange w:id="527" w:author="root" w:date="2016-09-08T18:28:00Z">
                <w:rPr>
                  <w:noProof/>
                  <w:webHidden/>
                </w:rPr>
              </w:rPrChange>
            </w:rPr>
            <w:fldChar w:fldCharType="separate"/>
          </w:r>
          <w:ins w:id="528" w:author="root" w:date="2016-09-08T18:43:00Z">
            <w:r w:rsidR="00E516AC">
              <w:rPr>
                <w:rFonts w:ascii="Palatino Linotype" w:hAnsi="Palatino Linotype"/>
                <w:noProof/>
                <w:webHidden/>
              </w:rPr>
              <w:t>20</w:t>
            </w:r>
          </w:ins>
          <w:ins w:id="529" w:author="root" w:date="2016-09-08T18:28:00Z">
            <w:r w:rsidRPr="005E695C">
              <w:rPr>
                <w:rFonts w:ascii="Palatino Linotype" w:hAnsi="Palatino Linotype"/>
                <w:noProof/>
                <w:webHidden/>
                <w:rPrChange w:id="530" w:author="root" w:date="2016-09-08T18:28:00Z">
                  <w:rPr>
                    <w:noProof/>
                    <w:webHidden/>
                  </w:rPr>
                </w:rPrChange>
              </w:rPr>
              <w:fldChar w:fldCharType="end"/>
            </w:r>
            <w:r w:rsidRPr="005E695C">
              <w:rPr>
                <w:rStyle w:val="Hipervnculo"/>
                <w:rFonts w:ascii="Palatino Linotype" w:hAnsi="Palatino Linotype"/>
                <w:noProof/>
                <w:rPrChange w:id="531" w:author="root" w:date="2016-09-08T18:28:00Z">
                  <w:rPr>
                    <w:rStyle w:val="Hipervnculo"/>
                    <w:noProof/>
                  </w:rPr>
                </w:rPrChange>
              </w:rPr>
              <w:fldChar w:fldCharType="end"/>
            </w:r>
          </w:ins>
        </w:p>
        <w:p w14:paraId="7BB34DC7" w14:textId="77777777" w:rsidR="005E695C" w:rsidRPr="005E695C" w:rsidRDefault="005E695C">
          <w:pPr>
            <w:pStyle w:val="TDC2"/>
            <w:tabs>
              <w:tab w:val="left" w:pos="880"/>
              <w:tab w:val="right" w:leader="dot" w:pos="8494"/>
            </w:tabs>
            <w:spacing w:line="336" w:lineRule="auto"/>
            <w:rPr>
              <w:ins w:id="532" w:author="root" w:date="2016-09-08T18:28:00Z"/>
              <w:rFonts w:ascii="Palatino Linotype" w:eastAsiaTheme="minorEastAsia" w:hAnsi="Palatino Linotype"/>
              <w:noProof/>
              <w:lang w:eastAsia="es-ES"/>
              <w:rPrChange w:id="533" w:author="root" w:date="2016-09-08T18:28:00Z">
                <w:rPr>
                  <w:ins w:id="534" w:author="root" w:date="2016-09-08T18:28:00Z"/>
                  <w:rFonts w:eastAsiaTheme="minorEastAsia"/>
                  <w:noProof/>
                  <w:lang w:eastAsia="es-ES"/>
                </w:rPr>
              </w:rPrChange>
            </w:rPr>
            <w:pPrChange w:id="535" w:author="root" w:date="2016-09-08T18:29:00Z">
              <w:pPr>
                <w:pStyle w:val="TDC2"/>
                <w:tabs>
                  <w:tab w:val="left" w:pos="880"/>
                  <w:tab w:val="right" w:leader="dot" w:pos="8494"/>
                </w:tabs>
              </w:pPr>
            </w:pPrChange>
          </w:pPr>
          <w:ins w:id="536" w:author="root" w:date="2016-09-08T18:28:00Z">
            <w:r w:rsidRPr="005E695C">
              <w:rPr>
                <w:rStyle w:val="Hipervnculo"/>
                <w:rFonts w:ascii="Palatino Linotype" w:hAnsi="Palatino Linotype"/>
                <w:noProof/>
                <w:rPrChange w:id="537" w:author="root" w:date="2016-09-08T18:28:00Z">
                  <w:rPr>
                    <w:rStyle w:val="Hipervnculo"/>
                    <w:noProof/>
                  </w:rPr>
                </w:rPrChange>
              </w:rPr>
              <w:fldChar w:fldCharType="begin"/>
            </w:r>
            <w:r w:rsidRPr="005E695C">
              <w:rPr>
                <w:rStyle w:val="Hipervnculo"/>
                <w:rFonts w:ascii="Palatino Linotype" w:hAnsi="Palatino Linotype"/>
                <w:noProof/>
                <w:rPrChange w:id="538" w:author="root" w:date="2016-09-08T18:28:00Z">
                  <w:rPr>
                    <w:rStyle w:val="Hipervnculo"/>
                    <w:noProof/>
                  </w:rPr>
                </w:rPrChange>
              </w:rPr>
              <w:instrText xml:space="preserve"> </w:instrText>
            </w:r>
            <w:r w:rsidRPr="005E695C">
              <w:rPr>
                <w:rFonts w:ascii="Palatino Linotype" w:hAnsi="Palatino Linotype"/>
                <w:noProof/>
                <w:rPrChange w:id="539" w:author="root" w:date="2016-09-08T18:28:00Z">
                  <w:rPr>
                    <w:noProof/>
                  </w:rPr>
                </w:rPrChange>
              </w:rPr>
              <w:instrText>HYPERLINK \l "_Toc461122677"</w:instrText>
            </w:r>
            <w:r w:rsidRPr="005E695C">
              <w:rPr>
                <w:rStyle w:val="Hipervnculo"/>
                <w:rFonts w:ascii="Palatino Linotype" w:hAnsi="Palatino Linotype"/>
                <w:noProof/>
                <w:rPrChange w:id="540" w:author="root" w:date="2016-09-08T18:28:00Z">
                  <w:rPr>
                    <w:rStyle w:val="Hipervnculo"/>
                    <w:noProof/>
                  </w:rPr>
                </w:rPrChange>
              </w:rPr>
              <w:instrText xml:space="preserve"> </w:instrText>
            </w:r>
            <w:r w:rsidRPr="005E695C">
              <w:rPr>
                <w:rStyle w:val="Hipervnculo"/>
                <w:rFonts w:ascii="Palatino Linotype" w:hAnsi="Palatino Linotype"/>
                <w:noProof/>
                <w:rPrChange w:id="541" w:author="root" w:date="2016-09-08T18:28:00Z">
                  <w:rPr>
                    <w:rStyle w:val="Hipervnculo"/>
                    <w:noProof/>
                  </w:rPr>
                </w:rPrChange>
              </w:rPr>
              <w:fldChar w:fldCharType="separate"/>
            </w:r>
            <w:r w:rsidRPr="005E695C">
              <w:rPr>
                <w:rStyle w:val="Hipervnculo"/>
                <w:rFonts w:ascii="Palatino Linotype" w:hAnsi="Palatino Linotype"/>
                <w:noProof/>
                <w:rPrChange w:id="542" w:author="root" w:date="2016-09-08T18:28:00Z">
                  <w:rPr>
                    <w:rStyle w:val="Hipervnculo"/>
                    <w:noProof/>
                  </w:rPr>
                </w:rPrChange>
              </w:rPr>
              <w:t>3.1</w:t>
            </w:r>
            <w:r w:rsidRPr="005E695C">
              <w:rPr>
                <w:rFonts w:ascii="Palatino Linotype" w:eastAsiaTheme="minorEastAsia" w:hAnsi="Palatino Linotype"/>
                <w:noProof/>
                <w:lang w:eastAsia="es-ES"/>
                <w:rPrChange w:id="543" w:author="root" w:date="2016-09-08T18:28:00Z">
                  <w:rPr>
                    <w:rFonts w:eastAsiaTheme="minorEastAsia"/>
                    <w:noProof/>
                    <w:lang w:eastAsia="es-ES"/>
                  </w:rPr>
                </w:rPrChange>
              </w:rPr>
              <w:tab/>
            </w:r>
            <w:r w:rsidRPr="005E695C">
              <w:rPr>
                <w:rStyle w:val="Hipervnculo"/>
                <w:rFonts w:ascii="Palatino Linotype" w:hAnsi="Palatino Linotype"/>
                <w:noProof/>
                <w:rPrChange w:id="544" w:author="root" w:date="2016-09-08T18:28:00Z">
                  <w:rPr>
                    <w:rStyle w:val="Hipervnculo"/>
                    <w:noProof/>
                  </w:rPr>
                </w:rPrChange>
              </w:rPr>
              <w:t>Desarrollo del personaje</w:t>
            </w:r>
            <w:r w:rsidRPr="005E695C">
              <w:rPr>
                <w:rFonts w:ascii="Palatino Linotype" w:hAnsi="Palatino Linotype"/>
                <w:noProof/>
                <w:webHidden/>
                <w:rPrChange w:id="545" w:author="root" w:date="2016-09-08T18:28:00Z">
                  <w:rPr>
                    <w:noProof/>
                    <w:webHidden/>
                  </w:rPr>
                </w:rPrChange>
              </w:rPr>
              <w:tab/>
            </w:r>
            <w:r w:rsidRPr="005E695C">
              <w:rPr>
                <w:rFonts w:ascii="Palatino Linotype" w:hAnsi="Palatino Linotype"/>
                <w:noProof/>
                <w:webHidden/>
                <w:rPrChange w:id="546" w:author="root" w:date="2016-09-08T18:28:00Z">
                  <w:rPr>
                    <w:noProof/>
                    <w:webHidden/>
                  </w:rPr>
                </w:rPrChange>
              </w:rPr>
              <w:fldChar w:fldCharType="begin"/>
            </w:r>
            <w:r w:rsidRPr="005E695C">
              <w:rPr>
                <w:rFonts w:ascii="Palatino Linotype" w:hAnsi="Palatino Linotype"/>
                <w:noProof/>
                <w:webHidden/>
                <w:rPrChange w:id="547" w:author="root" w:date="2016-09-08T18:28:00Z">
                  <w:rPr>
                    <w:noProof/>
                    <w:webHidden/>
                  </w:rPr>
                </w:rPrChange>
              </w:rPr>
              <w:instrText xml:space="preserve"> PAGEREF _Toc461122677 \h </w:instrText>
            </w:r>
          </w:ins>
          <w:r w:rsidRPr="005E695C">
            <w:rPr>
              <w:rFonts w:ascii="Palatino Linotype" w:hAnsi="Palatino Linotype"/>
              <w:noProof/>
              <w:webHidden/>
              <w:rPrChange w:id="548" w:author="root" w:date="2016-09-08T18:28:00Z">
                <w:rPr>
                  <w:rFonts w:ascii="Palatino Linotype" w:hAnsi="Palatino Linotype"/>
                  <w:noProof/>
                  <w:webHidden/>
                </w:rPr>
              </w:rPrChange>
            </w:rPr>
          </w:r>
          <w:r w:rsidRPr="005E695C">
            <w:rPr>
              <w:rFonts w:ascii="Palatino Linotype" w:hAnsi="Palatino Linotype"/>
              <w:noProof/>
              <w:webHidden/>
              <w:rPrChange w:id="549" w:author="root" w:date="2016-09-08T18:28:00Z">
                <w:rPr>
                  <w:noProof/>
                  <w:webHidden/>
                </w:rPr>
              </w:rPrChange>
            </w:rPr>
            <w:fldChar w:fldCharType="separate"/>
          </w:r>
          <w:ins w:id="550" w:author="root" w:date="2016-09-08T18:43:00Z">
            <w:r w:rsidR="00E516AC">
              <w:rPr>
                <w:rFonts w:ascii="Palatino Linotype" w:hAnsi="Palatino Linotype"/>
                <w:noProof/>
                <w:webHidden/>
              </w:rPr>
              <w:t>20</w:t>
            </w:r>
          </w:ins>
          <w:ins w:id="551" w:author="root" w:date="2016-09-08T18:28:00Z">
            <w:r w:rsidRPr="005E695C">
              <w:rPr>
                <w:rFonts w:ascii="Palatino Linotype" w:hAnsi="Palatino Linotype"/>
                <w:noProof/>
                <w:webHidden/>
                <w:rPrChange w:id="552" w:author="root" w:date="2016-09-08T18:28:00Z">
                  <w:rPr>
                    <w:noProof/>
                    <w:webHidden/>
                  </w:rPr>
                </w:rPrChange>
              </w:rPr>
              <w:fldChar w:fldCharType="end"/>
            </w:r>
            <w:r w:rsidRPr="005E695C">
              <w:rPr>
                <w:rStyle w:val="Hipervnculo"/>
                <w:rFonts w:ascii="Palatino Linotype" w:hAnsi="Palatino Linotype"/>
                <w:noProof/>
                <w:rPrChange w:id="553" w:author="root" w:date="2016-09-08T18:28:00Z">
                  <w:rPr>
                    <w:rStyle w:val="Hipervnculo"/>
                    <w:noProof/>
                  </w:rPr>
                </w:rPrChange>
              </w:rPr>
              <w:fldChar w:fldCharType="end"/>
            </w:r>
          </w:ins>
        </w:p>
        <w:p w14:paraId="28BBC919" w14:textId="77777777" w:rsidR="005E695C" w:rsidRPr="005E695C" w:rsidRDefault="005E695C">
          <w:pPr>
            <w:pStyle w:val="TDC2"/>
            <w:tabs>
              <w:tab w:val="left" w:pos="880"/>
              <w:tab w:val="right" w:leader="dot" w:pos="8494"/>
            </w:tabs>
            <w:spacing w:line="336" w:lineRule="auto"/>
            <w:rPr>
              <w:ins w:id="554" w:author="root" w:date="2016-09-08T18:28:00Z"/>
              <w:rFonts w:ascii="Palatino Linotype" w:eastAsiaTheme="minorEastAsia" w:hAnsi="Palatino Linotype"/>
              <w:noProof/>
              <w:lang w:eastAsia="es-ES"/>
              <w:rPrChange w:id="555" w:author="root" w:date="2016-09-08T18:28:00Z">
                <w:rPr>
                  <w:ins w:id="556" w:author="root" w:date="2016-09-08T18:28:00Z"/>
                  <w:rFonts w:eastAsiaTheme="minorEastAsia"/>
                  <w:noProof/>
                  <w:lang w:eastAsia="es-ES"/>
                </w:rPr>
              </w:rPrChange>
            </w:rPr>
            <w:pPrChange w:id="557" w:author="root" w:date="2016-09-08T18:29:00Z">
              <w:pPr>
                <w:pStyle w:val="TDC2"/>
                <w:tabs>
                  <w:tab w:val="left" w:pos="880"/>
                  <w:tab w:val="right" w:leader="dot" w:pos="8494"/>
                </w:tabs>
              </w:pPr>
            </w:pPrChange>
          </w:pPr>
          <w:ins w:id="558" w:author="root" w:date="2016-09-08T18:28:00Z">
            <w:r w:rsidRPr="005E695C">
              <w:rPr>
                <w:rStyle w:val="Hipervnculo"/>
                <w:rFonts w:ascii="Palatino Linotype" w:hAnsi="Palatino Linotype"/>
                <w:noProof/>
                <w:rPrChange w:id="559" w:author="root" w:date="2016-09-08T18:28:00Z">
                  <w:rPr>
                    <w:rStyle w:val="Hipervnculo"/>
                    <w:noProof/>
                  </w:rPr>
                </w:rPrChange>
              </w:rPr>
              <w:fldChar w:fldCharType="begin"/>
            </w:r>
            <w:r w:rsidRPr="005E695C">
              <w:rPr>
                <w:rStyle w:val="Hipervnculo"/>
                <w:rFonts w:ascii="Palatino Linotype" w:hAnsi="Palatino Linotype"/>
                <w:noProof/>
                <w:rPrChange w:id="560" w:author="root" w:date="2016-09-08T18:28:00Z">
                  <w:rPr>
                    <w:rStyle w:val="Hipervnculo"/>
                    <w:noProof/>
                  </w:rPr>
                </w:rPrChange>
              </w:rPr>
              <w:instrText xml:space="preserve"> </w:instrText>
            </w:r>
            <w:r w:rsidRPr="005E695C">
              <w:rPr>
                <w:rFonts w:ascii="Palatino Linotype" w:hAnsi="Palatino Linotype"/>
                <w:noProof/>
                <w:rPrChange w:id="561" w:author="root" w:date="2016-09-08T18:28:00Z">
                  <w:rPr>
                    <w:noProof/>
                  </w:rPr>
                </w:rPrChange>
              </w:rPr>
              <w:instrText>HYPERLINK \l "_Toc461122678"</w:instrText>
            </w:r>
            <w:r w:rsidRPr="005E695C">
              <w:rPr>
                <w:rStyle w:val="Hipervnculo"/>
                <w:rFonts w:ascii="Palatino Linotype" w:hAnsi="Palatino Linotype"/>
                <w:noProof/>
                <w:rPrChange w:id="562" w:author="root" w:date="2016-09-08T18:28:00Z">
                  <w:rPr>
                    <w:rStyle w:val="Hipervnculo"/>
                    <w:noProof/>
                  </w:rPr>
                </w:rPrChange>
              </w:rPr>
              <w:instrText xml:space="preserve"> </w:instrText>
            </w:r>
            <w:r w:rsidRPr="005E695C">
              <w:rPr>
                <w:rStyle w:val="Hipervnculo"/>
                <w:rFonts w:ascii="Palatino Linotype" w:hAnsi="Palatino Linotype"/>
                <w:noProof/>
                <w:rPrChange w:id="563" w:author="root" w:date="2016-09-08T18:28:00Z">
                  <w:rPr>
                    <w:rStyle w:val="Hipervnculo"/>
                    <w:noProof/>
                  </w:rPr>
                </w:rPrChange>
              </w:rPr>
              <w:fldChar w:fldCharType="separate"/>
            </w:r>
            <w:r w:rsidRPr="005E695C">
              <w:rPr>
                <w:rStyle w:val="Hipervnculo"/>
                <w:rFonts w:ascii="Palatino Linotype" w:hAnsi="Palatino Linotype"/>
                <w:noProof/>
                <w:rPrChange w:id="564" w:author="root" w:date="2016-09-08T18:28:00Z">
                  <w:rPr>
                    <w:rStyle w:val="Hipervnculo"/>
                    <w:noProof/>
                  </w:rPr>
                </w:rPrChange>
              </w:rPr>
              <w:t>3.2</w:t>
            </w:r>
            <w:r w:rsidRPr="005E695C">
              <w:rPr>
                <w:rFonts w:ascii="Palatino Linotype" w:eastAsiaTheme="minorEastAsia" w:hAnsi="Palatino Linotype"/>
                <w:noProof/>
                <w:lang w:eastAsia="es-ES"/>
                <w:rPrChange w:id="565" w:author="root" w:date="2016-09-08T18:28:00Z">
                  <w:rPr>
                    <w:rFonts w:eastAsiaTheme="minorEastAsia"/>
                    <w:noProof/>
                    <w:lang w:eastAsia="es-ES"/>
                  </w:rPr>
                </w:rPrChange>
              </w:rPr>
              <w:tab/>
            </w:r>
            <w:r w:rsidRPr="005E695C">
              <w:rPr>
                <w:rStyle w:val="Hipervnculo"/>
                <w:rFonts w:ascii="Palatino Linotype" w:hAnsi="Palatino Linotype"/>
                <w:noProof/>
                <w:rPrChange w:id="566" w:author="root" w:date="2016-09-08T18:28:00Z">
                  <w:rPr>
                    <w:rStyle w:val="Hipervnculo"/>
                    <w:noProof/>
                  </w:rPr>
                </w:rPrChange>
              </w:rPr>
              <w:t>Desarrollo de la aplicación web</w:t>
            </w:r>
            <w:r w:rsidRPr="005E695C">
              <w:rPr>
                <w:rFonts w:ascii="Palatino Linotype" w:hAnsi="Palatino Linotype"/>
                <w:noProof/>
                <w:webHidden/>
                <w:rPrChange w:id="567" w:author="root" w:date="2016-09-08T18:28:00Z">
                  <w:rPr>
                    <w:noProof/>
                    <w:webHidden/>
                  </w:rPr>
                </w:rPrChange>
              </w:rPr>
              <w:tab/>
            </w:r>
            <w:r w:rsidRPr="005E695C">
              <w:rPr>
                <w:rFonts w:ascii="Palatino Linotype" w:hAnsi="Palatino Linotype"/>
                <w:noProof/>
                <w:webHidden/>
                <w:rPrChange w:id="568" w:author="root" w:date="2016-09-08T18:28:00Z">
                  <w:rPr>
                    <w:noProof/>
                    <w:webHidden/>
                  </w:rPr>
                </w:rPrChange>
              </w:rPr>
              <w:fldChar w:fldCharType="begin"/>
            </w:r>
            <w:r w:rsidRPr="005E695C">
              <w:rPr>
                <w:rFonts w:ascii="Palatino Linotype" w:hAnsi="Palatino Linotype"/>
                <w:noProof/>
                <w:webHidden/>
                <w:rPrChange w:id="569" w:author="root" w:date="2016-09-08T18:28:00Z">
                  <w:rPr>
                    <w:noProof/>
                    <w:webHidden/>
                  </w:rPr>
                </w:rPrChange>
              </w:rPr>
              <w:instrText xml:space="preserve"> PAGEREF _Toc461122678 \h </w:instrText>
            </w:r>
          </w:ins>
          <w:r w:rsidRPr="005E695C">
            <w:rPr>
              <w:rFonts w:ascii="Palatino Linotype" w:hAnsi="Palatino Linotype"/>
              <w:noProof/>
              <w:webHidden/>
              <w:rPrChange w:id="570" w:author="root" w:date="2016-09-08T18:28:00Z">
                <w:rPr>
                  <w:rFonts w:ascii="Palatino Linotype" w:hAnsi="Palatino Linotype"/>
                  <w:noProof/>
                  <w:webHidden/>
                </w:rPr>
              </w:rPrChange>
            </w:rPr>
          </w:r>
          <w:r w:rsidRPr="005E695C">
            <w:rPr>
              <w:rFonts w:ascii="Palatino Linotype" w:hAnsi="Palatino Linotype"/>
              <w:noProof/>
              <w:webHidden/>
              <w:rPrChange w:id="571" w:author="root" w:date="2016-09-08T18:28:00Z">
                <w:rPr>
                  <w:noProof/>
                  <w:webHidden/>
                </w:rPr>
              </w:rPrChange>
            </w:rPr>
            <w:fldChar w:fldCharType="separate"/>
          </w:r>
          <w:ins w:id="572" w:author="root" w:date="2016-09-08T18:43:00Z">
            <w:r w:rsidR="00E516AC">
              <w:rPr>
                <w:rFonts w:ascii="Palatino Linotype" w:hAnsi="Palatino Linotype"/>
                <w:noProof/>
                <w:webHidden/>
              </w:rPr>
              <w:t>21</w:t>
            </w:r>
          </w:ins>
          <w:ins w:id="573" w:author="root" w:date="2016-09-08T18:28:00Z">
            <w:r w:rsidRPr="005E695C">
              <w:rPr>
                <w:rFonts w:ascii="Palatino Linotype" w:hAnsi="Palatino Linotype"/>
                <w:noProof/>
                <w:webHidden/>
                <w:rPrChange w:id="574" w:author="root" w:date="2016-09-08T18:28:00Z">
                  <w:rPr>
                    <w:noProof/>
                    <w:webHidden/>
                  </w:rPr>
                </w:rPrChange>
              </w:rPr>
              <w:fldChar w:fldCharType="end"/>
            </w:r>
            <w:r w:rsidRPr="005E695C">
              <w:rPr>
                <w:rStyle w:val="Hipervnculo"/>
                <w:rFonts w:ascii="Palatino Linotype" w:hAnsi="Palatino Linotype"/>
                <w:noProof/>
                <w:rPrChange w:id="575" w:author="root" w:date="2016-09-08T18:28:00Z">
                  <w:rPr>
                    <w:rStyle w:val="Hipervnculo"/>
                    <w:noProof/>
                  </w:rPr>
                </w:rPrChange>
              </w:rPr>
              <w:fldChar w:fldCharType="end"/>
            </w:r>
          </w:ins>
        </w:p>
        <w:p w14:paraId="471E9D06" w14:textId="77777777" w:rsidR="005E695C" w:rsidRPr="005E695C" w:rsidRDefault="005E695C">
          <w:pPr>
            <w:pStyle w:val="TDC2"/>
            <w:tabs>
              <w:tab w:val="left" w:pos="880"/>
              <w:tab w:val="right" w:leader="dot" w:pos="8494"/>
            </w:tabs>
            <w:spacing w:line="336" w:lineRule="auto"/>
            <w:rPr>
              <w:ins w:id="576" w:author="root" w:date="2016-09-08T18:28:00Z"/>
              <w:rFonts w:ascii="Palatino Linotype" w:eastAsiaTheme="minorEastAsia" w:hAnsi="Palatino Linotype"/>
              <w:noProof/>
              <w:lang w:eastAsia="es-ES"/>
              <w:rPrChange w:id="577" w:author="root" w:date="2016-09-08T18:28:00Z">
                <w:rPr>
                  <w:ins w:id="578" w:author="root" w:date="2016-09-08T18:28:00Z"/>
                  <w:rFonts w:eastAsiaTheme="minorEastAsia"/>
                  <w:noProof/>
                  <w:lang w:eastAsia="es-ES"/>
                </w:rPr>
              </w:rPrChange>
            </w:rPr>
            <w:pPrChange w:id="579" w:author="root" w:date="2016-09-08T18:29:00Z">
              <w:pPr>
                <w:pStyle w:val="TDC2"/>
                <w:tabs>
                  <w:tab w:val="left" w:pos="880"/>
                  <w:tab w:val="right" w:leader="dot" w:pos="8494"/>
                </w:tabs>
              </w:pPr>
            </w:pPrChange>
          </w:pPr>
          <w:ins w:id="580" w:author="root" w:date="2016-09-08T18:28:00Z">
            <w:r w:rsidRPr="005E695C">
              <w:rPr>
                <w:rStyle w:val="Hipervnculo"/>
                <w:rFonts w:ascii="Palatino Linotype" w:hAnsi="Palatino Linotype"/>
                <w:noProof/>
                <w:rPrChange w:id="581" w:author="root" w:date="2016-09-08T18:28:00Z">
                  <w:rPr>
                    <w:rStyle w:val="Hipervnculo"/>
                    <w:noProof/>
                  </w:rPr>
                </w:rPrChange>
              </w:rPr>
              <w:fldChar w:fldCharType="begin"/>
            </w:r>
            <w:r w:rsidRPr="005E695C">
              <w:rPr>
                <w:rStyle w:val="Hipervnculo"/>
                <w:rFonts w:ascii="Palatino Linotype" w:hAnsi="Palatino Linotype"/>
                <w:noProof/>
                <w:rPrChange w:id="582" w:author="root" w:date="2016-09-08T18:28:00Z">
                  <w:rPr>
                    <w:rStyle w:val="Hipervnculo"/>
                    <w:noProof/>
                  </w:rPr>
                </w:rPrChange>
              </w:rPr>
              <w:instrText xml:space="preserve"> </w:instrText>
            </w:r>
            <w:r w:rsidRPr="005E695C">
              <w:rPr>
                <w:rFonts w:ascii="Palatino Linotype" w:hAnsi="Palatino Linotype"/>
                <w:noProof/>
                <w:rPrChange w:id="583" w:author="root" w:date="2016-09-08T18:28:00Z">
                  <w:rPr>
                    <w:noProof/>
                  </w:rPr>
                </w:rPrChange>
              </w:rPr>
              <w:instrText>HYPERLINK \l "_Toc461122679"</w:instrText>
            </w:r>
            <w:r w:rsidRPr="005E695C">
              <w:rPr>
                <w:rStyle w:val="Hipervnculo"/>
                <w:rFonts w:ascii="Palatino Linotype" w:hAnsi="Palatino Linotype"/>
                <w:noProof/>
                <w:rPrChange w:id="584" w:author="root" w:date="2016-09-08T18:28:00Z">
                  <w:rPr>
                    <w:rStyle w:val="Hipervnculo"/>
                    <w:noProof/>
                  </w:rPr>
                </w:rPrChange>
              </w:rPr>
              <w:instrText xml:space="preserve"> </w:instrText>
            </w:r>
            <w:r w:rsidRPr="005E695C">
              <w:rPr>
                <w:rStyle w:val="Hipervnculo"/>
                <w:rFonts w:ascii="Palatino Linotype" w:hAnsi="Palatino Linotype"/>
                <w:noProof/>
                <w:rPrChange w:id="585" w:author="root" w:date="2016-09-08T18:28:00Z">
                  <w:rPr>
                    <w:rStyle w:val="Hipervnculo"/>
                    <w:noProof/>
                  </w:rPr>
                </w:rPrChange>
              </w:rPr>
              <w:fldChar w:fldCharType="separate"/>
            </w:r>
            <w:r w:rsidRPr="005E695C">
              <w:rPr>
                <w:rStyle w:val="Hipervnculo"/>
                <w:rFonts w:ascii="Palatino Linotype" w:hAnsi="Palatino Linotype"/>
                <w:noProof/>
                <w:rPrChange w:id="586" w:author="root" w:date="2016-09-08T18:28:00Z">
                  <w:rPr>
                    <w:rStyle w:val="Hipervnculo"/>
                    <w:noProof/>
                  </w:rPr>
                </w:rPrChange>
              </w:rPr>
              <w:t>3.3</w:t>
            </w:r>
            <w:r w:rsidRPr="005E695C">
              <w:rPr>
                <w:rFonts w:ascii="Palatino Linotype" w:eastAsiaTheme="minorEastAsia" w:hAnsi="Palatino Linotype"/>
                <w:noProof/>
                <w:lang w:eastAsia="es-ES"/>
                <w:rPrChange w:id="587" w:author="root" w:date="2016-09-08T18:28:00Z">
                  <w:rPr>
                    <w:rFonts w:eastAsiaTheme="minorEastAsia"/>
                    <w:noProof/>
                    <w:lang w:eastAsia="es-ES"/>
                  </w:rPr>
                </w:rPrChange>
              </w:rPr>
              <w:tab/>
            </w:r>
            <w:r w:rsidRPr="005E695C">
              <w:rPr>
                <w:rStyle w:val="Hipervnculo"/>
                <w:rFonts w:ascii="Palatino Linotype" w:hAnsi="Palatino Linotype"/>
                <w:noProof/>
                <w:rPrChange w:id="588" w:author="root" w:date="2016-09-08T18:28:00Z">
                  <w:rPr>
                    <w:rStyle w:val="Hipervnculo"/>
                    <w:noProof/>
                  </w:rPr>
                </w:rPrChange>
              </w:rPr>
              <w:t>Desarrollo del robot</w:t>
            </w:r>
            <w:r w:rsidRPr="005E695C">
              <w:rPr>
                <w:rFonts w:ascii="Palatino Linotype" w:hAnsi="Palatino Linotype"/>
                <w:noProof/>
                <w:webHidden/>
                <w:rPrChange w:id="589" w:author="root" w:date="2016-09-08T18:28:00Z">
                  <w:rPr>
                    <w:noProof/>
                    <w:webHidden/>
                  </w:rPr>
                </w:rPrChange>
              </w:rPr>
              <w:tab/>
            </w:r>
            <w:r w:rsidRPr="005E695C">
              <w:rPr>
                <w:rFonts w:ascii="Palatino Linotype" w:hAnsi="Palatino Linotype"/>
                <w:noProof/>
                <w:webHidden/>
                <w:rPrChange w:id="590" w:author="root" w:date="2016-09-08T18:28:00Z">
                  <w:rPr>
                    <w:noProof/>
                    <w:webHidden/>
                  </w:rPr>
                </w:rPrChange>
              </w:rPr>
              <w:fldChar w:fldCharType="begin"/>
            </w:r>
            <w:r w:rsidRPr="005E695C">
              <w:rPr>
                <w:rFonts w:ascii="Palatino Linotype" w:hAnsi="Palatino Linotype"/>
                <w:noProof/>
                <w:webHidden/>
                <w:rPrChange w:id="591" w:author="root" w:date="2016-09-08T18:28:00Z">
                  <w:rPr>
                    <w:noProof/>
                    <w:webHidden/>
                  </w:rPr>
                </w:rPrChange>
              </w:rPr>
              <w:instrText xml:space="preserve"> PAGEREF _Toc461122679 \h </w:instrText>
            </w:r>
          </w:ins>
          <w:r w:rsidRPr="005E695C">
            <w:rPr>
              <w:rFonts w:ascii="Palatino Linotype" w:hAnsi="Palatino Linotype"/>
              <w:noProof/>
              <w:webHidden/>
              <w:rPrChange w:id="592" w:author="root" w:date="2016-09-08T18:28:00Z">
                <w:rPr>
                  <w:rFonts w:ascii="Palatino Linotype" w:hAnsi="Palatino Linotype"/>
                  <w:noProof/>
                  <w:webHidden/>
                </w:rPr>
              </w:rPrChange>
            </w:rPr>
          </w:r>
          <w:r w:rsidRPr="005E695C">
            <w:rPr>
              <w:rFonts w:ascii="Palatino Linotype" w:hAnsi="Palatino Linotype"/>
              <w:noProof/>
              <w:webHidden/>
              <w:rPrChange w:id="593" w:author="root" w:date="2016-09-08T18:28:00Z">
                <w:rPr>
                  <w:noProof/>
                  <w:webHidden/>
                </w:rPr>
              </w:rPrChange>
            </w:rPr>
            <w:fldChar w:fldCharType="separate"/>
          </w:r>
          <w:ins w:id="594" w:author="root" w:date="2016-09-08T18:43:00Z">
            <w:r w:rsidR="00E516AC">
              <w:rPr>
                <w:rFonts w:ascii="Palatino Linotype" w:hAnsi="Palatino Linotype"/>
                <w:noProof/>
                <w:webHidden/>
              </w:rPr>
              <w:t>22</w:t>
            </w:r>
          </w:ins>
          <w:ins w:id="595" w:author="root" w:date="2016-09-08T18:28:00Z">
            <w:r w:rsidRPr="005E695C">
              <w:rPr>
                <w:rFonts w:ascii="Palatino Linotype" w:hAnsi="Palatino Linotype"/>
                <w:noProof/>
                <w:webHidden/>
                <w:rPrChange w:id="596" w:author="root" w:date="2016-09-08T18:28:00Z">
                  <w:rPr>
                    <w:noProof/>
                    <w:webHidden/>
                  </w:rPr>
                </w:rPrChange>
              </w:rPr>
              <w:fldChar w:fldCharType="end"/>
            </w:r>
            <w:r w:rsidRPr="005E695C">
              <w:rPr>
                <w:rStyle w:val="Hipervnculo"/>
                <w:rFonts w:ascii="Palatino Linotype" w:hAnsi="Palatino Linotype"/>
                <w:noProof/>
                <w:rPrChange w:id="597" w:author="root" w:date="2016-09-08T18:28:00Z">
                  <w:rPr>
                    <w:rStyle w:val="Hipervnculo"/>
                    <w:noProof/>
                  </w:rPr>
                </w:rPrChange>
              </w:rPr>
              <w:fldChar w:fldCharType="end"/>
            </w:r>
          </w:ins>
        </w:p>
        <w:p w14:paraId="7C7AB9F4" w14:textId="77777777" w:rsidR="005E695C" w:rsidRPr="005E695C" w:rsidRDefault="005E695C">
          <w:pPr>
            <w:pStyle w:val="TDC2"/>
            <w:tabs>
              <w:tab w:val="left" w:pos="880"/>
              <w:tab w:val="right" w:leader="dot" w:pos="8494"/>
            </w:tabs>
            <w:spacing w:line="336" w:lineRule="auto"/>
            <w:rPr>
              <w:ins w:id="598" w:author="root" w:date="2016-09-08T18:28:00Z"/>
              <w:rFonts w:ascii="Palatino Linotype" w:eastAsiaTheme="minorEastAsia" w:hAnsi="Palatino Linotype"/>
              <w:noProof/>
              <w:lang w:eastAsia="es-ES"/>
              <w:rPrChange w:id="599" w:author="root" w:date="2016-09-08T18:28:00Z">
                <w:rPr>
                  <w:ins w:id="600" w:author="root" w:date="2016-09-08T18:28:00Z"/>
                  <w:rFonts w:eastAsiaTheme="minorEastAsia"/>
                  <w:noProof/>
                  <w:lang w:eastAsia="es-ES"/>
                </w:rPr>
              </w:rPrChange>
            </w:rPr>
            <w:pPrChange w:id="601" w:author="root" w:date="2016-09-08T18:29:00Z">
              <w:pPr>
                <w:pStyle w:val="TDC2"/>
                <w:tabs>
                  <w:tab w:val="left" w:pos="880"/>
                  <w:tab w:val="right" w:leader="dot" w:pos="8494"/>
                </w:tabs>
              </w:pPr>
            </w:pPrChange>
          </w:pPr>
          <w:ins w:id="602" w:author="root" w:date="2016-09-08T18:28:00Z">
            <w:r w:rsidRPr="005E695C">
              <w:rPr>
                <w:rStyle w:val="Hipervnculo"/>
                <w:rFonts w:ascii="Palatino Linotype" w:hAnsi="Palatino Linotype"/>
                <w:noProof/>
                <w:rPrChange w:id="603" w:author="root" w:date="2016-09-08T18:28:00Z">
                  <w:rPr>
                    <w:rStyle w:val="Hipervnculo"/>
                    <w:noProof/>
                  </w:rPr>
                </w:rPrChange>
              </w:rPr>
              <w:fldChar w:fldCharType="begin"/>
            </w:r>
            <w:r w:rsidRPr="005E695C">
              <w:rPr>
                <w:rStyle w:val="Hipervnculo"/>
                <w:rFonts w:ascii="Palatino Linotype" w:hAnsi="Palatino Linotype"/>
                <w:noProof/>
                <w:rPrChange w:id="604" w:author="root" w:date="2016-09-08T18:28:00Z">
                  <w:rPr>
                    <w:rStyle w:val="Hipervnculo"/>
                    <w:noProof/>
                  </w:rPr>
                </w:rPrChange>
              </w:rPr>
              <w:instrText xml:space="preserve"> </w:instrText>
            </w:r>
            <w:r w:rsidRPr="005E695C">
              <w:rPr>
                <w:rFonts w:ascii="Palatino Linotype" w:hAnsi="Palatino Linotype"/>
                <w:noProof/>
                <w:rPrChange w:id="605" w:author="root" w:date="2016-09-08T18:28:00Z">
                  <w:rPr>
                    <w:noProof/>
                  </w:rPr>
                </w:rPrChange>
              </w:rPr>
              <w:instrText>HYPERLINK \l "_Toc461122680"</w:instrText>
            </w:r>
            <w:r w:rsidRPr="005E695C">
              <w:rPr>
                <w:rStyle w:val="Hipervnculo"/>
                <w:rFonts w:ascii="Palatino Linotype" w:hAnsi="Palatino Linotype"/>
                <w:noProof/>
                <w:rPrChange w:id="606" w:author="root" w:date="2016-09-08T18:28:00Z">
                  <w:rPr>
                    <w:rStyle w:val="Hipervnculo"/>
                    <w:noProof/>
                  </w:rPr>
                </w:rPrChange>
              </w:rPr>
              <w:instrText xml:space="preserve"> </w:instrText>
            </w:r>
            <w:r w:rsidRPr="005E695C">
              <w:rPr>
                <w:rStyle w:val="Hipervnculo"/>
                <w:rFonts w:ascii="Palatino Linotype" w:hAnsi="Palatino Linotype"/>
                <w:noProof/>
                <w:rPrChange w:id="607" w:author="root" w:date="2016-09-08T18:28:00Z">
                  <w:rPr>
                    <w:rStyle w:val="Hipervnculo"/>
                    <w:noProof/>
                  </w:rPr>
                </w:rPrChange>
              </w:rPr>
              <w:fldChar w:fldCharType="separate"/>
            </w:r>
            <w:r w:rsidRPr="005E695C">
              <w:rPr>
                <w:rStyle w:val="Hipervnculo"/>
                <w:rFonts w:ascii="Palatino Linotype" w:hAnsi="Palatino Linotype"/>
                <w:noProof/>
                <w:rPrChange w:id="608" w:author="root" w:date="2016-09-08T18:28:00Z">
                  <w:rPr>
                    <w:rStyle w:val="Hipervnculo"/>
                    <w:noProof/>
                  </w:rPr>
                </w:rPrChange>
              </w:rPr>
              <w:t>3.4</w:t>
            </w:r>
            <w:r w:rsidRPr="005E695C">
              <w:rPr>
                <w:rFonts w:ascii="Palatino Linotype" w:eastAsiaTheme="minorEastAsia" w:hAnsi="Palatino Linotype"/>
                <w:noProof/>
                <w:lang w:eastAsia="es-ES"/>
                <w:rPrChange w:id="609" w:author="root" w:date="2016-09-08T18:28:00Z">
                  <w:rPr>
                    <w:rFonts w:eastAsiaTheme="minorEastAsia"/>
                    <w:noProof/>
                    <w:lang w:eastAsia="es-ES"/>
                  </w:rPr>
                </w:rPrChange>
              </w:rPr>
              <w:tab/>
            </w:r>
            <w:r w:rsidRPr="005E695C">
              <w:rPr>
                <w:rStyle w:val="Hipervnculo"/>
                <w:rFonts w:ascii="Palatino Linotype" w:hAnsi="Palatino Linotype"/>
                <w:noProof/>
                <w:rPrChange w:id="610" w:author="root" w:date="2016-09-08T18:28:00Z">
                  <w:rPr>
                    <w:rStyle w:val="Hipervnculo"/>
                    <w:noProof/>
                  </w:rPr>
                </w:rPrChange>
              </w:rPr>
              <w:t>Realidad aumentada</w:t>
            </w:r>
            <w:r w:rsidRPr="005E695C">
              <w:rPr>
                <w:rFonts w:ascii="Palatino Linotype" w:hAnsi="Palatino Linotype"/>
                <w:noProof/>
                <w:webHidden/>
                <w:rPrChange w:id="611" w:author="root" w:date="2016-09-08T18:28:00Z">
                  <w:rPr>
                    <w:noProof/>
                    <w:webHidden/>
                  </w:rPr>
                </w:rPrChange>
              </w:rPr>
              <w:tab/>
            </w:r>
            <w:r w:rsidRPr="005E695C">
              <w:rPr>
                <w:rFonts w:ascii="Palatino Linotype" w:hAnsi="Palatino Linotype"/>
                <w:noProof/>
                <w:webHidden/>
                <w:rPrChange w:id="612" w:author="root" w:date="2016-09-08T18:28:00Z">
                  <w:rPr>
                    <w:noProof/>
                    <w:webHidden/>
                  </w:rPr>
                </w:rPrChange>
              </w:rPr>
              <w:fldChar w:fldCharType="begin"/>
            </w:r>
            <w:r w:rsidRPr="005E695C">
              <w:rPr>
                <w:rFonts w:ascii="Palatino Linotype" w:hAnsi="Palatino Linotype"/>
                <w:noProof/>
                <w:webHidden/>
                <w:rPrChange w:id="613" w:author="root" w:date="2016-09-08T18:28:00Z">
                  <w:rPr>
                    <w:noProof/>
                    <w:webHidden/>
                  </w:rPr>
                </w:rPrChange>
              </w:rPr>
              <w:instrText xml:space="preserve"> PAGEREF _Toc461122680 \h </w:instrText>
            </w:r>
          </w:ins>
          <w:r w:rsidRPr="005E695C">
            <w:rPr>
              <w:rFonts w:ascii="Palatino Linotype" w:hAnsi="Palatino Linotype"/>
              <w:noProof/>
              <w:webHidden/>
              <w:rPrChange w:id="614" w:author="root" w:date="2016-09-08T18:28:00Z">
                <w:rPr>
                  <w:rFonts w:ascii="Palatino Linotype" w:hAnsi="Palatino Linotype"/>
                  <w:noProof/>
                  <w:webHidden/>
                </w:rPr>
              </w:rPrChange>
            </w:rPr>
          </w:r>
          <w:r w:rsidRPr="005E695C">
            <w:rPr>
              <w:rFonts w:ascii="Palatino Linotype" w:hAnsi="Palatino Linotype"/>
              <w:noProof/>
              <w:webHidden/>
              <w:rPrChange w:id="615" w:author="root" w:date="2016-09-08T18:28:00Z">
                <w:rPr>
                  <w:noProof/>
                  <w:webHidden/>
                </w:rPr>
              </w:rPrChange>
            </w:rPr>
            <w:fldChar w:fldCharType="separate"/>
          </w:r>
          <w:ins w:id="616" w:author="root" w:date="2016-09-08T18:43:00Z">
            <w:r w:rsidR="00E516AC">
              <w:rPr>
                <w:rFonts w:ascii="Palatino Linotype" w:hAnsi="Palatino Linotype"/>
                <w:noProof/>
                <w:webHidden/>
              </w:rPr>
              <w:t>23</w:t>
            </w:r>
          </w:ins>
          <w:ins w:id="617" w:author="root" w:date="2016-09-08T18:28:00Z">
            <w:r w:rsidRPr="005E695C">
              <w:rPr>
                <w:rFonts w:ascii="Palatino Linotype" w:hAnsi="Palatino Linotype"/>
                <w:noProof/>
                <w:webHidden/>
                <w:rPrChange w:id="618" w:author="root" w:date="2016-09-08T18:28:00Z">
                  <w:rPr>
                    <w:noProof/>
                    <w:webHidden/>
                  </w:rPr>
                </w:rPrChange>
              </w:rPr>
              <w:fldChar w:fldCharType="end"/>
            </w:r>
            <w:r w:rsidRPr="005E695C">
              <w:rPr>
                <w:rStyle w:val="Hipervnculo"/>
                <w:rFonts w:ascii="Palatino Linotype" w:hAnsi="Palatino Linotype"/>
                <w:noProof/>
                <w:rPrChange w:id="619" w:author="root" w:date="2016-09-08T18:28:00Z">
                  <w:rPr>
                    <w:rStyle w:val="Hipervnculo"/>
                    <w:noProof/>
                  </w:rPr>
                </w:rPrChange>
              </w:rPr>
              <w:fldChar w:fldCharType="end"/>
            </w:r>
          </w:ins>
        </w:p>
        <w:p w14:paraId="0B3CD07C" w14:textId="77777777" w:rsidR="005E695C" w:rsidRPr="005E695C" w:rsidRDefault="005E695C">
          <w:pPr>
            <w:pStyle w:val="TDC1"/>
            <w:tabs>
              <w:tab w:val="left" w:pos="440"/>
              <w:tab w:val="right" w:leader="dot" w:pos="8494"/>
            </w:tabs>
            <w:spacing w:line="336" w:lineRule="auto"/>
            <w:rPr>
              <w:ins w:id="620" w:author="root" w:date="2016-09-08T18:28:00Z"/>
              <w:rFonts w:ascii="Palatino Linotype" w:eastAsiaTheme="minorEastAsia" w:hAnsi="Palatino Linotype"/>
              <w:noProof/>
              <w:lang w:eastAsia="es-ES"/>
              <w:rPrChange w:id="621" w:author="root" w:date="2016-09-08T18:28:00Z">
                <w:rPr>
                  <w:ins w:id="622" w:author="root" w:date="2016-09-08T18:28:00Z"/>
                  <w:rFonts w:eastAsiaTheme="minorEastAsia"/>
                  <w:noProof/>
                  <w:lang w:eastAsia="es-ES"/>
                </w:rPr>
              </w:rPrChange>
            </w:rPr>
            <w:pPrChange w:id="623" w:author="root" w:date="2016-09-08T18:29:00Z">
              <w:pPr>
                <w:pStyle w:val="TDC1"/>
                <w:tabs>
                  <w:tab w:val="left" w:pos="440"/>
                  <w:tab w:val="right" w:leader="dot" w:pos="8494"/>
                </w:tabs>
              </w:pPr>
            </w:pPrChange>
          </w:pPr>
          <w:ins w:id="624" w:author="root" w:date="2016-09-08T18:28:00Z">
            <w:r w:rsidRPr="005E695C">
              <w:rPr>
                <w:rStyle w:val="Hipervnculo"/>
                <w:rFonts w:ascii="Palatino Linotype" w:hAnsi="Palatino Linotype"/>
                <w:noProof/>
                <w:rPrChange w:id="625" w:author="root" w:date="2016-09-08T18:28:00Z">
                  <w:rPr>
                    <w:rStyle w:val="Hipervnculo"/>
                    <w:noProof/>
                  </w:rPr>
                </w:rPrChange>
              </w:rPr>
              <w:fldChar w:fldCharType="begin"/>
            </w:r>
            <w:r w:rsidRPr="005E695C">
              <w:rPr>
                <w:rStyle w:val="Hipervnculo"/>
                <w:rFonts w:ascii="Palatino Linotype" w:hAnsi="Palatino Linotype"/>
                <w:noProof/>
                <w:rPrChange w:id="626" w:author="root" w:date="2016-09-08T18:28:00Z">
                  <w:rPr>
                    <w:rStyle w:val="Hipervnculo"/>
                    <w:noProof/>
                  </w:rPr>
                </w:rPrChange>
              </w:rPr>
              <w:instrText xml:space="preserve"> </w:instrText>
            </w:r>
            <w:r w:rsidRPr="005E695C">
              <w:rPr>
                <w:rFonts w:ascii="Palatino Linotype" w:hAnsi="Palatino Linotype"/>
                <w:noProof/>
                <w:rPrChange w:id="627" w:author="root" w:date="2016-09-08T18:28:00Z">
                  <w:rPr>
                    <w:noProof/>
                  </w:rPr>
                </w:rPrChange>
              </w:rPr>
              <w:instrText>HYPERLINK \l "_Toc461122681"</w:instrText>
            </w:r>
            <w:r w:rsidRPr="005E695C">
              <w:rPr>
                <w:rStyle w:val="Hipervnculo"/>
                <w:rFonts w:ascii="Palatino Linotype" w:hAnsi="Palatino Linotype"/>
                <w:noProof/>
                <w:rPrChange w:id="628" w:author="root" w:date="2016-09-08T18:28:00Z">
                  <w:rPr>
                    <w:rStyle w:val="Hipervnculo"/>
                    <w:noProof/>
                  </w:rPr>
                </w:rPrChange>
              </w:rPr>
              <w:instrText xml:space="preserve"> </w:instrText>
            </w:r>
            <w:r w:rsidRPr="005E695C">
              <w:rPr>
                <w:rStyle w:val="Hipervnculo"/>
                <w:rFonts w:ascii="Palatino Linotype" w:hAnsi="Palatino Linotype"/>
                <w:noProof/>
                <w:rPrChange w:id="629" w:author="root" w:date="2016-09-08T18:28:00Z">
                  <w:rPr>
                    <w:rStyle w:val="Hipervnculo"/>
                    <w:noProof/>
                  </w:rPr>
                </w:rPrChange>
              </w:rPr>
              <w:fldChar w:fldCharType="separate"/>
            </w:r>
            <w:r w:rsidRPr="005E695C">
              <w:rPr>
                <w:rStyle w:val="Hipervnculo"/>
                <w:rFonts w:ascii="Palatino Linotype" w:hAnsi="Palatino Linotype"/>
                <w:noProof/>
                <w:rPrChange w:id="630" w:author="root" w:date="2016-09-08T18:28:00Z">
                  <w:rPr>
                    <w:rStyle w:val="Hipervnculo"/>
                    <w:noProof/>
                  </w:rPr>
                </w:rPrChange>
              </w:rPr>
              <w:t>4</w:t>
            </w:r>
            <w:r w:rsidRPr="005E695C">
              <w:rPr>
                <w:rFonts w:ascii="Palatino Linotype" w:eastAsiaTheme="minorEastAsia" w:hAnsi="Palatino Linotype"/>
                <w:noProof/>
                <w:lang w:eastAsia="es-ES"/>
                <w:rPrChange w:id="631" w:author="root" w:date="2016-09-08T18:28:00Z">
                  <w:rPr>
                    <w:rFonts w:eastAsiaTheme="minorEastAsia"/>
                    <w:noProof/>
                    <w:lang w:eastAsia="es-ES"/>
                  </w:rPr>
                </w:rPrChange>
              </w:rPr>
              <w:tab/>
            </w:r>
            <w:r w:rsidRPr="005E695C">
              <w:rPr>
                <w:rStyle w:val="Hipervnculo"/>
                <w:rFonts w:ascii="Palatino Linotype" w:hAnsi="Palatino Linotype"/>
                <w:noProof/>
                <w:rPrChange w:id="632" w:author="root" w:date="2016-09-08T18:28:00Z">
                  <w:rPr>
                    <w:rStyle w:val="Hipervnculo"/>
                    <w:noProof/>
                  </w:rPr>
                </w:rPrChange>
              </w:rPr>
              <w:t>Metodología</w:t>
            </w:r>
            <w:r w:rsidRPr="005E695C">
              <w:rPr>
                <w:rFonts w:ascii="Palatino Linotype" w:hAnsi="Palatino Linotype"/>
                <w:noProof/>
                <w:webHidden/>
                <w:rPrChange w:id="633" w:author="root" w:date="2016-09-08T18:28:00Z">
                  <w:rPr>
                    <w:noProof/>
                    <w:webHidden/>
                  </w:rPr>
                </w:rPrChange>
              </w:rPr>
              <w:tab/>
            </w:r>
            <w:r w:rsidRPr="005E695C">
              <w:rPr>
                <w:rFonts w:ascii="Palatino Linotype" w:hAnsi="Palatino Linotype"/>
                <w:noProof/>
                <w:webHidden/>
                <w:rPrChange w:id="634" w:author="root" w:date="2016-09-08T18:28:00Z">
                  <w:rPr>
                    <w:noProof/>
                    <w:webHidden/>
                  </w:rPr>
                </w:rPrChange>
              </w:rPr>
              <w:fldChar w:fldCharType="begin"/>
            </w:r>
            <w:r w:rsidRPr="005E695C">
              <w:rPr>
                <w:rFonts w:ascii="Palatino Linotype" w:hAnsi="Palatino Linotype"/>
                <w:noProof/>
                <w:webHidden/>
                <w:rPrChange w:id="635" w:author="root" w:date="2016-09-08T18:28:00Z">
                  <w:rPr>
                    <w:noProof/>
                    <w:webHidden/>
                  </w:rPr>
                </w:rPrChange>
              </w:rPr>
              <w:instrText xml:space="preserve"> PAGEREF _Toc461122681 \h </w:instrText>
            </w:r>
          </w:ins>
          <w:r w:rsidRPr="005E695C">
            <w:rPr>
              <w:rFonts w:ascii="Palatino Linotype" w:hAnsi="Palatino Linotype"/>
              <w:noProof/>
              <w:webHidden/>
              <w:rPrChange w:id="636" w:author="root" w:date="2016-09-08T18:28:00Z">
                <w:rPr>
                  <w:rFonts w:ascii="Palatino Linotype" w:hAnsi="Palatino Linotype"/>
                  <w:noProof/>
                  <w:webHidden/>
                </w:rPr>
              </w:rPrChange>
            </w:rPr>
          </w:r>
          <w:r w:rsidRPr="005E695C">
            <w:rPr>
              <w:rFonts w:ascii="Palatino Linotype" w:hAnsi="Palatino Linotype"/>
              <w:noProof/>
              <w:webHidden/>
              <w:rPrChange w:id="637" w:author="root" w:date="2016-09-08T18:28:00Z">
                <w:rPr>
                  <w:noProof/>
                  <w:webHidden/>
                </w:rPr>
              </w:rPrChange>
            </w:rPr>
            <w:fldChar w:fldCharType="separate"/>
          </w:r>
          <w:ins w:id="638" w:author="root" w:date="2016-09-08T18:43:00Z">
            <w:r w:rsidR="00E516AC">
              <w:rPr>
                <w:rFonts w:ascii="Palatino Linotype" w:hAnsi="Palatino Linotype"/>
                <w:noProof/>
                <w:webHidden/>
              </w:rPr>
              <w:t>26</w:t>
            </w:r>
          </w:ins>
          <w:ins w:id="639" w:author="root" w:date="2016-09-08T18:28:00Z">
            <w:r w:rsidRPr="005E695C">
              <w:rPr>
                <w:rFonts w:ascii="Palatino Linotype" w:hAnsi="Palatino Linotype"/>
                <w:noProof/>
                <w:webHidden/>
                <w:rPrChange w:id="640" w:author="root" w:date="2016-09-08T18:28:00Z">
                  <w:rPr>
                    <w:noProof/>
                    <w:webHidden/>
                  </w:rPr>
                </w:rPrChange>
              </w:rPr>
              <w:fldChar w:fldCharType="end"/>
            </w:r>
            <w:r w:rsidRPr="005E695C">
              <w:rPr>
                <w:rStyle w:val="Hipervnculo"/>
                <w:rFonts w:ascii="Palatino Linotype" w:hAnsi="Palatino Linotype"/>
                <w:noProof/>
                <w:rPrChange w:id="641" w:author="root" w:date="2016-09-08T18:28:00Z">
                  <w:rPr>
                    <w:rStyle w:val="Hipervnculo"/>
                    <w:noProof/>
                  </w:rPr>
                </w:rPrChange>
              </w:rPr>
              <w:fldChar w:fldCharType="end"/>
            </w:r>
          </w:ins>
        </w:p>
        <w:p w14:paraId="3716EEDA" w14:textId="77777777" w:rsidR="005E695C" w:rsidRPr="005E695C" w:rsidRDefault="005E695C">
          <w:pPr>
            <w:pStyle w:val="TDC2"/>
            <w:tabs>
              <w:tab w:val="left" w:pos="880"/>
              <w:tab w:val="right" w:leader="dot" w:pos="8494"/>
            </w:tabs>
            <w:spacing w:line="336" w:lineRule="auto"/>
            <w:rPr>
              <w:ins w:id="642" w:author="root" w:date="2016-09-08T18:28:00Z"/>
              <w:rFonts w:ascii="Palatino Linotype" w:eastAsiaTheme="minorEastAsia" w:hAnsi="Palatino Linotype"/>
              <w:noProof/>
              <w:lang w:eastAsia="es-ES"/>
              <w:rPrChange w:id="643" w:author="root" w:date="2016-09-08T18:28:00Z">
                <w:rPr>
                  <w:ins w:id="644" w:author="root" w:date="2016-09-08T18:28:00Z"/>
                  <w:rFonts w:eastAsiaTheme="minorEastAsia"/>
                  <w:noProof/>
                  <w:lang w:eastAsia="es-ES"/>
                </w:rPr>
              </w:rPrChange>
            </w:rPr>
            <w:pPrChange w:id="645" w:author="root" w:date="2016-09-08T18:29:00Z">
              <w:pPr>
                <w:pStyle w:val="TDC2"/>
                <w:tabs>
                  <w:tab w:val="left" w:pos="880"/>
                  <w:tab w:val="right" w:leader="dot" w:pos="8494"/>
                </w:tabs>
              </w:pPr>
            </w:pPrChange>
          </w:pPr>
          <w:ins w:id="646" w:author="root" w:date="2016-09-08T18:28:00Z">
            <w:r w:rsidRPr="005E695C">
              <w:rPr>
                <w:rStyle w:val="Hipervnculo"/>
                <w:rFonts w:ascii="Palatino Linotype" w:hAnsi="Palatino Linotype"/>
                <w:noProof/>
                <w:rPrChange w:id="647" w:author="root" w:date="2016-09-08T18:28:00Z">
                  <w:rPr>
                    <w:rStyle w:val="Hipervnculo"/>
                    <w:noProof/>
                  </w:rPr>
                </w:rPrChange>
              </w:rPr>
              <w:fldChar w:fldCharType="begin"/>
            </w:r>
            <w:r w:rsidRPr="005E695C">
              <w:rPr>
                <w:rStyle w:val="Hipervnculo"/>
                <w:rFonts w:ascii="Palatino Linotype" w:hAnsi="Palatino Linotype"/>
                <w:noProof/>
                <w:rPrChange w:id="648" w:author="root" w:date="2016-09-08T18:28:00Z">
                  <w:rPr>
                    <w:rStyle w:val="Hipervnculo"/>
                    <w:noProof/>
                  </w:rPr>
                </w:rPrChange>
              </w:rPr>
              <w:instrText xml:space="preserve"> </w:instrText>
            </w:r>
            <w:r w:rsidRPr="005E695C">
              <w:rPr>
                <w:rFonts w:ascii="Palatino Linotype" w:hAnsi="Palatino Linotype"/>
                <w:noProof/>
                <w:rPrChange w:id="649" w:author="root" w:date="2016-09-08T18:28:00Z">
                  <w:rPr>
                    <w:noProof/>
                  </w:rPr>
                </w:rPrChange>
              </w:rPr>
              <w:instrText>HYPERLINK \l "_Toc461122682"</w:instrText>
            </w:r>
            <w:r w:rsidRPr="005E695C">
              <w:rPr>
                <w:rStyle w:val="Hipervnculo"/>
                <w:rFonts w:ascii="Palatino Linotype" w:hAnsi="Palatino Linotype"/>
                <w:noProof/>
                <w:rPrChange w:id="650" w:author="root" w:date="2016-09-08T18:28:00Z">
                  <w:rPr>
                    <w:rStyle w:val="Hipervnculo"/>
                    <w:noProof/>
                  </w:rPr>
                </w:rPrChange>
              </w:rPr>
              <w:instrText xml:space="preserve"> </w:instrText>
            </w:r>
            <w:r w:rsidRPr="005E695C">
              <w:rPr>
                <w:rStyle w:val="Hipervnculo"/>
                <w:rFonts w:ascii="Palatino Linotype" w:hAnsi="Palatino Linotype"/>
                <w:noProof/>
                <w:rPrChange w:id="651" w:author="root" w:date="2016-09-08T18:28:00Z">
                  <w:rPr>
                    <w:rStyle w:val="Hipervnculo"/>
                    <w:noProof/>
                  </w:rPr>
                </w:rPrChange>
              </w:rPr>
              <w:fldChar w:fldCharType="separate"/>
            </w:r>
            <w:r w:rsidRPr="005E695C">
              <w:rPr>
                <w:rStyle w:val="Hipervnculo"/>
                <w:rFonts w:ascii="Palatino Linotype" w:hAnsi="Palatino Linotype"/>
                <w:noProof/>
                <w:rPrChange w:id="652" w:author="root" w:date="2016-09-08T18:28:00Z">
                  <w:rPr>
                    <w:rStyle w:val="Hipervnculo"/>
                    <w:noProof/>
                  </w:rPr>
                </w:rPrChange>
              </w:rPr>
              <w:t>4.1</w:t>
            </w:r>
            <w:r w:rsidRPr="005E695C">
              <w:rPr>
                <w:rFonts w:ascii="Palatino Linotype" w:eastAsiaTheme="minorEastAsia" w:hAnsi="Palatino Linotype"/>
                <w:noProof/>
                <w:lang w:eastAsia="es-ES"/>
                <w:rPrChange w:id="653" w:author="root" w:date="2016-09-08T18:28:00Z">
                  <w:rPr>
                    <w:rFonts w:eastAsiaTheme="minorEastAsia"/>
                    <w:noProof/>
                    <w:lang w:eastAsia="es-ES"/>
                  </w:rPr>
                </w:rPrChange>
              </w:rPr>
              <w:tab/>
            </w:r>
            <w:r w:rsidRPr="005E695C">
              <w:rPr>
                <w:rStyle w:val="Hipervnculo"/>
                <w:rFonts w:ascii="Palatino Linotype" w:hAnsi="Palatino Linotype"/>
                <w:noProof/>
                <w:rPrChange w:id="654" w:author="root" w:date="2016-09-08T18:28:00Z">
                  <w:rPr>
                    <w:rStyle w:val="Hipervnculo"/>
                    <w:noProof/>
                  </w:rPr>
                </w:rPrChange>
              </w:rPr>
              <w:t>Metodología del desarrollo del software</w:t>
            </w:r>
            <w:r w:rsidRPr="005E695C">
              <w:rPr>
                <w:rFonts w:ascii="Palatino Linotype" w:hAnsi="Palatino Linotype"/>
                <w:noProof/>
                <w:webHidden/>
                <w:rPrChange w:id="655" w:author="root" w:date="2016-09-08T18:28:00Z">
                  <w:rPr>
                    <w:noProof/>
                    <w:webHidden/>
                  </w:rPr>
                </w:rPrChange>
              </w:rPr>
              <w:tab/>
            </w:r>
            <w:r w:rsidRPr="005E695C">
              <w:rPr>
                <w:rFonts w:ascii="Palatino Linotype" w:hAnsi="Palatino Linotype"/>
                <w:noProof/>
                <w:webHidden/>
                <w:rPrChange w:id="656" w:author="root" w:date="2016-09-08T18:28:00Z">
                  <w:rPr>
                    <w:noProof/>
                    <w:webHidden/>
                  </w:rPr>
                </w:rPrChange>
              </w:rPr>
              <w:fldChar w:fldCharType="begin"/>
            </w:r>
            <w:r w:rsidRPr="005E695C">
              <w:rPr>
                <w:rFonts w:ascii="Palatino Linotype" w:hAnsi="Palatino Linotype"/>
                <w:noProof/>
                <w:webHidden/>
                <w:rPrChange w:id="657" w:author="root" w:date="2016-09-08T18:28:00Z">
                  <w:rPr>
                    <w:noProof/>
                    <w:webHidden/>
                  </w:rPr>
                </w:rPrChange>
              </w:rPr>
              <w:instrText xml:space="preserve"> PAGEREF _Toc461122682 \h </w:instrText>
            </w:r>
          </w:ins>
          <w:r w:rsidRPr="005E695C">
            <w:rPr>
              <w:rFonts w:ascii="Palatino Linotype" w:hAnsi="Palatino Linotype"/>
              <w:noProof/>
              <w:webHidden/>
              <w:rPrChange w:id="658" w:author="root" w:date="2016-09-08T18:28:00Z">
                <w:rPr>
                  <w:rFonts w:ascii="Palatino Linotype" w:hAnsi="Palatino Linotype"/>
                  <w:noProof/>
                  <w:webHidden/>
                </w:rPr>
              </w:rPrChange>
            </w:rPr>
          </w:r>
          <w:r w:rsidRPr="005E695C">
            <w:rPr>
              <w:rFonts w:ascii="Palatino Linotype" w:hAnsi="Palatino Linotype"/>
              <w:noProof/>
              <w:webHidden/>
              <w:rPrChange w:id="659" w:author="root" w:date="2016-09-08T18:28:00Z">
                <w:rPr>
                  <w:noProof/>
                  <w:webHidden/>
                </w:rPr>
              </w:rPrChange>
            </w:rPr>
            <w:fldChar w:fldCharType="separate"/>
          </w:r>
          <w:ins w:id="660" w:author="root" w:date="2016-09-08T18:43:00Z">
            <w:r w:rsidR="00E516AC">
              <w:rPr>
                <w:rFonts w:ascii="Palatino Linotype" w:hAnsi="Palatino Linotype"/>
                <w:noProof/>
                <w:webHidden/>
              </w:rPr>
              <w:t>26</w:t>
            </w:r>
          </w:ins>
          <w:ins w:id="661" w:author="root" w:date="2016-09-08T18:28:00Z">
            <w:r w:rsidRPr="005E695C">
              <w:rPr>
                <w:rFonts w:ascii="Palatino Linotype" w:hAnsi="Palatino Linotype"/>
                <w:noProof/>
                <w:webHidden/>
                <w:rPrChange w:id="662" w:author="root" w:date="2016-09-08T18:28:00Z">
                  <w:rPr>
                    <w:noProof/>
                    <w:webHidden/>
                  </w:rPr>
                </w:rPrChange>
              </w:rPr>
              <w:fldChar w:fldCharType="end"/>
            </w:r>
            <w:r w:rsidRPr="005E695C">
              <w:rPr>
                <w:rStyle w:val="Hipervnculo"/>
                <w:rFonts w:ascii="Palatino Linotype" w:hAnsi="Palatino Linotype"/>
                <w:noProof/>
                <w:rPrChange w:id="663" w:author="root" w:date="2016-09-08T18:28:00Z">
                  <w:rPr>
                    <w:rStyle w:val="Hipervnculo"/>
                    <w:noProof/>
                  </w:rPr>
                </w:rPrChange>
              </w:rPr>
              <w:fldChar w:fldCharType="end"/>
            </w:r>
          </w:ins>
        </w:p>
        <w:p w14:paraId="05D5F7D1" w14:textId="77777777" w:rsidR="005E695C" w:rsidRPr="005E695C" w:rsidRDefault="005E695C">
          <w:pPr>
            <w:pStyle w:val="TDC2"/>
            <w:tabs>
              <w:tab w:val="left" w:pos="880"/>
              <w:tab w:val="right" w:leader="dot" w:pos="8494"/>
            </w:tabs>
            <w:spacing w:line="336" w:lineRule="auto"/>
            <w:rPr>
              <w:ins w:id="664" w:author="root" w:date="2016-09-08T18:28:00Z"/>
              <w:rFonts w:ascii="Palatino Linotype" w:eastAsiaTheme="minorEastAsia" w:hAnsi="Palatino Linotype"/>
              <w:noProof/>
              <w:lang w:eastAsia="es-ES"/>
              <w:rPrChange w:id="665" w:author="root" w:date="2016-09-08T18:28:00Z">
                <w:rPr>
                  <w:ins w:id="666" w:author="root" w:date="2016-09-08T18:28:00Z"/>
                  <w:rFonts w:eastAsiaTheme="minorEastAsia"/>
                  <w:noProof/>
                  <w:lang w:eastAsia="es-ES"/>
                </w:rPr>
              </w:rPrChange>
            </w:rPr>
            <w:pPrChange w:id="667" w:author="root" w:date="2016-09-08T18:29:00Z">
              <w:pPr>
                <w:pStyle w:val="TDC2"/>
                <w:tabs>
                  <w:tab w:val="left" w:pos="880"/>
                  <w:tab w:val="right" w:leader="dot" w:pos="8494"/>
                </w:tabs>
              </w:pPr>
            </w:pPrChange>
          </w:pPr>
          <w:ins w:id="668" w:author="root" w:date="2016-09-08T18:28:00Z">
            <w:r w:rsidRPr="005E695C">
              <w:rPr>
                <w:rStyle w:val="Hipervnculo"/>
                <w:rFonts w:ascii="Palatino Linotype" w:hAnsi="Palatino Linotype"/>
                <w:noProof/>
                <w:rPrChange w:id="669" w:author="root" w:date="2016-09-08T18:28:00Z">
                  <w:rPr>
                    <w:rStyle w:val="Hipervnculo"/>
                    <w:noProof/>
                  </w:rPr>
                </w:rPrChange>
              </w:rPr>
              <w:lastRenderedPageBreak/>
              <w:fldChar w:fldCharType="begin"/>
            </w:r>
            <w:r w:rsidRPr="005E695C">
              <w:rPr>
                <w:rStyle w:val="Hipervnculo"/>
                <w:rFonts w:ascii="Palatino Linotype" w:hAnsi="Palatino Linotype"/>
                <w:noProof/>
                <w:rPrChange w:id="670" w:author="root" w:date="2016-09-08T18:28:00Z">
                  <w:rPr>
                    <w:rStyle w:val="Hipervnculo"/>
                    <w:noProof/>
                  </w:rPr>
                </w:rPrChange>
              </w:rPr>
              <w:instrText xml:space="preserve"> </w:instrText>
            </w:r>
            <w:r w:rsidRPr="005E695C">
              <w:rPr>
                <w:rFonts w:ascii="Palatino Linotype" w:hAnsi="Palatino Linotype"/>
                <w:noProof/>
                <w:rPrChange w:id="671" w:author="root" w:date="2016-09-08T18:28:00Z">
                  <w:rPr>
                    <w:noProof/>
                  </w:rPr>
                </w:rPrChange>
              </w:rPr>
              <w:instrText>HYPERLINK \l "_Toc461122683"</w:instrText>
            </w:r>
            <w:r w:rsidRPr="005E695C">
              <w:rPr>
                <w:rStyle w:val="Hipervnculo"/>
                <w:rFonts w:ascii="Palatino Linotype" w:hAnsi="Palatino Linotype"/>
                <w:noProof/>
                <w:rPrChange w:id="672" w:author="root" w:date="2016-09-08T18:28:00Z">
                  <w:rPr>
                    <w:rStyle w:val="Hipervnculo"/>
                    <w:noProof/>
                  </w:rPr>
                </w:rPrChange>
              </w:rPr>
              <w:instrText xml:space="preserve"> </w:instrText>
            </w:r>
            <w:r w:rsidRPr="005E695C">
              <w:rPr>
                <w:rStyle w:val="Hipervnculo"/>
                <w:rFonts w:ascii="Palatino Linotype" w:hAnsi="Palatino Linotype"/>
                <w:noProof/>
                <w:rPrChange w:id="673" w:author="root" w:date="2016-09-08T18:28:00Z">
                  <w:rPr>
                    <w:rStyle w:val="Hipervnculo"/>
                    <w:noProof/>
                  </w:rPr>
                </w:rPrChange>
              </w:rPr>
              <w:fldChar w:fldCharType="separate"/>
            </w:r>
            <w:r w:rsidRPr="005E695C">
              <w:rPr>
                <w:rStyle w:val="Hipervnculo"/>
                <w:rFonts w:ascii="Palatino Linotype" w:hAnsi="Palatino Linotype"/>
                <w:noProof/>
                <w:rPrChange w:id="674" w:author="root" w:date="2016-09-08T18:28:00Z">
                  <w:rPr>
                    <w:rStyle w:val="Hipervnculo"/>
                    <w:noProof/>
                  </w:rPr>
                </w:rPrChange>
              </w:rPr>
              <w:t>4.2</w:t>
            </w:r>
            <w:r w:rsidRPr="005E695C">
              <w:rPr>
                <w:rFonts w:ascii="Palatino Linotype" w:eastAsiaTheme="minorEastAsia" w:hAnsi="Palatino Linotype"/>
                <w:noProof/>
                <w:lang w:eastAsia="es-ES"/>
                <w:rPrChange w:id="675" w:author="root" w:date="2016-09-08T18:28:00Z">
                  <w:rPr>
                    <w:rFonts w:eastAsiaTheme="minorEastAsia"/>
                    <w:noProof/>
                    <w:lang w:eastAsia="es-ES"/>
                  </w:rPr>
                </w:rPrChange>
              </w:rPr>
              <w:tab/>
            </w:r>
            <w:r w:rsidRPr="005E695C">
              <w:rPr>
                <w:rStyle w:val="Hipervnculo"/>
                <w:rFonts w:ascii="Palatino Linotype" w:hAnsi="Palatino Linotype"/>
                <w:noProof/>
                <w:rPrChange w:id="676" w:author="root" w:date="2016-09-08T18:28:00Z">
                  <w:rPr>
                    <w:rStyle w:val="Hipervnculo"/>
                    <w:noProof/>
                  </w:rPr>
                </w:rPrChange>
              </w:rPr>
              <w:t>Gestión del proyecto</w:t>
            </w:r>
            <w:r w:rsidRPr="005E695C">
              <w:rPr>
                <w:rFonts w:ascii="Palatino Linotype" w:hAnsi="Palatino Linotype"/>
                <w:noProof/>
                <w:webHidden/>
                <w:rPrChange w:id="677" w:author="root" w:date="2016-09-08T18:28:00Z">
                  <w:rPr>
                    <w:noProof/>
                    <w:webHidden/>
                  </w:rPr>
                </w:rPrChange>
              </w:rPr>
              <w:tab/>
            </w:r>
            <w:r w:rsidRPr="005E695C">
              <w:rPr>
                <w:rFonts w:ascii="Palatino Linotype" w:hAnsi="Palatino Linotype"/>
                <w:noProof/>
                <w:webHidden/>
                <w:rPrChange w:id="678" w:author="root" w:date="2016-09-08T18:28:00Z">
                  <w:rPr>
                    <w:noProof/>
                    <w:webHidden/>
                  </w:rPr>
                </w:rPrChange>
              </w:rPr>
              <w:fldChar w:fldCharType="begin"/>
            </w:r>
            <w:r w:rsidRPr="005E695C">
              <w:rPr>
                <w:rFonts w:ascii="Palatino Linotype" w:hAnsi="Palatino Linotype"/>
                <w:noProof/>
                <w:webHidden/>
                <w:rPrChange w:id="679" w:author="root" w:date="2016-09-08T18:28:00Z">
                  <w:rPr>
                    <w:noProof/>
                    <w:webHidden/>
                  </w:rPr>
                </w:rPrChange>
              </w:rPr>
              <w:instrText xml:space="preserve"> PAGEREF _Toc461122683 \h </w:instrText>
            </w:r>
          </w:ins>
          <w:r w:rsidRPr="005E695C">
            <w:rPr>
              <w:rFonts w:ascii="Palatino Linotype" w:hAnsi="Palatino Linotype"/>
              <w:noProof/>
              <w:webHidden/>
              <w:rPrChange w:id="680" w:author="root" w:date="2016-09-08T18:28:00Z">
                <w:rPr>
                  <w:rFonts w:ascii="Palatino Linotype" w:hAnsi="Palatino Linotype"/>
                  <w:noProof/>
                  <w:webHidden/>
                </w:rPr>
              </w:rPrChange>
            </w:rPr>
          </w:r>
          <w:r w:rsidRPr="005E695C">
            <w:rPr>
              <w:rFonts w:ascii="Palatino Linotype" w:hAnsi="Palatino Linotype"/>
              <w:noProof/>
              <w:webHidden/>
              <w:rPrChange w:id="681" w:author="root" w:date="2016-09-08T18:28:00Z">
                <w:rPr>
                  <w:noProof/>
                  <w:webHidden/>
                </w:rPr>
              </w:rPrChange>
            </w:rPr>
            <w:fldChar w:fldCharType="separate"/>
          </w:r>
          <w:ins w:id="682" w:author="root" w:date="2016-09-08T18:43:00Z">
            <w:r w:rsidR="00E516AC">
              <w:rPr>
                <w:rFonts w:ascii="Palatino Linotype" w:hAnsi="Palatino Linotype"/>
                <w:noProof/>
                <w:webHidden/>
              </w:rPr>
              <w:t>27</w:t>
            </w:r>
          </w:ins>
          <w:ins w:id="683" w:author="root" w:date="2016-09-08T18:28:00Z">
            <w:r w:rsidRPr="005E695C">
              <w:rPr>
                <w:rFonts w:ascii="Palatino Linotype" w:hAnsi="Palatino Linotype"/>
                <w:noProof/>
                <w:webHidden/>
                <w:rPrChange w:id="684" w:author="root" w:date="2016-09-08T18:28:00Z">
                  <w:rPr>
                    <w:noProof/>
                    <w:webHidden/>
                  </w:rPr>
                </w:rPrChange>
              </w:rPr>
              <w:fldChar w:fldCharType="end"/>
            </w:r>
            <w:r w:rsidRPr="005E695C">
              <w:rPr>
                <w:rStyle w:val="Hipervnculo"/>
                <w:rFonts w:ascii="Palatino Linotype" w:hAnsi="Palatino Linotype"/>
                <w:noProof/>
                <w:rPrChange w:id="685" w:author="root" w:date="2016-09-08T18:28:00Z">
                  <w:rPr>
                    <w:rStyle w:val="Hipervnculo"/>
                    <w:noProof/>
                  </w:rPr>
                </w:rPrChange>
              </w:rPr>
              <w:fldChar w:fldCharType="end"/>
            </w:r>
          </w:ins>
        </w:p>
        <w:p w14:paraId="7C90BF80" w14:textId="77777777" w:rsidR="005E695C" w:rsidRPr="005E695C" w:rsidRDefault="005E695C">
          <w:pPr>
            <w:pStyle w:val="TDC3"/>
            <w:tabs>
              <w:tab w:val="left" w:pos="1320"/>
              <w:tab w:val="right" w:leader="dot" w:pos="8494"/>
            </w:tabs>
            <w:spacing w:line="336" w:lineRule="auto"/>
            <w:rPr>
              <w:ins w:id="686" w:author="root" w:date="2016-09-08T18:28:00Z"/>
              <w:rFonts w:ascii="Palatino Linotype" w:eastAsiaTheme="minorEastAsia" w:hAnsi="Palatino Linotype"/>
              <w:noProof/>
              <w:lang w:eastAsia="es-ES"/>
              <w:rPrChange w:id="687" w:author="root" w:date="2016-09-08T18:28:00Z">
                <w:rPr>
                  <w:ins w:id="688" w:author="root" w:date="2016-09-08T18:28:00Z"/>
                  <w:rFonts w:eastAsiaTheme="minorEastAsia"/>
                  <w:noProof/>
                  <w:lang w:eastAsia="es-ES"/>
                </w:rPr>
              </w:rPrChange>
            </w:rPr>
            <w:pPrChange w:id="689" w:author="root" w:date="2016-09-08T18:29:00Z">
              <w:pPr>
                <w:pStyle w:val="TDC3"/>
                <w:tabs>
                  <w:tab w:val="left" w:pos="1320"/>
                  <w:tab w:val="right" w:leader="dot" w:pos="8494"/>
                </w:tabs>
              </w:pPr>
            </w:pPrChange>
          </w:pPr>
          <w:ins w:id="690" w:author="root" w:date="2016-09-08T18:28:00Z">
            <w:r w:rsidRPr="005E695C">
              <w:rPr>
                <w:rStyle w:val="Hipervnculo"/>
                <w:rFonts w:ascii="Palatino Linotype" w:hAnsi="Palatino Linotype"/>
                <w:noProof/>
                <w:rPrChange w:id="691" w:author="root" w:date="2016-09-08T18:28:00Z">
                  <w:rPr>
                    <w:rStyle w:val="Hipervnculo"/>
                    <w:noProof/>
                  </w:rPr>
                </w:rPrChange>
              </w:rPr>
              <w:fldChar w:fldCharType="begin"/>
            </w:r>
            <w:r w:rsidRPr="005E695C">
              <w:rPr>
                <w:rStyle w:val="Hipervnculo"/>
                <w:rFonts w:ascii="Palatino Linotype" w:hAnsi="Palatino Linotype"/>
                <w:noProof/>
                <w:rPrChange w:id="692" w:author="root" w:date="2016-09-08T18:28:00Z">
                  <w:rPr>
                    <w:rStyle w:val="Hipervnculo"/>
                    <w:noProof/>
                  </w:rPr>
                </w:rPrChange>
              </w:rPr>
              <w:instrText xml:space="preserve"> </w:instrText>
            </w:r>
            <w:r w:rsidRPr="005E695C">
              <w:rPr>
                <w:rFonts w:ascii="Palatino Linotype" w:hAnsi="Palatino Linotype"/>
                <w:noProof/>
                <w:rPrChange w:id="693" w:author="root" w:date="2016-09-08T18:28:00Z">
                  <w:rPr>
                    <w:noProof/>
                  </w:rPr>
                </w:rPrChange>
              </w:rPr>
              <w:instrText>HYPERLINK \l "_Toc461122684"</w:instrText>
            </w:r>
            <w:r w:rsidRPr="005E695C">
              <w:rPr>
                <w:rStyle w:val="Hipervnculo"/>
                <w:rFonts w:ascii="Palatino Linotype" w:hAnsi="Palatino Linotype"/>
                <w:noProof/>
                <w:rPrChange w:id="694" w:author="root" w:date="2016-09-08T18:28:00Z">
                  <w:rPr>
                    <w:rStyle w:val="Hipervnculo"/>
                    <w:noProof/>
                  </w:rPr>
                </w:rPrChange>
              </w:rPr>
              <w:instrText xml:space="preserve"> </w:instrText>
            </w:r>
            <w:r w:rsidRPr="005E695C">
              <w:rPr>
                <w:rStyle w:val="Hipervnculo"/>
                <w:rFonts w:ascii="Palatino Linotype" w:hAnsi="Palatino Linotype"/>
                <w:noProof/>
                <w:rPrChange w:id="695" w:author="root" w:date="2016-09-08T18:28:00Z">
                  <w:rPr>
                    <w:rStyle w:val="Hipervnculo"/>
                    <w:noProof/>
                  </w:rPr>
                </w:rPrChange>
              </w:rPr>
              <w:fldChar w:fldCharType="separate"/>
            </w:r>
            <w:r w:rsidRPr="005E695C">
              <w:rPr>
                <w:rStyle w:val="Hipervnculo"/>
                <w:rFonts w:ascii="Palatino Linotype" w:hAnsi="Palatino Linotype"/>
                <w:noProof/>
                <w:rPrChange w:id="696" w:author="root" w:date="2016-09-08T18:28:00Z">
                  <w:rPr>
                    <w:rStyle w:val="Hipervnculo"/>
                    <w:noProof/>
                  </w:rPr>
                </w:rPrChange>
              </w:rPr>
              <w:t>4.2.1</w:t>
            </w:r>
            <w:r w:rsidRPr="005E695C">
              <w:rPr>
                <w:rFonts w:ascii="Palatino Linotype" w:eastAsiaTheme="minorEastAsia" w:hAnsi="Palatino Linotype"/>
                <w:noProof/>
                <w:lang w:eastAsia="es-ES"/>
                <w:rPrChange w:id="697" w:author="root" w:date="2016-09-08T18:28:00Z">
                  <w:rPr>
                    <w:rFonts w:eastAsiaTheme="minorEastAsia"/>
                    <w:noProof/>
                    <w:lang w:eastAsia="es-ES"/>
                  </w:rPr>
                </w:rPrChange>
              </w:rPr>
              <w:tab/>
            </w:r>
            <w:r w:rsidRPr="005E695C">
              <w:rPr>
                <w:rStyle w:val="Hipervnculo"/>
                <w:rFonts w:ascii="Palatino Linotype" w:hAnsi="Palatino Linotype"/>
                <w:noProof/>
                <w:rPrChange w:id="698" w:author="root" w:date="2016-09-08T18:28:00Z">
                  <w:rPr>
                    <w:rStyle w:val="Hipervnculo"/>
                    <w:noProof/>
                  </w:rPr>
                </w:rPrChange>
              </w:rPr>
              <w:t>Repositorios y GitHub</w:t>
            </w:r>
            <w:r w:rsidRPr="005E695C">
              <w:rPr>
                <w:rFonts w:ascii="Palatino Linotype" w:hAnsi="Palatino Linotype"/>
                <w:noProof/>
                <w:webHidden/>
                <w:rPrChange w:id="699" w:author="root" w:date="2016-09-08T18:28:00Z">
                  <w:rPr>
                    <w:noProof/>
                    <w:webHidden/>
                  </w:rPr>
                </w:rPrChange>
              </w:rPr>
              <w:tab/>
            </w:r>
            <w:r w:rsidRPr="005E695C">
              <w:rPr>
                <w:rFonts w:ascii="Palatino Linotype" w:hAnsi="Palatino Linotype"/>
                <w:noProof/>
                <w:webHidden/>
                <w:rPrChange w:id="700" w:author="root" w:date="2016-09-08T18:28:00Z">
                  <w:rPr>
                    <w:noProof/>
                    <w:webHidden/>
                  </w:rPr>
                </w:rPrChange>
              </w:rPr>
              <w:fldChar w:fldCharType="begin"/>
            </w:r>
            <w:r w:rsidRPr="005E695C">
              <w:rPr>
                <w:rFonts w:ascii="Palatino Linotype" w:hAnsi="Palatino Linotype"/>
                <w:noProof/>
                <w:webHidden/>
                <w:rPrChange w:id="701" w:author="root" w:date="2016-09-08T18:28:00Z">
                  <w:rPr>
                    <w:noProof/>
                    <w:webHidden/>
                  </w:rPr>
                </w:rPrChange>
              </w:rPr>
              <w:instrText xml:space="preserve"> PAGEREF _Toc461122684 \h </w:instrText>
            </w:r>
          </w:ins>
          <w:r w:rsidRPr="005E695C">
            <w:rPr>
              <w:rFonts w:ascii="Palatino Linotype" w:hAnsi="Palatino Linotype"/>
              <w:noProof/>
              <w:webHidden/>
              <w:rPrChange w:id="702" w:author="root" w:date="2016-09-08T18:28:00Z">
                <w:rPr>
                  <w:rFonts w:ascii="Palatino Linotype" w:hAnsi="Palatino Linotype"/>
                  <w:noProof/>
                  <w:webHidden/>
                </w:rPr>
              </w:rPrChange>
            </w:rPr>
          </w:r>
          <w:r w:rsidRPr="005E695C">
            <w:rPr>
              <w:rFonts w:ascii="Palatino Linotype" w:hAnsi="Palatino Linotype"/>
              <w:noProof/>
              <w:webHidden/>
              <w:rPrChange w:id="703" w:author="root" w:date="2016-09-08T18:28:00Z">
                <w:rPr>
                  <w:noProof/>
                  <w:webHidden/>
                </w:rPr>
              </w:rPrChange>
            </w:rPr>
            <w:fldChar w:fldCharType="separate"/>
          </w:r>
          <w:ins w:id="704" w:author="root" w:date="2016-09-08T18:43:00Z">
            <w:r w:rsidR="00E516AC">
              <w:rPr>
                <w:rFonts w:ascii="Palatino Linotype" w:hAnsi="Palatino Linotype"/>
                <w:noProof/>
                <w:webHidden/>
              </w:rPr>
              <w:t>27</w:t>
            </w:r>
          </w:ins>
          <w:ins w:id="705" w:author="root" w:date="2016-09-08T18:28:00Z">
            <w:r w:rsidRPr="005E695C">
              <w:rPr>
                <w:rFonts w:ascii="Palatino Linotype" w:hAnsi="Palatino Linotype"/>
                <w:noProof/>
                <w:webHidden/>
                <w:rPrChange w:id="706" w:author="root" w:date="2016-09-08T18:28:00Z">
                  <w:rPr>
                    <w:noProof/>
                    <w:webHidden/>
                  </w:rPr>
                </w:rPrChange>
              </w:rPr>
              <w:fldChar w:fldCharType="end"/>
            </w:r>
            <w:r w:rsidRPr="005E695C">
              <w:rPr>
                <w:rStyle w:val="Hipervnculo"/>
                <w:rFonts w:ascii="Palatino Linotype" w:hAnsi="Palatino Linotype"/>
                <w:noProof/>
                <w:rPrChange w:id="707" w:author="root" w:date="2016-09-08T18:28:00Z">
                  <w:rPr>
                    <w:rStyle w:val="Hipervnculo"/>
                    <w:noProof/>
                  </w:rPr>
                </w:rPrChange>
              </w:rPr>
              <w:fldChar w:fldCharType="end"/>
            </w:r>
          </w:ins>
        </w:p>
        <w:p w14:paraId="580F82A4" w14:textId="77777777" w:rsidR="005E695C" w:rsidRPr="005E695C" w:rsidRDefault="005E695C">
          <w:pPr>
            <w:pStyle w:val="TDC3"/>
            <w:tabs>
              <w:tab w:val="left" w:pos="1320"/>
              <w:tab w:val="right" w:leader="dot" w:pos="8494"/>
            </w:tabs>
            <w:spacing w:line="336" w:lineRule="auto"/>
            <w:rPr>
              <w:ins w:id="708" w:author="root" w:date="2016-09-08T18:28:00Z"/>
              <w:rFonts w:ascii="Palatino Linotype" w:eastAsiaTheme="minorEastAsia" w:hAnsi="Palatino Linotype"/>
              <w:noProof/>
              <w:lang w:eastAsia="es-ES"/>
              <w:rPrChange w:id="709" w:author="root" w:date="2016-09-08T18:28:00Z">
                <w:rPr>
                  <w:ins w:id="710" w:author="root" w:date="2016-09-08T18:28:00Z"/>
                  <w:rFonts w:eastAsiaTheme="minorEastAsia"/>
                  <w:noProof/>
                  <w:lang w:eastAsia="es-ES"/>
                </w:rPr>
              </w:rPrChange>
            </w:rPr>
            <w:pPrChange w:id="711" w:author="root" w:date="2016-09-08T18:29:00Z">
              <w:pPr>
                <w:pStyle w:val="TDC3"/>
                <w:tabs>
                  <w:tab w:val="left" w:pos="1320"/>
                  <w:tab w:val="right" w:leader="dot" w:pos="8494"/>
                </w:tabs>
              </w:pPr>
            </w:pPrChange>
          </w:pPr>
          <w:ins w:id="712" w:author="root" w:date="2016-09-08T18:28:00Z">
            <w:r w:rsidRPr="005E695C">
              <w:rPr>
                <w:rStyle w:val="Hipervnculo"/>
                <w:rFonts w:ascii="Palatino Linotype" w:hAnsi="Palatino Linotype"/>
                <w:noProof/>
                <w:rPrChange w:id="713" w:author="root" w:date="2016-09-08T18:28:00Z">
                  <w:rPr>
                    <w:rStyle w:val="Hipervnculo"/>
                    <w:noProof/>
                  </w:rPr>
                </w:rPrChange>
              </w:rPr>
              <w:fldChar w:fldCharType="begin"/>
            </w:r>
            <w:r w:rsidRPr="005E695C">
              <w:rPr>
                <w:rStyle w:val="Hipervnculo"/>
                <w:rFonts w:ascii="Palatino Linotype" w:hAnsi="Palatino Linotype"/>
                <w:noProof/>
                <w:rPrChange w:id="714" w:author="root" w:date="2016-09-08T18:28:00Z">
                  <w:rPr>
                    <w:rStyle w:val="Hipervnculo"/>
                    <w:noProof/>
                  </w:rPr>
                </w:rPrChange>
              </w:rPr>
              <w:instrText xml:space="preserve"> </w:instrText>
            </w:r>
            <w:r w:rsidRPr="005E695C">
              <w:rPr>
                <w:rFonts w:ascii="Palatino Linotype" w:hAnsi="Palatino Linotype"/>
                <w:noProof/>
                <w:rPrChange w:id="715" w:author="root" w:date="2016-09-08T18:28:00Z">
                  <w:rPr>
                    <w:noProof/>
                  </w:rPr>
                </w:rPrChange>
              </w:rPr>
              <w:instrText>HYPERLINK \l "_Toc461122685"</w:instrText>
            </w:r>
            <w:r w:rsidRPr="005E695C">
              <w:rPr>
                <w:rStyle w:val="Hipervnculo"/>
                <w:rFonts w:ascii="Palatino Linotype" w:hAnsi="Palatino Linotype"/>
                <w:noProof/>
                <w:rPrChange w:id="716" w:author="root" w:date="2016-09-08T18:28:00Z">
                  <w:rPr>
                    <w:rStyle w:val="Hipervnculo"/>
                    <w:noProof/>
                  </w:rPr>
                </w:rPrChange>
              </w:rPr>
              <w:instrText xml:space="preserve"> </w:instrText>
            </w:r>
            <w:r w:rsidRPr="005E695C">
              <w:rPr>
                <w:rStyle w:val="Hipervnculo"/>
                <w:rFonts w:ascii="Palatino Linotype" w:hAnsi="Palatino Linotype"/>
                <w:noProof/>
                <w:rPrChange w:id="717" w:author="root" w:date="2016-09-08T18:28:00Z">
                  <w:rPr>
                    <w:rStyle w:val="Hipervnculo"/>
                    <w:noProof/>
                  </w:rPr>
                </w:rPrChange>
              </w:rPr>
              <w:fldChar w:fldCharType="separate"/>
            </w:r>
            <w:r w:rsidRPr="005E695C">
              <w:rPr>
                <w:rStyle w:val="Hipervnculo"/>
                <w:rFonts w:ascii="Palatino Linotype" w:hAnsi="Palatino Linotype"/>
                <w:noProof/>
                <w:rPrChange w:id="718" w:author="root" w:date="2016-09-08T18:28:00Z">
                  <w:rPr>
                    <w:rStyle w:val="Hipervnculo"/>
                    <w:noProof/>
                  </w:rPr>
                </w:rPrChange>
              </w:rPr>
              <w:t>4.2.2</w:t>
            </w:r>
            <w:r w:rsidRPr="005E695C">
              <w:rPr>
                <w:rFonts w:ascii="Palatino Linotype" w:eastAsiaTheme="minorEastAsia" w:hAnsi="Palatino Linotype"/>
                <w:noProof/>
                <w:lang w:eastAsia="es-ES"/>
                <w:rPrChange w:id="719" w:author="root" w:date="2016-09-08T18:28:00Z">
                  <w:rPr>
                    <w:rFonts w:eastAsiaTheme="minorEastAsia"/>
                    <w:noProof/>
                    <w:lang w:eastAsia="es-ES"/>
                  </w:rPr>
                </w:rPrChange>
              </w:rPr>
              <w:tab/>
            </w:r>
            <w:r w:rsidRPr="005E695C">
              <w:rPr>
                <w:rStyle w:val="Hipervnculo"/>
                <w:rFonts w:ascii="Palatino Linotype" w:hAnsi="Palatino Linotype"/>
                <w:noProof/>
                <w:rPrChange w:id="720" w:author="root" w:date="2016-09-08T18:28:00Z">
                  <w:rPr>
                    <w:rStyle w:val="Hipervnculo"/>
                    <w:noProof/>
                  </w:rPr>
                </w:rPrChange>
              </w:rPr>
              <w:t>Trello</w:t>
            </w:r>
            <w:r w:rsidRPr="005E695C">
              <w:rPr>
                <w:rFonts w:ascii="Palatino Linotype" w:hAnsi="Palatino Linotype"/>
                <w:noProof/>
                <w:webHidden/>
                <w:rPrChange w:id="721" w:author="root" w:date="2016-09-08T18:28:00Z">
                  <w:rPr>
                    <w:noProof/>
                    <w:webHidden/>
                  </w:rPr>
                </w:rPrChange>
              </w:rPr>
              <w:tab/>
            </w:r>
            <w:r w:rsidRPr="005E695C">
              <w:rPr>
                <w:rFonts w:ascii="Palatino Linotype" w:hAnsi="Palatino Linotype"/>
                <w:noProof/>
                <w:webHidden/>
                <w:rPrChange w:id="722" w:author="root" w:date="2016-09-08T18:28:00Z">
                  <w:rPr>
                    <w:noProof/>
                    <w:webHidden/>
                  </w:rPr>
                </w:rPrChange>
              </w:rPr>
              <w:fldChar w:fldCharType="begin"/>
            </w:r>
            <w:r w:rsidRPr="005E695C">
              <w:rPr>
                <w:rFonts w:ascii="Palatino Linotype" w:hAnsi="Palatino Linotype"/>
                <w:noProof/>
                <w:webHidden/>
                <w:rPrChange w:id="723" w:author="root" w:date="2016-09-08T18:28:00Z">
                  <w:rPr>
                    <w:noProof/>
                    <w:webHidden/>
                  </w:rPr>
                </w:rPrChange>
              </w:rPr>
              <w:instrText xml:space="preserve"> PAGEREF _Toc461122685 \h </w:instrText>
            </w:r>
          </w:ins>
          <w:r w:rsidRPr="005E695C">
            <w:rPr>
              <w:rFonts w:ascii="Palatino Linotype" w:hAnsi="Palatino Linotype"/>
              <w:noProof/>
              <w:webHidden/>
              <w:rPrChange w:id="724" w:author="root" w:date="2016-09-08T18:28:00Z">
                <w:rPr>
                  <w:rFonts w:ascii="Palatino Linotype" w:hAnsi="Palatino Linotype"/>
                  <w:noProof/>
                  <w:webHidden/>
                </w:rPr>
              </w:rPrChange>
            </w:rPr>
          </w:r>
          <w:r w:rsidRPr="005E695C">
            <w:rPr>
              <w:rFonts w:ascii="Palatino Linotype" w:hAnsi="Palatino Linotype"/>
              <w:noProof/>
              <w:webHidden/>
              <w:rPrChange w:id="725" w:author="root" w:date="2016-09-08T18:28:00Z">
                <w:rPr>
                  <w:noProof/>
                  <w:webHidden/>
                </w:rPr>
              </w:rPrChange>
            </w:rPr>
            <w:fldChar w:fldCharType="separate"/>
          </w:r>
          <w:ins w:id="726" w:author="root" w:date="2016-09-08T18:43:00Z">
            <w:r w:rsidR="00E516AC">
              <w:rPr>
                <w:rFonts w:ascii="Palatino Linotype" w:hAnsi="Palatino Linotype"/>
                <w:noProof/>
                <w:webHidden/>
              </w:rPr>
              <w:t>27</w:t>
            </w:r>
          </w:ins>
          <w:ins w:id="727" w:author="root" w:date="2016-09-08T18:28:00Z">
            <w:r w:rsidRPr="005E695C">
              <w:rPr>
                <w:rFonts w:ascii="Palatino Linotype" w:hAnsi="Palatino Linotype"/>
                <w:noProof/>
                <w:webHidden/>
                <w:rPrChange w:id="728" w:author="root" w:date="2016-09-08T18:28:00Z">
                  <w:rPr>
                    <w:noProof/>
                    <w:webHidden/>
                  </w:rPr>
                </w:rPrChange>
              </w:rPr>
              <w:fldChar w:fldCharType="end"/>
            </w:r>
            <w:r w:rsidRPr="005E695C">
              <w:rPr>
                <w:rStyle w:val="Hipervnculo"/>
                <w:rFonts w:ascii="Palatino Linotype" w:hAnsi="Palatino Linotype"/>
                <w:noProof/>
                <w:rPrChange w:id="729" w:author="root" w:date="2016-09-08T18:28:00Z">
                  <w:rPr>
                    <w:rStyle w:val="Hipervnculo"/>
                    <w:noProof/>
                  </w:rPr>
                </w:rPrChange>
              </w:rPr>
              <w:fldChar w:fldCharType="end"/>
            </w:r>
          </w:ins>
        </w:p>
        <w:p w14:paraId="6613B234" w14:textId="77777777" w:rsidR="005E695C" w:rsidRPr="005E695C" w:rsidRDefault="005E695C">
          <w:pPr>
            <w:pStyle w:val="TDC3"/>
            <w:tabs>
              <w:tab w:val="left" w:pos="1320"/>
              <w:tab w:val="right" w:leader="dot" w:pos="8494"/>
            </w:tabs>
            <w:spacing w:line="336" w:lineRule="auto"/>
            <w:rPr>
              <w:ins w:id="730" w:author="root" w:date="2016-09-08T18:28:00Z"/>
              <w:rFonts w:ascii="Palatino Linotype" w:eastAsiaTheme="minorEastAsia" w:hAnsi="Palatino Linotype"/>
              <w:noProof/>
              <w:lang w:eastAsia="es-ES"/>
              <w:rPrChange w:id="731" w:author="root" w:date="2016-09-08T18:28:00Z">
                <w:rPr>
                  <w:ins w:id="732" w:author="root" w:date="2016-09-08T18:28:00Z"/>
                  <w:rFonts w:eastAsiaTheme="minorEastAsia"/>
                  <w:noProof/>
                  <w:lang w:eastAsia="es-ES"/>
                </w:rPr>
              </w:rPrChange>
            </w:rPr>
            <w:pPrChange w:id="733" w:author="root" w:date="2016-09-08T18:29:00Z">
              <w:pPr>
                <w:pStyle w:val="TDC3"/>
                <w:tabs>
                  <w:tab w:val="left" w:pos="1320"/>
                  <w:tab w:val="right" w:leader="dot" w:pos="8494"/>
                </w:tabs>
              </w:pPr>
            </w:pPrChange>
          </w:pPr>
          <w:ins w:id="734" w:author="root" w:date="2016-09-08T18:28:00Z">
            <w:r w:rsidRPr="005E695C">
              <w:rPr>
                <w:rStyle w:val="Hipervnculo"/>
                <w:rFonts w:ascii="Palatino Linotype" w:hAnsi="Palatino Linotype"/>
                <w:noProof/>
                <w:rPrChange w:id="735" w:author="root" w:date="2016-09-08T18:28:00Z">
                  <w:rPr>
                    <w:rStyle w:val="Hipervnculo"/>
                    <w:noProof/>
                  </w:rPr>
                </w:rPrChange>
              </w:rPr>
              <w:fldChar w:fldCharType="begin"/>
            </w:r>
            <w:r w:rsidRPr="005E695C">
              <w:rPr>
                <w:rStyle w:val="Hipervnculo"/>
                <w:rFonts w:ascii="Palatino Linotype" w:hAnsi="Palatino Linotype"/>
                <w:noProof/>
                <w:rPrChange w:id="736" w:author="root" w:date="2016-09-08T18:28:00Z">
                  <w:rPr>
                    <w:rStyle w:val="Hipervnculo"/>
                    <w:noProof/>
                  </w:rPr>
                </w:rPrChange>
              </w:rPr>
              <w:instrText xml:space="preserve"> </w:instrText>
            </w:r>
            <w:r w:rsidRPr="005E695C">
              <w:rPr>
                <w:rFonts w:ascii="Palatino Linotype" w:hAnsi="Palatino Linotype"/>
                <w:noProof/>
                <w:rPrChange w:id="737" w:author="root" w:date="2016-09-08T18:28:00Z">
                  <w:rPr>
                    <w:noProof/>
                  </w:rPr>
                </w:rPrChange>
              </w:rPr>
              <w:instrText>HYPERLINK \l "_Toc461122686"</w:instrText>
            </w:r>
            <w:r w:rsidRPr="005E695C">
              <w:rPr>
                <w:rStyle w:val="Hipervnculo"/>
                <w:rFonts w:ascii="Palatino Linotype" w:hAnsi="Palatino Linotype"/>
                <w:noProof/>
                <w:rPrChange w:id="738" w:author="root" w:date="2016-09-08T18:28:00Z">
                  <w:rPr>
                    <w:rStyle w:val="Hipervnculo"/>
                    <w:noProof/>
                  </w:rPr>
                </w:rPrChange>
              </w:rPr>
              <w:instrText xml:space="preserve"> </w:instrText>
            </w:r>
            <w:r w:rsidRPr="005E695C">
              <w:rPr>
                <w:rStyle w:val="Hipervnculo"/>
                <w:rFonts w:ascii="Palatino Linotype" w:hAnsi="Palatino Linotype"/>
                <w:noProof/>
                <w:rPrChange w:id="739" w:author="root" w:date="2016-09-08T18:28:00Z">
                  <w:rPr>
                    <w:rStyle w:val="Hipervnculo"/>
                    <w:noProof/>
                  </w:rPr>
                </w:rPrChange>
              </w:rPr>
              <w:fldChar w:fldCharType="separate"/>
            </w:r>
            <w:r w:rsidRPr="005E695C">
              <w:rPr>
                <w:rStyle w:val="Hipervnculo"/>
                <w:rFonts w:ascii="Palatino Linotype" w:hAnsi="Palatino Linotype"/>
                <w:noProof/>
                <w:rPrChange w:id="740" w:author="root" w:date="2016-09-08T18:28:00Z">
                  <w:rPr>
                    <w:rStyle w:val="Hipervnculo"/>
                    <w:noProof/>
                  </w:rPr>
                </w:rPrChange>
              </w:rPr>
              <w:t>4.2.3</w:t>
            </w:r>
            <w:r w:rsidRPr="005E695C">
              <w:rPr>
                <w:rFonts w:ascii="Palatino Linotype" w:eastAsiaTheme="minorEastAsia" w:hAnsi="Palatino Linotype"/>
                <w:noProof/>
                <w:lang w:eastAsia="es-ES"/>
                <w:rPrChange w:id="741" w:author="root" w:date="2016-09-08T18:28:00Z">
                  <w:rPr>
                    <w:rFonts w:eastAsiaTheme="minorEastAsia"/>
                    <w:noProof/>
                    <w:lang w:eastAsia="es-ES"/>
                  </w:rPr>
                </w:rPrChange>
              </w:rPr>
              <w:tab/>
            </w:r>
            <w:r w:rsidRPr="005E695C">
              <w:rPr>
                <w:rStyle w:val="Hipervnculo"/>
                <w:rFonts w:ascii="Palatino Linotype" w:hAnsi="Palatino Linotype"/>
                <w:noProof/>
                <w:rPrChange w:id="742" w:author="root" w:date="2016-09-08T18:28:00Z">
                  <w:rPr>
                    <w:rStyle w:val="Hipervnculo"/>
                    <w:noProof/>
                  </w:rPr>
                </w:rPrChange>
              </w:rPr>
              <w:t>Toggle</w:t>
            </w:r>
            <w:r w:rsidRPr="005E695C">
              <w:rPr>
                <w:rFonts w:ascii="Palatino Linotype" w:hAnsi="Palatino Linotype"/>
                <w:noProof/>
                <w:webHidden/>
                <w:rPrChange w:id="743" w:author="root" w:date="2016-09-08T18:28:00Z">
                  <w:rPr>
                    <w:noProof/>
                    <w:webHidden/>
                  </w:rPr>
                </w:rPrChange>
              </w:rPr>
              <w:tab/>
            </w:r>
            <w:r w:rsidRPr="005E695C">
              <w:rPr>
                <w:rFonts w:ascii="Palatino Linotype" w:hAnsi="Palatino Linotype"/>
                <w:noProof/>
                <w:webHidden/>
                <w:rPrChange w:id="744" w:author="root" w:date="2016-09-08T18:28:00Z">
                  <w:rPr>
                    <w:noProof/>
                    <w:webHidden/>
                  </w:rPr>
                </w:rPrChange>
              </w:rPr>
              <w:fldChar w:fldCharType="begin"/>
            </w:r>
            <w:r w:rsidRPr="005E695C">
              <w:rPr>
                <w:rFonts w:ascii="Palatino Linotype" w:hAnsi="Palatino Linotype"/>
                <w:noProof/>
                <w:webHidden/>
                <w:rPrChange w:id="745" w:author="root" w:date="2016-09-08T18:28:00Z">
                  <w:rPr>
                    <w:noProof/>
                    <w:webHidden/>
                  </w:rPr>
                </w:rPrChange>
              </w:rPr>
              <w:instrText xml:space="preserve"> PAGEREF _Toc461122686 \h </w:instrText>
            </w:r>
          </w:ins>
          <w:r w:rsidRPr="005E695C">
            <w:rPr>
              <w:rFonts w:ascii="Palatino Linotype" w:hAnsi="Palatino Linotype"/>
              <w:noProof/>
              <w:webHidden/>
              <w:rPrChange w:id="746" w:author="root" w:date="2016-09-08T18:28:00Z">
                <w:rPr>
                  <w:rFonts w:ascii="Palatino Linotype" w:hAnsi="Palatino Linotype"/>
                  <w:noProof/>
                  <w:webHidden/>
                </w:rPr>
              </w:rPrChange>
            </w:rPr>
          </w:r>
          <w:r w:rsidRPr="005E695C">
            <w:rPr>
              <w:rFonts w:ascii="Palatino Linotype" w:hAnsi="Palatino Linotype"/>
              <w:noProof/>
              <w:webHidden/>
              <w:rPrChange w:id="747" w:author="root" w:date="2016-09-08T18:28:00Z">
                <w:rPr>
                  <w:noProof/>
                  <w:webHidden/>
                </w:rPr>
              </w:rPrChange>
            </w:rPr>
            <w:fldChar w:fldCharType="separate"/>
          </w:r>
          <w:ins w:id="748" w:author="root" w:date="2016-09-08T18:43:00Z">
            <w:r w:rsidR="00E516AC">
              <w:rPr>
                <w:rFonts w:ascii="Palatino Linotype" w:hAnsi="Palatino Linotype"/>
                <w:noProof/>
                <w:webHidden/>
              </w:rPr>
              <w:t>28</w:t>
            </w:r>
          </w:ins>
          <w:ins w:id="749" w:author="root" w:date="2016-09-08T18:28:00Z">
            <w:r w:rsidRPr="005E695C">
              <w:rPr>
                <w:rFonts w:ascii="Palatino Linotype" w:hAnsi="Palatino Linotype"/>
                <w:noProof/>
                <w:webHidden/>
                <w:rPrChange w:id="750" w:author="root" w:date="2016-09-08T18:28:00Z">
                  <w:rPr>
                    <w:noProof/>
                    <w:webHidden/>
                  </w:rPr>
                </w:rPrChange>
              </w:rPr>
              <w:fldChar w:fldCharType="end"/>
            </w:r>
            <w:r w:rsidRPr="005E695C">
              <w:rPr>
                <w:rStyle w:val="Hipervnculo"/>
                <w:rFonts w:ascii="Palatino Linotype" w:hAnsi="Palatino Linotype"/>
                <w:noProof/>
                <w:rPrChange w:id="751" w:author="root" w:date="2016-09-08T18:28:00Z">
                  <w:rPr>
                    <w:rStyle w:val="Hipervnculo"/>
                    <w:noProof/>
                  </w:rPr>
                </w:rPrChange>
              </w:rPr>
              <w:fldChar w:fldCharType="end"/>
            </w:r>
          </w:ins>
        </w:p>
        <w:p w14:paraId="1CA872EC" w14:textId="77777777" w:rsidR="005E695C" w:rsidRPr="005E695C" w:rsidRDefault="005E695C">
          <w:pPr>
            <w:pStyle w:val="TDC1"/>
            <w:tabs>
              <w:tab w:val="left" w:pos="440"/>
              <w:tab w:val="right" w:leader="dot" w:pos="8494"/>
            </w:tabs>
            <w:spacing w:line="336" w:lineRule="auto"/>
            <w:rPr>
              <w:ins w:id="752" w:author="root" w:date="2016-09-08T18:28:00Z"/>
              <w:rFonts w:ascii="Palatino Linotype" w:eastAsiaTheme="minorEastAsia" w:hAnsi="Palatino Linotype"/>
              <w:noProof/>
              <w:lang w:eastAsia="es-ES"/>
              <w:rPrChange w:id="753" w:author="root" w:date="2016-09-08T18:28:00Z">
                <w:rPr>
                  <w:ins w:id="754" w:author="root" w:date="2016-09-08T18:28:00Z"/>
                  <w:rFonts w:eastAsiaTheme="minorEastAsia"/>
                  <w:noProof/>
                  <w:lang w:eastAsia="es-ES"/>
                </w:rPr>
              </w:rPrChange>
            </w:rPr>
            <w:pPrChange w:id="755" w:author="root" w:date="2016-09-08T18:29:00Z">
              <w:pPr>
                <w:pStyle w:val="TDC1"/>
                <w:tabs>
                  <w:tab w:val="left" w:pos="440"/>
                  <w:tab w:val="right" w:leader="dot" w:pos="8494"/>
                </w:tabs>
              </w:pPr>
            </w:pPrChange>
          </w:pPr>
          <w:ins w:id="756" w:author="root" w:date="2016-09-08T18:28:00Z">
            <w:r w:rsidRPr="005E695C">
              <w:rPr>
                <w:rStyle w:val="Hipervnculo"/>
                <w:rFonts w:ascii="Palatino Linotype" w:hAnsi="Palatino Linotype"/>
                <w:noProof/>
                <w:rPrChange w:id="757" w:author="root" w:date="2016-09-08T18:28:00Z">
                  <w:rPr>
                    <w:rStyle w:val="Hipervnculo"/>
                    <w:noProof/>
                  </w:rPr>
                </w:rPrChange>
              </w:rPr>
              <w:fldChar w:fldCharType="begin"/>
            </w:r>
            <w:r w:rsidRPr="005E695C">
              <w:rPr>
                <w:rStyle w:val="Hipervnculo"/>
                <w:rFonts w:ascii="Palatino Linotype" w:hAnsi="Palatino Linotype"/>
                <w:noProof/>
                <w:rPrChange w:id="758" w:author="root" w:date="2016-09-08T18:28:00Z">
                  <w:rPr>
                    <w:rStyle w:val="Hipervnculo"/>
                    <w:noProof/>
                  </w:rPr>
                </w:rPrChange>
              </w:rPr>
              <w:instrText xml:space="preserve"> </w:instrText>
            </w:r>
            <w:r w:rsidRPr="005E695C">
              <w:rPr>
                <w:rFonts w:ascii="Palatino Linotype" w:hAnsi="Palatino Linotype"/>
                <w:noProof/>
                <w:rPrChange w:id="759" w:author="root" w:date="2016-09-08T18:28:00Z">
                  <w:rPr>
                    <w:noProof/>
                  </w:rPr>
                </w:rPrChange>
              </w:rPr>
              <w:instrText>HYPERLINK \l "_Toc461122687"</w:instrText>
            </w:r>
            <w:r w:rsidRPr="005E695C">
              <w:rPr>
                <w:rStyle w:val="Hipervnculo"/>
                <w:rFonts w:ascii="Palatino Linotype" w:hAnsi="Palatino Linotype"/>
                <w:noProof/>
                <w:rPrChange w:id="760" w:author="root" w:date="2016-09-08T18:28:00Z">
                  <w:rPr>
                    <w:rStyle w:val="Hipervnculo"/>
                    <w:noProof/>
                  </w:rPr>
                </w:rPrChange>
              </w:rPr>
              <w:instrText xml:space="preserve"> </w:instrText>
            </w:r>
            <w:r w:rsidRPr="005E695C">
              <w:rPr>
                <w:rStyle w:val="Hipervnculo"/>
                <w:rFonts w:ascii="Palatino Linotype" w:hAnsi="Palatino Linotype"/>
                <w:noProof/>
                <w:rPrChange w:id="761" w:author="root" w:date="2016-09-08T18:28:00Z">
                  <w:rPr>
                    <w:rStyle w:val="Hipervnculo"/>
                    <w:noProof/>
                  </w:rPr>
                </w:rPrChange>
              </w:rPr>
              <w:fldChar w:fldCharType="separate"/>
            </w:r>
            <w:r w:rsidRPr="005E695C">
              <w:rPr>
                <w:rStyle w:val="Hipervnculo"/>
                <w:rFonts w:ascii="Palatino Linotype" w:hAnsi="Palatino Linotype"/>
                <w:noProof/>
                <w:rPrChange w:id="762" w:author="root" w:date="2016-09-08T18:28:00Z">
                  <w:rPr>
                    <w:rStyle w:val="Hipervnculo"/>
                    <w:noProof/>
                  </w:rPr>
                </w:rPrChange>
              </w:rPr>
              <w:t>5</w:t>
            </w:r>
            <w:r w:rsidRPr="005E695C">
              <w:rPr>
                <w:rFonts w:ascii="Palatino Linotype" w:eastAsiaTheme="minorEastAsia" w:hAnsi="Palatino Linotype"/>
                <w:noProof/>
                <w:lang w:eastAsia="es-ES"/>
                <w:rPrChange w:id="763" w:author="root" w:date="2016-09-08T18:28:00Z">
                  <w:rPr>
                    <w:rFonts w:eastAsiaTheme="minorEastAsia"/>
                    <w:noProof/>
                    <w:lang w:eastAsia="es-ES"/>
                  </w:rPr>
                </w:rPrChange>
              </w:rPr>
              <w:tab/>
            </w:r>
            <w:r w:rsidRPr="005E695C">
              <w:rPr>
                <w:rStyle w:val="Hipervnculo"/>
                <w:rFonts w:ascii="Palatino Linotype" w:hAnsi="Palatino Linotype"/>
                <w:noProof/>
                <w:rPrChange w:id="764" w:author="root" w:date="2016-09-08T18:28:00Z">
                  <w:rPr>
                    <w:rStyle w:val="Hipervnculo"/>
                    <w:noProof/>
                  </w:rPr>
                </w:rPrChange>
              </w:rPr>
              <w:t>Desarrollo</w:t>
            </w:r>
            <w:r w:rsidRPr="005E695C">
              <w:rPr>
                <w:rFonts w:ascii="Palatino Linotype" w:hAnsi="Palatino Linotype"/>
                <w:noProof/>
                <w:webHidden/>
                <w:rPrChange w:id="765" w:author="root" w:date="2016-09-08T18:28:00Z">
                  <w:rPr>
                    <w:noProof/>
                    <w:webHidden/>
                  </w:rPr>
                </w:rPrChange>
              </w:rPr>
              <w:tab/>
            </w:r>
            <w:r w:rsidRPr="005E695C">
              <w:rPr>
                <w:rFonts w:ascii="Palatino Linotype" w:hAnsi="Palatino Linotype"/>
                <w:noProof/>
                <w:webHidden/>
                <w:rPrChange w:id="766" w:author="root" w:date="2016-09-08T18:28:00Z">
                  <w:rPr>
                    <w:noProof/>
                    <w:webHidden/>
                  </w:rPr>
                </w:rPrChange>
              </w:rPr>
              <w:fldChar w:fldCharType="begin"/>
            </w:r>
            <w:r w:rsidRPr="005E695C">
              <w:rPr>
                <w:rFonts w:ascii="Palatino Linotype" w:hAnsi="Palatino Linotype"/>
                <w:noProof/>
                <w:webHidden/>
                <w:rPrChange w:id="767" w:author="root" w:date="2016-09-08T18:28:00Z">
                  <w:rPr>
                    <w:noProof/>
                    <w:webHidden/>
                  </w:rPr>
                </w:rPrChange>
              </w:rPr>
              <w:instrText xml:space="preserve"> PAGEREF _Toc461122687 \h </w:instrText>
            </w:r>
          </w:ins>
          <w:r w:rsidRPr="005E695C">
            <w:rPr>
              <w:rFonts w:ascii="Palatino Linotype" w:hAnsi="Palatino Linotype"/>
              <w:noProof/>
              <w:webHidden/>
              <w:rPrChange w:id="768" w:author="root" w:date="2016-09-08T18:28:00Z">
                <w:rPr>
                  <w:rFonts w:ascii="Palatino Linotype" w:hAnsi="Palatino Linotype"/>
                  <w:noProof/>
                  <w:webHidden/>
                </w:rPr>
              </w:rPrChange>
            </w:rPr>
          </w:r>
          <w:r w:rsidRPr="005E695C">
            <w:rPr>
              <w:rFonts w:ascii="Palatino Linotype" w:hAnsi="Palatino Linotype"/>
              <w:noProof/>
              <w:webHidden/>
              <w:rPrChange w:id="769" w:author="root" w:date="2016-09-08T18:28:00Z">
                <w:rPr>
                  <w:noProof/>
                  <w:webHidden/>
                </w:rPr>
              </w:rPrChange>
            </w:rPr>
            <w:fldChar w:fldCharType="separate"/>
          </w:r>
          <w:ins w:id="770" w:author="root" w:date="2016-09-08T18:43:00Z">
            <w:r w:rsidR="00E516AC">
              <w:rPr>
                <w:rFonts w:ascii="Palatino Linotype" w:hAnsi="Palatino Linotype"/>
                <w:noProof/>
                <w:webHidden/>
              </w:rPr>
              <w:t>29</w:t>
            </w:r>
          </w:ins>
          <w:ins w:id="771" w:author="root" w:date="2016-09-08T18:28:00Z">
            <w:r w:rsidRPr="005E695C">
              <w:rPr>
                <w:rFonts w:ascii="Palatino Linotype" w:hAnsi="Palatino Linotype"/>
                <w:noProof/>
                <w:webHidden/>
                <w:rPrChange w:id="772" w:author="root" w:date="2016-09-08T18:28:00Z">
                  <w:rPr>
                    <w:noProof/>
                    <w:webHidden/>
                  </w:rPr>
                </w:rPrChange>
              </w:rPr>
              <w:fldChar w:fldCharType="end"/>
            </w:r>
            <w:r w:rsidRPr="005E695C">
              <w:rPr>
                <w:rStyle w:val="Hipervnculo"/>
                <w:rFonts w:ascii="Palatino Linotype" w:hAnsi="Palatino Linotype"/>
                <w:noProof/>
                <w:rPrChange w:id="773" w:author="root" w:date="2016-09-08T18:28:00Z">
                  <w:rPr>
                    <w:rStyle w:val="Hipervnculo"/>
                    <w:noProof/>
                  </w:rPr>
                </w:rPrChange>
              </w:rPr>
              <w:fldChar w:fldCharType="end"/>
            </w:r>
          </w:ins>
        </w:p>
        <w:p w14:paraId="054D8F25" w14:textId="77777777" w:rsidR="005E695C" w:rsidRPr="005E695C" w:rsidRDefault="005E695C">
          <w:pPr>
            <w:pStyle w:val="TDC2"/>
            <w:tabs>
              <w:tab w:val="left" w:pos="880"/>
              <w:tab w:val="right" w:leader="dot" w:pos="8494"/>
            </w:tabs>
            <w:spacing w:line="336" w:lineRule="auto"/>
            <w:rPr>
              <w:ins w:id="774" w:author="root" w:date="2016-09-08T18:28:00Z"/>
              <w:rFonts w:ascii="Palatino Linotype" w:eastAsiaTheme="minorEastAsia" w:hAnsi="Palatino Linotype"/>
              <w:noProof/>
              <w:lang w:eastAsia="es-ES"/>
              <w:rPrChange w:id="775" w:author="root" w:date="2016-09-08T18:28:00Z">
                <w:rPr>
                  <w:ins w:id="776" w:author="root" w:date="2016-09-08T18:28:00Z"/>
                  <w:rFonts w:eastAsiaTheme="minorEastAsia"/>
                  <w:noProof/>
                  <w:lang w:eastAsia="es-ES"/>
                </w:rPr>
              </w:rPrChange>
            </w:rPr>
            <w:pPrChange w:id="777" w:author="root" w:date="2016-09-08T18:29:00Z">
              <w:pPr>
                <w:pStyle w:val="TDC2"/>
                <w:tabs>
                  <w:tab w:val="left" w:pos="880"/>
                  <w:tab w:val="right" w:leader="dot" w:pos="8494"/>
                </w:tabs>
              </w:pPr>
            </w:pPrChange>
          </w:pPr>
          <w:ins w:id="778" w:author="root" w:date="2016-09-08T18:28:00Z">
            <w:r w:rsidRPr="005E695C">
              <w:rPr>
                <w:rStyle w:val="Hipervnculo"/>
                <w:rFonts w:ascii="Palatino Linotype" w:hAnsi="Palatino Linotype"/>
                <w:noProof/>
                <w:rPrChange w:id="779" w:author="root" w:date="2016-09-08T18:28:00Z">
                  <w:rPr>
                    <w:rStyle w:val="Hipervnculo"/>
                    <w:noProof/>
                  </w:rPr>
                </w:rPrChange>
              </w:rPr>
              <w:fldChar w:fldCharType="begin"/>
            </w:r>
            <w:r w:rsidRPr="005E695C">
              <w:rPr>
                <w:rStyle w:val="Hipervnculo"/>
                <w:rFonts w:ascii="Palatino Linotype" w:hAnsi="Palatino Linotype"/>
                <w:noProof/>
                <w:rPrChange w:id="780" w:author="root" w:date="2016-09-08T18:28:00Z">
                  <w:rPr>
                    <w:rStyle w:val="Hipervnculo"/>
                    <w:noProof/>
                  </w:rPr>
                </w:rPrChange>
              </w:rPr>
              <w:instrText xml:space="preserve"> </w:instrText>
            </w:r>
            <w:r w:rsidRPr="005E695C">
              <w:rPr>
                <w:rFonts w:ascii="Palatino Linotype" w:hAnsi="Palatino Linotype"/>
                <w:noProof/>
                <w:rPrChange w:id="781" w:author="root" w:date="2016-09-08T18:28:00Z">
                  <w:rPr>
                    <w:noProof/>
                  </w:rPr>
                </w:rPrChange>
              </w:rPr>
              <w:instrText>HYPERLINK \l "_Toc461122688"</w:instrText>
            </w:r>
            <w:r w:rsidRPr="005E695C">
              <w:rPr>
                <w:rStyle w:val="Hipervnculo"/>
                <w:rFonts w:ascii="Palatino Linotype" w:hAnsi="Palatino Linotype"/>
                <w:noProof/>
                <w:rPrChange w:id="782" w:author="root" w:date="2016-09-08T18:28:00Z">
                  <w:rPr>
                    <w:rStyle w:val="Hipervnculo"/>
                    <w:noProof/>
                  </w:rPr>
                </w:rPrChange>
              </w:rPr>
              <w:instrText xml:space="preserve"> </w:instrText>
            </w:r>
            <w:r w:rsidRPr="005E695C">
              <w:rPr>
                <w:rStyle w:val="Hipervnculo"/>
                <w:rFonts w:ascii="Palatino Linotype" w:hAnsi="Palatino Linotype"/>
                <w:noProof/>
                <w:rPrChange w:id="783" w:author="root" w:date="2016-09-08T18:28:00Z">
                  <w:rPr>
                    <w:rStyle w:val="Hipervnculo"/>
                    <w:noProof/>
                  </w:rPr>
                </w:rPrChange>
              </w:rPr>
              <w:fldChar w:fldCharType="separate"/>
            </w:r>
            <w:r w:rsidRPr="005E695C">
              <w:rPr>
                <w:rStyle w:val="Hipervnculo"/>
                <w:rFonts w:ascii="Palatino Linotype" w:hAnsi="Palatino Linotype"/>
                <w:noProof/>
                <w:rPrChange w:id="784" w:author="root" w:date="2016-09-08T18:28:00Z">
                  <w:rPr>
                    <w:rStyle w:val="Hipervnculo"/>
                    <w:noProof/>
                  </w:rPr>
                </w:rPrChange>
              </w:rPr>
              <w:t>5.1</w:t>
            </w:r>
            <w:r w:rsidRPr="005E695C">
              <w:rPr>
                <w:rFonts w:ascii="Palatino Linotype" w:eastAsiaTheme="minorEastAsia" w:hAnsi="Palatino Linotype"/>
                <w:noProof/>
                <w:lang w:eastAsia="es-ES"/>
                <w:rPrChange w:id="785" w:author="root" w:date="2016-09-08T18:28:00Z">
                  <w:rPr>
                    <w:rFonts w:eastAsiaTheme="minorEastAsia"/>
                    <w:noProof/>
                    <w:lang w:eastAsia="es-ES"/>
                  </w:rPr>
                </w:rPrChange>
              </w:rPr>
              <w:tab/>
            </w:r>
            <w:r w:rsidRPr="005E695C">
              <w:rPr>
                <w:rStyle w:val="Hipervnculo"/>
                <w:rFonts w:ascii="Palatino Linotype" w:hAnsi="Palatino Linotype"/>
                <w:noProof/>
                <w:rPrChange w:id="786" w:author="root" w:date="2016-09-08T18:28:00Z">
                  <w:rPr>
                    <w:rStyle w:val="Hipervnculo"/>
                    <w:noProof/>
                  </w:rPr>
                </w:rPrChange>
              </w:rPr>
              <w:t>Desarrollo del personaje</w:t>
            </w:r>
            <w:r w:rsidRPr="005E695C">
              <w:rPr>
                <w:rFonts w:ascii="Palatino Linotype" w:hAnsi="Palatino Linotype"/>
                <w:noProof/>
                <w:webHidden/>
                <w:rPrChange w:id="787" w:author="root" w:date="2016-09-08T18:28:00Z">
                  <w:rPr>
                    <w:noProof/>
                    <w:webHidden/>
                  </w:rPr>
                </w:rPrChange>
              </w:rPr>
              <w:tab/>
            </w:r>
            <w:r w:rsidRPr="005E695C">
              <w:rPr>
                <w:rFonts w:ascii="Palatino Linotype" w:hAnsi="Palatino Linotype"/>
                <w:noProof/>
                <w:webHidden/>
                <w:rPrChange w:id="788" w:author="root" w:date="2016-09-08T18:28:00Z">
                  <w:rPr>
                    <w:noProof/>
                    <w:webHidden/>
                  </w:rPr>
                </w:rPrChange>
              </w:rPr>
              <w:fldChar w:fldCharType="begin"/>
            </w:r>
            <w:r w:rsidRPr="005E695C">
              <w:rPr>
                <w:rFonts w:ascii="Palatino Linotype" w:hAnsi="Palatino Linotype"/>
                <w:noProof/>
                <w:webHidden/>
                <w:rPrChange w:id="789" w:author="root" w:date="2016-09-08T18:28:00Z">
                  <w:rPr>
                    <w:noProof/>
                    <w:webHidden/>
                  </w:rPr>
                </w:rPrChange>
              </w:rPr>
              <w:instrText xml:space="preserve"> PAGEREF _Toc461122688 \h </w:instrText>
            </w:r>
          </w:ins>
          <w:r w:rsidRPr="005E695C">
            <w:rPr>
              <w:rFonts w:ascii="Palatino Linotype" w:hAnsi="Palatino Linotype"/>
              <w:noProof/>
              <w:webHidden/>
              <w:rPrChange w:id="790" w:author="root" w:date="2016-09-08T18:28:00Z">
                <w:rPr>
                  <w:rFonts w:ascii="Palatino Linotype" w:hAnsi="Palatino Linotype"/>
                  <w:noProof/>
                  <w:webHidden/>
                </w:rPr>
              </w:rPrChange>
            </w:rPr>
          </w:r>
          <w:r w:rsidRPr="005E695C">
            <w:rPr>
              <w:rFonts w:ascii="Palatino Linotype" w:hAnsi="Palatino Linotype"/>
              <w:noProof/>
              <w:webHidden/>
              <w:rPrChange w:id="791" w:author="root" w:date="2016-09-08T18:28:00Z">
                <w:rPr>
                  <w:noProof/>
                  <w:webHidden/>
                </w:rPr>
              </w:rPrChange>
            </w:rPr>
            <w:fldChar w:fldCharType="separate"/>
          </w:r>
          <w:ins w:id="792" w:author="root" w:date="2016-09-08T18:43:00Z">
            <w:r w:rsidR="00E516AC">
              <w:rPr>
                <w:rFonts w:ascii="Palatino Linotype" w:hAnsi="Palatino Linotype"/>
                <w:noProof/>
                <w:webHidden/>
              </w:rPr>
              <w:t>29</w:t>
            </w:r>
          </w:ins>
          <w:ins w:id="793" w:author="root" w:date="2016-09-08T18:28:00Z">
            <w:r w:rsidRPr="005E695C">
              <w:rPr>
                <w:rFonts w:ascii="Palatino Linotype" w:hAnsi="Palatino Linotype"/>
                <w:noProof/>
                <w:webHidden/>
                <w:rPrChange w:id="794" w:author="root" w:date="2016-09-08T18:28:00Z">
                  <w:rPr>
                    <w:noProof/>
                    <w:webHidden/>
                  </w:rPr>
                </w:rPrChange>
              </w:rPr>
              <w:fldChar w:fldCharType="end"/>
            </w:r>
            <w:r w:rsidRPr="005E695C">
              <w:rPr>
                <w:rStyle w:val="Hipervnculo"/>
                <w:rFonts w:ascii="Palatino Linotype" w:hAnsi="Palatino Linotype"/>
                <w:noProof/>
                <w:rPrChange w:id="795" w:author="root" w:date="2016-09-08T18:28:00Z">
                  <w:rPr>
                    <w:rStyle w:val="Hipervnculo"/>
                    <w:noProof/>
                  </w:rPr>
                </w:rPrChange>
              </w:rPr>
              <w:fldChar w:fldCharType="end"/>
            </w:r>
          </w:ins>
        </w:p>
        <w:p w14:paraId="0B7935E4" w14:textId="77777777" w:rsidR="005E695C" w:rsidRPr="005E695C" w:rsidRDefault="005E695C">
          <w:pPr>
            <w:pStyle w:val="TDC3"/>
            <w:tabs>
              <w:tab w:val="left" w:pos="1320"/>
              <w:tab w:val="right" w:leader="dot" w:pos="8494"/>
            </w:tabs>
            <w:spacing w:line="336" w:lineRule="auto"/>
            <w:rPr>
              <w:ins w:id="796" w:author="root" w:date="2016-09-08T18:28:00Z"/>
              <w:rFonts w:ascii="Palatino Linotype" w:eastAsiaTheme="minorEastAsia" w:hAnsi="Palatino Linotype"/>
              <w:noProof/>
              <w:lang w:eastAsia="es-ES"/>
              <w:rPrChange w:id="797" w:author="root" w:date="2016-09-08T18:28:00Z">
                <w:rPr>
                  <w:ins w:id="798" w:author="root" w:date="2016-09-08T18:28:00Z"/>
                  <w:rFonts w:eastAsiaTheme="minorEastAsia"/>
                  <w:noProof/>
                  <w:lang w:eastAsia="es-ES"/>
                </w:rPr>
              </w:rPrChange>
            </w:rPr>
            <w:pPrChange w:id="799" w:author="root" w:date="2016-09-08T18:29:00Z">
              <w:pPr>
                <w:pStyle w:val="TDC3"/>
                <w:tabs>
                  <w:tab w:val="left" w:pos="1320"/>
                  <w:tab w:val="right" w:leader="dot" w:pos="8494"/>
                </w:tabs>
              </w:pPr>
            </w:pPrChange>
          </w:pPr>
          <w:ins w:id="800" w:author="root" w:date="2016-09-08T18:28:00Z">
            <w:r w:rsidRPr="005E695C">
              <w:rPr>
                <w:rStyle w:val="Hipervnculo"/>
                <w:rFonts w:ascii="Palatino Linotype" w:hAnsi="Palatino Linotype"/>
                <w:noProof/>
                <w:rPrChange w:id="801" w:author="root" w:date="2016-09-08T18:28:00Z">
                  <w:rPr>
                    <w:rStyle w:val="Hipervnculo"/>
                    <w:noProof/>
                  </w:rPr>
                </w:rPrChange>
              </w:rPr>
              <w:fldChar w:fldCharType="begin"/>
            </w:r>
            <w:r w:rsidRPr="005E695C">
              <w:rPr>
                <w:rStyle w:val="Hipervnculo"/>
                <w:rFonts w:ascii="Palatino Linotype" w:hAnsi="Palatino Linotype"/>
                <w:noProof/>
                <w:rPrChange w:id="802" w:author="root" w:date="2016-09-08T18:28:00Z">
                  <w:rPr>
                    <w:rStyle w:val="Hipervnculo"/>
                    <w:noProof/>
                  </w:rPr>
                </w:rPrChange>
              </w:rPr>
              <w:instrText xml:space="preserve"> </w:instrText>
            </w:r>
            <w:r w:rsidRPr="005E695C">
              <w:rPr>
                <w:rFonts w:ascii="Palatino Linotype" w:hAnsi="Palatino Linotype"/>
                <w:noProof/>
                <w:rPrChange w:id="803" w:author="root" w:date="2016-09-08T18:28:00Z">
                  <w:rPr>
                    <w:noProof/>
                  </w:rPr>
                </w:rPrChange>
              </w:rPr>
              <w:instrText>HYPERLINK \l "_Toc461122689"</w:instrText>
            </w:r>
            <w:r w:rsidRPr="005E695C">
              <w:rPr>
                <w:rStyle w:val="Hipervnculo"/>
                <w:rFonts w:ascii="Palatino Linotype" w:hAnsi="Palatino Linotype"/>
                <w:noProof/>
                <w:rPrChange w:id="804" w:author="root" w:date="2016-09-08T18:28:00Z">
                  <w:rPr>
                    <w:rStyle w:val="Hipervnculo"/>
                    <w:noProof/>
                  </w:rPr>
                </w:rPrChange>
              </w:rPr>
              <w:instrText xml:space="preserve"> </w:instrText>
            </w:r>
            <w:r w:rsidRPr="005E695C">
              <w:rPr>
                <w:rStyle w:val="Hipervnculo"/>
                <w:rFonts w:ascii="Palatino Linotype" w:hAnsi="Palatino Linotype"/>
                <w:noProof/>
                <w:rPrChange w:id="805" w:author="root" w:date="2016-09-08T18:28:00Z">
                  <w:rPr>
                    <w:rStyle w:val="Hipervnculo"/>
                    <w:noProof/>
                  </w:rPr>
                </w:rPrChange>
              </w:rPr>
              <w:fldChar w:fldCharType="separate"/>
            </w:r>
            <w:r w:rsidRPr="005E695C">
              <w:rPr>
                <w:rStyle w:val="Hipervnculo"/>
                <w:rFonts w:ascii="Palatino Linotype" w:hAnsi="Palatino Linotype"/>
                <w:noProof/>
                <w:rPrChange w:id="806" w:author="root" w:date="2016-09-08T18:28:00Z">
                  <w:rPr>
                    <w:rStyle w:val="Hipervnculo"/>
                    <w:noProof/>
                  </w:rPr>
                </w:rPrChange>
              </w:rPr>
              <w:t>5.1.1</w:t>
            </w:r>
            <w:r w:rsidRPr="005E695C">
              <w:rPr>
                <w:rFonts w:ascii="Palatino Linotype" w:eastAsiaTheme="minorEastAsia" w:hAnsi="Palatino Linotype"/>
                <w:noProof/>
                <w:lang w:eastAsia="es-ES"/>
                <w:rPrChange w:id="807" w:author="root" w:date="2016-09-08T18:28:00Z">
                  <w:rPr>
                    <w:rFonts w:eastAsiaTheme="minorEastAsia"/>
                    <w:noProof/>
                    <w:lang w:eastAsia="es-ES"/>
                  </w:rPr>
                </w:rPrChange>
              </w:rPr>
              <w:tab/>
            </w:r>
            <w:r w:rsidRPr="005E695C">
              <w:rPr>
                <w:rStyle w:val="Hipervnculo"/>
                <w:rFonts w:ascii="Palatino Linotype" w:hAnsi="Palatino Linotype"/>
                <w:noProof/>
                <w:rPrChange w:id="808" w:author="root" w:date="2016-09-08T18:28:00Z">
                  <w:rPr>
                    <w:rStyle w:val="Hipervnculo"/>
                    <w:noProof/>
                  </w:rPr>
                </w:rPrChange>
              </w:rPr>
              <w:t>Bocetos</w:t>
            </w:r>
            <w:r w:rsidRPr="005E695C">
              <w:rPr>
                <w:rFonts w:ascii="Palatino Linotype" w:hAnsi="Palatino Linotype"/>
                <w:noProof/>
                <w:webHidden/>
                <w:rPrChange w:id="809" w:author="root" w:date="2016-09-08T18:28:00Z">
                  <w:rPr>
                    <w:noProof/>
                    <w:webHidden/>
                  </w:rPr>
                </w:rPrChange>
              </w:rPr>
              <w:tab/>
            </w:r>
            <w:r w:rsidRPr="005E695C">
              <w:rPr>
                <w:rFonts w:ascii="Palatino Linotype" w:hAnsi="Palatino Linotype"/>
                <w:noProof/>
                <w:webHidden/>
                <w:rPrChange w:id="810" w:author="root" w:date="2016-09-08T18:28:00Z">
                  <w:rPr>
                    <w:noProof/>
                    <w:webHidden/>
                  </w:rPr>
                </w:rPrChange>
              </w:rPr>
              <w:fldChar w:fldCharType="begin"/>
            </w:r>
            <w:r w:rsidRPr="005E695C">
              <w:rPr>
                <w:rFonts w:ascii="Palatino Linotype" w:hAnsi="Palatino Linotype"/>
                <w:noProof/>
                <w:webHidden/>
                <w:rPrChange w:id="811" w:author="root" w:date="2016-09-08T18:28:00Z">
                  <w:rPr>
                    <w:noProof/>
                    <w:webHidden/>
                  </w:rPr>
                </w:rPrChange>
              </w:rPr>
              <w:instrText xml:space="preserve"> PAGEREF _Toc461122689 \h </w:instrText>
            </w:r>
          </w:ins>
          <w:r w:rsidRPr="005E695C">
            <w:rPr>
              <w:rFonts w:ascii="Palatino Linotype" w:hAnsi="Palatino Linotype"/>
              <w:noProof/>
              <w:webHidden/>
              <w:rPrChange w:id="812" w:author="root" w:date="2016-09-08T18:28:00Z">
                <w:rPr>
                  <w:rFonts w:ascii="Palatino Linotype" w:hAnsi="Palatino Linotype"/>
                  <w:noProof/>
                  <w:webHidden/>
                </w:rPr>
              </w:rPrChange>
            </w:rPr>
          </w:r>
          <w:r w:rsidRPr="005E695C">
            <w:rPr>
              <w:rFonts w:ascii="Palatino Linotype" w:hAnsi="Palatino Linotype"/>
              <w:noProof/>
              <w:webHidden/>
              <w:rPrChange w:id="813" w:author="root" w:date="2016-09-08T18:28:00Z">
                <w:rPr>
                  <w:noProof/>
                  <w:webHidden/>
                </w:rPr>
              </w:rPrChange>
            </w:rPr>
            <w:fldChar w:fldCharType="separate"/>
          </w:r>
          <w:ins w:id="814" w:author="root" w:date="2016-09-08T18:43:00Z">
            <w:r w:rsidR="00E516AC">
              <w:rPr>
                <w:rFonts w:ascii="Palatino Linotype" w:hAnsi="Palatino Linotype"/>
                <w:noProof/>
                <w:webHidden/>
              </w:rPr>
              <w:t>29</w:t>
            </w:r>
          </w:ins>
          <w:ins w:id="815" w:author="root" w:date="2016-09-08T18:28:00Z">
            <w:r w:rsidRPr="005E695C">
              <w:rPr>
                <w:rFonts w:ascii="Palatino Linotype" w:hAnsi="Palatino Linotype"/>
                <w:noProof/>
                <w:webHidden/>
                <w:rPrChange w:id="816" w:author="root" w:date="2016-09-08T18:28:00Z">
                  <w:rPr>
                    <w:noProof/>
                    <w:webHidden/>
                  </w:rPr>
                </w:rPrChange>
              </w:rPr>
              <w:fldChar w:fldCharType="end"/>
            </w:r>
            <w:r w:rsidRPr="005E695C">
              <w:rPr>
                <w:rStyle w:val="Hipervnculo"/>
                <w:rFonts w:ascii="Palatino Linotype" w:hAnsi="Palatino Linotype"/>
                <w:noProof/>
                <w:rPrChange w:id="817" w:author="root" w:date="2016-09-08T18:28:00Z">
                  <w:rPr>
                    <w:rStyle w:val="Hipervnculo"/>
                    <w:noProof/>
                  </w:rPr>
                </w:rPrChange>
              </w:rPr>
              <w:fldChar w:fldCharType="end"/>
            </w:r>
          </w:ins>
        </w:p>
        <w:p w14:paraId="44152F30" w14:textId="77777777" w:rsidR="005E695C" w:rsidRPr="005E695C" w:rsidRDefault="005E695C">
          <w:pPr>
            <w:pStyle w:val="TDC3"/>
            <w:tabs>
              <w:tab w:val="left" w:pos="1320"/>
              <w:tab w:val="right" w:leader="dot" w:pos="8494"/>
            </w:tabs>
            <w:spacing w:line="336" w:lineRule="auto"/>
            <w:rPr>
              <w:ins w:id="818" w:author="root" w:date="2016-09-08T18:28:00Z"/>
              <w:rFonts w:ascii="Palatino Linotype" w:eastAsiaTheme="minorEastAsia" w:hAnsi="Palatino Linotype"/>
              <w:noProof/>
              <w:lang w:eastAsia="es-ES"/>
              <w:rPrChange w:id="819" w:author="root" w:date="2016-09-08T18:28:00Z">
                <w:rPr>
                  <w:ins w:id="820" w:author="root" w:date="2016-09-08T18:28:00Z"/>
                  <w:rFonts w:eastAsiaTheme="minorEastAsia"/>
                  <w:noProof/>
                  <w:lang w:eastAsia="es-ES"/>
                </w:rPr>
              </w:rPrChange>
            </w:rPr>
            <w:pPrChange w:id="821" w:author="root" w:date="2016-09-08T18:29:00Z">
              <w:pPr>
                <w:pStyle w:val="TDC3"/>
                <w:tabs>
                  <w:tab w:val="left" w:pos="1320"/>
                  <w:tab w:val="right" w:leader="dot" w:pos="8494"/>
                </w:tabs>
              </w:pPr>
            </w:pPrChange>
          </w:pPr>
          <w:ins w:id="822" w:author="root" w:date="2016-09-08T18:28:00Z">
            <w:r w:rsidRPr="005E695C">
              <w:rPr>
                <w:rStyle w:val="Hipervnculo"/>
                <w:rFonts w:ascii="Palatino Linotype" w:hAnsi="Palatino Linotype"/>
                <w:noProof/>
                <w:rPrChange w:id="823" w:author="root" w:date="2016-09-08T18:28:00Z">
                  <w:rPr>
                    <w:rStyle w:val="Hipervnculo"/>
                    <w:noProof/>
                  </w:rPr>
                </w:rPrChange>
              </w:rPr>
              <w:fldChar w:fldCharType="begin"/>
            </w:r>
            <w:r w:rsidRPr="005E695C">
              <w:rPr>
                <w:rStyle w:val="Hipervnculo"/>
                <w:rFonts w:ascii="Palatino Linotype" w:hAnsi="Palatino Linotype"/>
                <w:noProof/>
                <w:rPrChange w:id="824" w:author="root" w:date="2016-09-08T18:28:00Z">
                  <w:rPr>
                    <w:rStyle w:val="Hipervnculo"/>
                    <w:noProof/>
                  </w:rPr>
                </w:rPrChange>
              </w:rPr>
              <w:instrText xml:space="preserve"> </w:instrText>
            </w:r>
            <w:r w:rsidRPr="005E695C">
              <w:rPr>
                <w:rFonts w:ascii="Palatino Linotype" w:hAnsi="Palatino Linotype"/>
                <w:noProof/>
                <w:rPrChange w:id="825" w:author="root" w:date="2016-09-08T18:28:00Z">
                  <w:rPr>
                    <w:noProof/>
                  </w:rPr>
                </w:rPrChange>
              </w:rPr>
              <w:instrText>HYPERLINK \l "_Toc461122690"</w:instrText>
            </w:r>
            <w:r w:rsidRPr="005E695C">
              <w:rPr>
                <w:rStyle w:val="Hipervnculo"/>
                <w:rFonts w:ascii="Palatino Linotype" w:hAnsi="Palatino Linotype"/>
                <w:noProof/>
                <w:rPrChange w:id="826" w:author="root" w:date="2016-09-08T18:28:00Z">
                  <w:rPr>
                    <w:rStyle w:val="Hipervnculo"/>
                    <w:noProof/>
                  </w:rPr>
                </w:rPrChange>
              </w:rPr>
              <w:instrText xml:space="preserve"> </w:instrText>
            </w:r>
            <w:r w:rsidRPr="005E695C">
              <w:rPr>
                <w:rStyle w:val="Hipervnculo"/>
                <w:rFonts w:ascii="Palatino Linotype" w:hAnsi="Palatino Linotype"/>
                <w:noProof/>
                <w:rPrChange w:id="827" w:author="root" w:date="2016-09-08T18:28:00Z">
                  <w:rPr>
                    <w:rStyle w:val="Hipervnculo"/>
                    <w:noProof/>
                  </w:rPr>
                </w:rPrChange>
              </w:rPr>
              <w:fldChar w:fldCharType="separate"/>
            </w:r>
            <w:r w:rsidRPr="005E695C">
              <w:rPr>
                <w:rStyle w:val="Hipervnculo"/>
                <w:rFonts w:ascii="Palatino Linotype" w:hAnsi="Palatino Linotype"/>
                <w:noProof/>
                <w:rPrChange w:id="828" w:author="root" w:date="2016-09-08T18:28:00Z">
                  <w:rPr>
                    <w:rStyle w:val="Hipervnculo"/>
                    <w:noProof/>
                  </w:rPr>
                </w:rPrChange>
              </w:rPr>
              <w:t>5.1.2</w:t>
            </w:r>
            <w:r w:rsidRPr="005E695C">
              <w:rPr>
                <w:rFonts w:ascii="Palatino Linotype" w:eastAsiaTheme="minorEastAsia" w:hAnsi="Palatino Linotype"/>
                <w:noProof/>
                <w:lang w:eastAsia="es-ES"/>
                <w:rPrChange w:id="829" w:author="root" w:date="2016-09-08T18:28:00Z">
                  <w:rPr>
                    <w:rFonts w:eastAsiaTheme="minorEastAsia"/>
                    <w:noProof/>
                    <w:lang w:eastAsia="es-ES"/>
                  </w:rPr>
                </w:rPrChange>
              </w:rPr>
              <w:tab/>
            </w:r>
            <w:r w:rsidRPr="005E695C">
              <w:rPr>
                <w:rStyle w:val="Hipervnculo"/>
                <w:rFonts w:ascii="Palatino Linotype" w:hAnsi="Palatino Linotype"/>
                <w:noProof/>
                <w:rPrChange w:id="830" w:author="root" w:date="2016-09-08T18:28:00Z">
                  <w:rPr>
                    <w:rStyle w:val="Hipervnculo"/>
                    <w:noProof/>
                  </w:rPr>
                </w:rPrChange>
              </w:rPr>
              <w:t>Modelado</w:t>
            </w:r>
            <w:r w:rsidRPr="005E695C">
              <w:rPr>
                <w:rFonts w:ascii="Palatino Linotype" w:hAnsi="Palatino Linotype"/>
                <w:noProof/>
                <w:webHidden/>
                <w:rPrChange w:id="831" w:author="root" w:date="2016-09-08T18:28:00Z">
                  <w:rPr>
                    <w:noProof/>
                    <w:webHidden/>
                  </w:rPr>
                </w:rPrChange>
              </w:rPr>
              <w:tab/>
            </w:r>
            <w:r w:rsidRPr="005E695C">
              <w:rPr>
                <w:rFonts w:ascii="Palatino Linotype" w:hAnsi="Palatino Linotype"/>
                <w:noProof/>
                <w:webHidden/>
                <w:rPrChange w:id="832" w:author="root" w:date="2016-09-08T18:28:00Z">
                  <w:rPr>
                    <w:noProof/>
                    <w:webHidden/>
                  </w:rPr>
                </w:rPrChange>
              </w:rPr>
              <w:fldChar w:fldCharType="begin"/>
            </w:r>
            <w:r w:rsidRPr="005E695C">
              <w:rPr>
                <w:rFonts w:ascii="Palatino Linotype" w:hAnsi="Palatino Linotype"/>
                <w:noProof/>
                <w:webHidden/>
                <w:rPrChange w:id="833" w:author="root" w:date="2016-09-08T18:28:00Z">
                  <w:rPr>
                    <w:noProof/>
                    <w:webHidden/>
                  </w:rPr>
                </w:rPrChange>
              </w:rPr>
              <w:instrText xml:space="preserve"> PAGEREF _Toc461122690 \h </w:instrText>
            </w:r>
          </w:ins>
          <w:r w:rsidRPr="005E695C">
            <w:rPr>
              <w:rFonts w:ascii="Palatino Linotype" w:hAnsi="Palatino Linotype"/>
              <w:noProof/>
              <w:webHidden/>
              <w:rPrChange w:id="834" w:author="root" w:date="2016-09-08T18:28:00Z">
                <w:rPr>
                  <w:rFonts w:ascii="Palatino Linotype" w:hAnsi="Palatino Linotype"/>
                  <w:noProof/>
                  <w:webHidden/>
                </w:rPr>
              </w:rPrChange>
            </w:rPr>
          </w:r>
          <w:r w:rsidRPr="005E695C">
            <w:rPr>
              <w:rFonts w:ascii="Palatino Linotype" w:hAnsi="Palatino Linotype"/>
              <w:noProof/>
              <w:webHidden/>
              <w:rPrChange w:id="835" w:author="root" w:date="2016-09-08T18:28:00Z">
                <w:rPr>
                  <w:noProof/>
                  <w:webHidden/>
                </w:rPr>
              </w:rPrChange>
            </w:rPr>
            <w:fldChar w:fldCharType="separate"/>
          </w:r>
          <w:ins w:id="836" w:author="root" w:date="2016-09-08T18:43:00Z">
            <w:r w:rsidR="00E516AC">
              <w:rPr>
                <w:rFonts w:ascii="Palatino Linotype" w:hAnsi="Palatino Linotype"/>
                <w:noProof/>
                <w:webHidden/>
              </w:rPr>
              <w:t>31</w:t>
            </w:r>
          </w:ins>
          <w:ins w:id="837" w:author="root" w:date="2016-09-08T18:28:00Z">
            <w:r w:rsidRPr="005E695C">
              <w:rPr>
                <w:rFonts w:ascii="Palatino Linotype" w:hAnsi="Palatino Linotype"/>
                <w:noProof/>
                <w:webHidden/>
                <w:rPrChange w:id="838" w:author="root" w:date="2016-09-08T18:28:00Z">
                  <w:rPr>
                    <w:noProof/>
                    <w:webHidden/>
                  </w:rPr>
                </w:rPrChange>
              </w:rPr>
              <w:fldChar w:fldCharType="end"/>
            </w:r>
            <w:r w:rsidRPr="005E695C">
              <w:rPr>
                <w:rStyle w:val="Hipervnculo"/>
                <w:rFonts w:ascii="Palatino Linotype" w:hAnsi="Palatino Linotype"/>
                <w:noProof/>
                <w:rPrChange w:id="839" w:author="root" w:date="2016-09-08T18:28:00Z">
                  <w:rPr>
                    <w:rStyle w:val="Hipervnculo"/>
                    <w:noProof/>
                  </w:rPr>
                </w:rPrChange>
              </w:rPr>
              <w:fldChar w:fldCharType="end"/>
            </w:r>
          </w:ins>
        </w:p>
        <w:p w14:paraId="7BC02996" w14:textId="77777777" w:rsidR="005E695C" w:rsidRPr="005E695C" w:rsidRDefault="005E695C">
          <w:pPr>
            <w:pStyle w:val="TDC3"/>
            <w:tabs>
              <w:tab w:val="left" w:pos="1320"/>
              <w:tab w:val="right" w:leader="dot" w:pos="8494"/>
            </w:tabs>
            <w:spacing w:line="336" w:lineRule="auto"/>
            <w:rPr>
              <w:ins w:id="840" w:author="root" w:date="2016-09-08T18:28:00Z"/>
              <w:rFonts w:ascii="Palatino Linotype" w:eastAsiaTheme="minorEastAsia" w:hAnsi="Palatino Linotype"/>
              <w:noProof/>
              <w:lang w:eastAsia="es-ES"/>
              <w:rPrChange w:id="841" w:author="root" w:date="2016-09-08T18:28:00Z">
                <w:rPr>
                  <w:ins w:id="842" w:author="root" w:date="2016-09-08T18:28:00Z"/>
                  <w:rFonts w:eastAsiaTheme="minorEastAsia"/>
                  <w:noProof/>
                  <w:lang w:eastAsia="es-ES"/>
                </w:rPr>
              </w:rPrChange>
            </w:rPr>
            <w:pPrChange w:id="843" w:author="root" w:date="2016-09-08T18:29:00Z">
              <w:pPr>
                <w:pStyle w:val="TDC3"/>
                <w:tabs>
                  <w:tab w:val="left" w:pos="1320"/>
                  <w:tab w:val="right" w:leader="dot" w:pos="8494"/>
                </w:tabs>
              </w:pPr>
            </w:pPrChange>
          </w:pPr>
          <w:ins w:id="844" w:author="root" w:date="2016-09-08T18:28:00Z">
            <w:r w:rsidRPr="005E695C">
              <w:rPr>
                <w:rStyle w:val="Hipervnculo"/>
                <w:rFonts w:ascii="Palatino Linotype" w:hAnsi="Palatino Linotype"/>
                <w:noProof/>
                <w:rPrChange w:id="845" w:author="root" w:date="2016-09-08T18:28:00Z">
                  <w:rPr>
                    <w:rStyle w:val="Hipervnculo"/>
                    <w:noProof/>
                  </w:rPr>
                </w:rPrChange>
              </w:rPr>
              <w:fldChar w:fldCharType="begin"/>
            </w:r>
            <w:r w:rsidRPr="005E695C">
              <w:rPr>
                <w:rStyle w:val="Hipervnculo"/>
                <w:rFonts w:ascii="Palatino Linotype" w:hAnsi="Palatino Linotype"/>
                <w:noProof/>
                <w:rPrChange w:id="846" w:author="root" w:date="2016-09-08T18:28:00Z">
                  <w:rPr>
                    <w:rStyle w:val="Hipervnculo"/>
                    <w:noProof/>
                  </w:rPr>
                </w:rPrChange>
              </w:rPr>
              <w:instrText xml:space="preserve"> </w:instrText>
            </w:r>
            <w:r w:rsidRPr="005E695C">
              <w:rPr>
                <w:rFonts w:ascii="Palatino Linotype" w:hAnsi="Palatino Linotype"/>
                <w:noProof/>
                <w:rPrChange w:id="847" w:author="root" w:date="2016-09-08T18:28:00Z">
                  <w:rPr>
                    <w:noProof/>
                  </w:rPr>
                </w:rPrChange>
              </w:rPr>
              <w:instrText>HYPERLINK \l "_Toc461122691"</w:instrText>
            </w:r>
            <w:r w:rsidRPr="005E695C">
              <w:rPr>
                <w:rStyle w:val="Hipervnculo"/>
                <w:rFonts w:ascii="Palatino Linotype" w:hAnsi="Palatino Linotype"/>
                <w:noProof/>
                <w:rPrChange w:id="848" w:author="root" w:date="2016-09-08T18:28:00Z">
                  <w:rPr>
                    <w:rStyle w:val="Hipervnculo"/>
                    <w:noProof/>
                  </w:rPr>
                </w:rPrChange>
              </w:rPr>
              <w:instrText xml:space="preserve"> </w:instrText>
            </w:r>
            <w:r w:rsidRPr="005E695C">
              <w:rPr>
                <w:rStyle w:val="Hipervnculo"/>
                <w:rFonts w:ascii="Palatino Linotype" w:hAnsi="Palatino Linotype"/>
                <w:noProof/>
                <w:rPrChange w:id="849" w:author="root" w:date="2016-09-08T18:28:00Z">
                  <w:rPr>
                    <w:rStyle w:val="Hipervnculo"/>
                    <w:noProof/>
                  </w:rPr>
                </w:rPrChange>
              </w:rPr>
              <w:fldChar w:fldCharType="separate"/>
            </w:r>
            <w:r w:rsidRPr="005E695C">
              <w:rPr>
                <w:rStyle w:val="Hipervnculo"/>
                <w:rFonts w:ascii="Palatino Linotype" w:hAnsi="Palatino Linotype"/>
                <w:noProof/>
                <w:rPrChange w:id="850" w:author="root" w:date="2016-09-08T18:28:00Z">
                  <w:rPr>
                    <w:rStyle w:val="Hipervnculo"/>
                    <w:noProof/>
                  </w:rPr>
                </w:rPrChange>
              </w:rPr>
              <w:t>5.1.3</w:t>
            </w:r>
            <w:r w:rsidRPr="005E695C">
              <w:rPr>
                <w:rFonts w:ascii="Palatino Linotype" w:eastAsiaTheme="minorEastAsia" w:hAnsi="Palatino Linotype"/>
                <w:noProof/>
                <w:lang w:eastAsia="es-ES"/>
                <w:rPrChange w:id="851" w:author="root" w:date="2016-09-08T18:28:00Z">
                  <w:rPr>
                    <w:rFonts w:eastAsiaTheme="minorEastAsia"/>
                    <w:noProof/>
                    <w:lang w:eastAsia="es-ES"/>
                  </w:rPr>
                </w:rPrChange>
              </w:rPr>
              <w:tab/>
            </w:r>
            <w:r w:rsidRPr="005E695C">
              <w:rPr>
                <w:rStyle w:val="Hipervnculo"/>
                <w:rFonts w:ascii="Palatino Linotype" w:hAnsi="Palatino Linotype"/>
                <w:noProof/>
                <w:rPrChange w:id="852" w:author="root" w:date="2016-09-08T18:28:00Z">
                  <w:rPr>
                    <w:rStyle w:val="Hipervnculo"/>
                    <w:noProof/>
                  </w:rPr>
                </w:rPrChange>
              </w:rPr>
              <w:t>Animación</w:t>
            </w:r>
            <w:r w:rsidRPr="005E695C">
              <w:rPr>
                <w:rFonts w:ascii="Palatino Linotype" w:hAnsi="Palatino Linotype"/>
                <w:noProof/>
                <w:webHidden/>
                <w:rPrChange w:id="853" w:author="root" w:date="2016-09-08T18:28:00Z">
                  <w:rPr>
                    <w:noProof/>
                    <w:webHidden/>
                  </w:rPr>
                </w:rPrChange>
              </w:rPr>
              <w:tab/>
            </w:r>
            <w:r w:rsidRPr="005E695C">
              <w:rPr>
                <w:rFonts w:ascii="Palatino Linotype" w:hAnsi="Palatino Linotype"/>
                <w:noProof/>
                <w:webHidden/>
                <w:rPrChange w:id="854" w:author="root" w:date="2016-09-08T18:28:00Z">
                  <w:rPr>
                    <w:noProof/>
                    <w:webHidden/>
                  </w:rPr>
                </w:rPrChange>
              </w:rPr>
              <w:fldChar w:fldCharType="begin"/>
            </w:r>
            <w:r w:rsidRPr="005E695C">
              <w:rPr>
                <w:rFonts w:ascii="Palatino Linotype" w:hAnsi="Palatino Linotype"/>
                <w:noProof/>
                <w:webHidden/>
                <w:rPrChange w:id="855" w:author="root" w:date="2016-09-08T18:28:00Z">
                  <w:rPr>
                    <w:noProof/>
                    <w:webHidden/>
                  </w:rPr>
                </w:rPrChange>
              </w:rPr>
              <w:instrText xml:space="preserve"> PAGEREF _Toc461122691 \h </w:instrText>
            </w:r>
          </w:ins>
          <w:r w:rsidRPr="005E695C">
            <w:rPr>
              <w:rFonts w:ascii="Palatino Linotype" w:hAnsi="Palatino Linotype"/>
              <w:noProof/>
              <w:webHidden/>
              <w:rPrChange w:id="856" w:author="root" w:date="2016-09-08T18:28:00Z">
                <w:rPr>
                  <w:rFonts w:ascii="Palatino Linotype" w:hAnsi="Palatino Linotype"/>
                  <w:noProof/>
                  <w:webHidden/>
                </w:rPr>
              </w:rPrChange>
            </w:rPr>
          </w:r>
          <w:r w:rsidRPr="005E695C">
            <w:rPr>
              <w:rFonts w:ascii="Palatino Linotype" w:hAnsi="Palatino Linotype"/>
              <w:noProof/>
              <w:webHidden/>
              <w:rPrChange w:id="857" w:author="root" w:date="2016-09-08T18:28:00Z">
                <w:rPr>
                  <w:noProof/>
                  <w:webHidden/>
                </w:rPr>
              </w:rPrChange>
            </w:rPr>
            <w:fldChar w:fldCharType="separate"/>
          </w:r>
          <w:ins w:id="858" w:author="root" w:date="2016-09-08T18:43:00Z">
            <w:r w:rsidR="00E516AC">
              <w:rPr>
                <w:rFonts w:ascii="Palatino Linotype" w:hAnsi="Palatino Linotype"/>
                <w:noProof/>
                <w:webHidden/>
              </w:rPr>
              <w:t>36</w:t>
            </w:r>
          </w:ins>
          <w:ins w:id="859" w:author="root" w:date="2016-09-08T18:28:00Z">
            <w:r w:rsidRPr="005E695C">
              <w:rPr>
                <w:rFonts w:ascii="Palatino Linotype" w:hAnsi="Palatino Linotype"/>
                <w:noProof/>
                <w:webHidden/>
                <w:rPrChange w:id="860" w:author="root" w:date="2016-09-08T18:28:00Z">
                  <w:rPr>
                    <w:noProof/>
                    <w:webHidden/>
                  </w:rPr>
                </w:rPrChange>
              </w:rPr>
              <w:fldChar w:fldCharType="end"/>
            </w:r>
            <w:r w:rsidRPr="005E695C">
              <w:rPr>
                <w:rStyle w:val="Hipervnculo"/>
                <w:rFonts w:ascii="Palatino Linotype" w:hAnsi="Palatino Linotype"/>
                <w:noProof/>
                <w:rPrChange w:id="861" w:author="root" w:date="2016-09-08T18:28:00Z">
                  <w:rPr>
                    <w:rStyle w:val="Hipervnculo"/>
                    <w:noProof/>
                  </w:rPr>
                </w:rPrChange>
              </w:rPr>
              <w:fldChar w:fldCharType="end"/>
            </w:r>
          </w:ins>
        </w:p>
        <w:p w14:paraId="160867F1" w14:textId="77777777" w:rsidR="005E695C" w:rsidRPr="005E695C" w:rsidRDefault="005E695C">
          <w:pPr>
            <w:pStyle w:val="TDC2"/>
            <w:tabs>
              <w:tab w:val="left" w:pos="880"/>
              <w:tab w:val="right" w:leader="dot" w:pos="8494"/>
            </w:tabs>
            <w:spacing w:line="336" w:lineRule="auto"/>
            <w:rPr>
              <w:ins w:id="862" w:author="root" w:date="2016-09-08T18:28:00Z"/>
              <w:rFonts w:ascii="Palatino Linotype" w:eastAsiaTheme="minorEastAsia" w:hAnsi="Palatino Linotype"/>
              <w:noProof/>
              <w:lang w:eastAsia="es-ES"/>
              <w:rPrChange w:id="863" w:author="root" w:date="2016-09-08T18:28:00Z">
                <w:rPr>
                  <w:ins w:id="864" w:author="root" w:date="2016-09-08T18:28:00Z"/>
                  <w:rFonts w:eastAsiaTheme="minorEastAsia"/>
                  <w:noProof/>
                  <w:lang w:eastAsia="es-ES"/>
                </w:rPr>
              </w:rPrChange>
            </w:rPr>
            <w:pPrChange w:id="865" w:author="root" w:date="2016-09-08T18:29:00Z">
              <w:pPr>
                <w:pStyle w:val="TDC2"/>
                <w:tabs>
                  <w:tab w:val="left" w:pos="880"/>
                  <w:tab w:val="right" w:leader="dot" w:pos="8494"/>
                </w:tabs>
              </w:pPr>
            </w:pPrChange>
          </w:pPr>
          <w:ins w:id="866" w:author="root" w:date="2016-09-08T18:28:00Z">
            <w:r w:rsidRPr="005E695C">
              <w:rPr>
                <w:rStyle w:val="Hipervnculo"/>
                <w:rFonts w:ascii="Palatino Linotype" w:hAnsi="Palatino Linotype"/>
                <w:noProof/>
                <w:rPrChange w:id="867" w:author="root" w:date="2016-09-08T18:28:00Z">
                  <w:rPr>
                    <w:rStyle w:val="Hipervnculo"/>
                    <w:noProof/>
                  </w:rPr>
                </w:rPrChange>
              </w:rPr>
              <w:fldChar w:fldCharType="begin"/>
            </w:r>
            <w:r w:rsidRPr="005E695C">
              <w:rPr>
                <w:rStyle w:val="Hipervnculo"/>
                <w:rFonts w:ascii="Palatino Linotype" w:hAnsi="Palatino Linotype"/>
                <w:noProof/>
                <w:rPrChange w:id="868" w:author="root" w:date="2016-09-08T18:28:00Z">
                  <w:rPr>
                    <w:rStyle w:val="Hipervnculo"/>
                    <w:noProof/>
                  </w:rPr>
                </w:rPrChange>
              </w:rPr>
              <w:instrText xml:space="preserve"> </w:instrText>
            </w:r>
            <w:r w:rsidRPr="005E695C">
              <w:rPr>
                <w:rFonts w:ascii="Palatino Linotype" w:hAnsi="Palatino Linotype"/>
                <w:noProof/>
                <w:rPrChange w:id="869" w:author="root" w:date="2016-09-08T18:28:00Z">
                  <w:rPr>
                    <w:noProof/>
                  </w:rPr>
                </w:rPrChange>
              </w:rPr>
              <w:instrText>HYPERLINK \l "_Toc461122692"</w:instrText>
            </w:r>
            <w:r w:rsidRPr="005E695C">
              <w:rPr>
                <w:rStyle w:val="Hipervnculo"/>
                <w:rFonts w:ascii="Palatino Linotype" w:hAnsi="Palatino Linotype"/>
                <w:noProof/>
                <w:rPrChange w:id="870" w:author="root" w:date="2016-09-08T18:28:00Z">
                  <w:rPr>
                    <w:rStyle w:val="Hipervnculo"/>
                    <w:noProof/>
                  </w:rPr>
                </w:rPrChange>
              </w:rPr>
              <w:instrText xml:space="preserve"> </w:instrText>
            </w:r>
            <w:r w:rsidRPr="005E695C">
              <w:rPr>
                <w:rStyle w:val="Hipervnculo"/>
                <w:rFonts w:ascii="Palatino Linotype" w:hAnsi="Palatino Linotype"/>
                <w:noProof/>
                <w:rPrChange w:id="871" w:author="root" w:date="2016-09-08T18:28:00Z">
                  <w:rPr>
                    <w:rStyle w:val="Hipervnculo"/>
                    <w:noProof/>
                  </w:rPr>
                </w:rPrChange>
              </w:rPr>
              <w:fldChar w:fldCharType="separate"/>
            </w:r>
            <w:r w:rsidRPr="005E695C">
              <w:rPr>
                <w:rStyle w:val="Hipervnculo"/>
                <w:rFonts w:ascii="Palatino Linotype" w:hAnsi="Palatino Linotype"/>
                <w:noProof/>
                <w:rPrChange w:id="872" w:author="root" w:date="2016-09-08T18:28:00Z">
                  <w:rPr>
                    <w:rStyle w:val="Hipervnculo"/>
                    <w:noProof/>
                  </w:rPr>
                </w:rPrChange>
              </w:rPr>
              <w:t>5.2</w:t>
            </w:r>
            <w:r w:rsidRPr="005E695C">
              <w:rPr>
                <w:rFonts w:ascii="Palatino Linotype" w:eastAsiaTheme="minorEastAsia" w:hAnsi="Palatino Linotype"/>
                <w:noProof/>
                <w:lang w:eastAsia="es-ES"/>
                <w:rPrChange w:id="873" w:author="root" w:date="2016-09-08T18:28:00Z">
                  <w:rPr>
                    <w:rFonts w:eastAsiaTheme="minorEastAsia"/>
                    <w:noProof/>
                    <w:lang w:eastAsia="es-ES"/>
                  </w:rPr>
                </w:rPrChange>
              </w:rPr>
              <w:tab/>
            </w:r>
            <w:r w:rsidRPr="005E695C">
              <w:rPr>
                <w:rStyle w:val="Hipervnculo"/>
                <w:rFonts w:ascii="Palatino Linotype" w:hAnsi="Palatino Linotype"/>
                <w:noProof/>
                <w:rPrChange w:id="874" w:author="root" w:date="2016-09-08T18:28:00Z">
                  <w:rPr>
                    <w:rStyle w:val="Hipervnculo"/>
                    <w:noProof/>
                  </w:rPr>
                </w:rPrChange>
              </w:rPr>
              <w:t>Desarrollo de la aplicación web</w:t>
            </w:r>
            <w:r w:rsidRPr="005E695C">
              <w:rPr>
                <w:rFonts w:ascii="Palatino Linotype" w:hAnsi="Palatino Linotype"/>
                <w:noProof/>
                <w:webHidden/>
                <w:rPrChange w:id="875" w:author="root" w:date="2016-09-08T18:28:00Z">
                  <w:rPr>
                    <w:noProof/>
                    <w:webHidden/>
                  </w:rPr>
                </w:rPrChange>
              </w:rPr>
              <w:tab/>
            </w:r>
            <w:r w:rsidRPr="005E695C">
              <w:rPr>
                <w:rFonts w:ascii="Palatino Linotype" w:hAnsi="Palatino Linotype"/>
                <w:noProof/>
                <w:webHidden/>
                <w:rPrChange w:id="876" w:author="root" w:date="2016-09-08T18:28:00Z">
                  <w:rPr>
                    <w:noProof/>
                    <w:webHidden/>
                  </w:rPr>
                </w:rPrChange>
              </w:rPr>
              <w:fldChar w:fldCharType="begin"/>
            </w:r>
            <w:r w:rsidRPr="005E695C">
              <w:rPr>
                <w:rFonts w:ascii="Palatino Linotype" w:hAnsi="Palatino Linotype"/>
                <w:noProof/>
                <w:webHidden/>
                <w:rPrChange w:id="877" w:author="root" w:date="2016-09-08T18:28:00Z">
                  <w:rPr>
                    <w:noProof/>
                    <w:webHidden/>
                  </w:rPr>
                </w:rPrChange>
              </w:rPr>
              <w:instrText xml:space="preserve"> PAGEREF _Toc461122692 \h </w:instrText>
            </w:r>
          </w:ins>
          <w:r w:rsidRPr="005E695C">
            <w:rPr>
              <w:rFonts w:ascii="Palatino Linotype" w:hAnsi="Palatino Linotype"/>
              <w:noProof/>
              <w:webHidden/>
              <w:rPrChange w:id="878" w:author="root" w:date="2016-09-08T18:28:00Z">
                <w:rPr>
                  <w:rFonts w:ascii="Palatino Linotype" w:hAnsi="Palatino Linotype"/>
                  <w:noProof/>
                  <w:webHidden/>
                </w:rPr>
              </w:rPrChange>
            </w:rPr>
          </w:r>
          <w:r w:rsidRPr="005E695C">
            <w:rPr>
              <w:rFonts w:ascii="Palatino Linotype" w:hAnsi="Palatino Linotype"/>
              <w:noProof/>
              <w:webHidden/>
              <w:rPrChange w:id="879" w:author="root" w:date="2016-09-08T18:28:00Z">
                <w:rPr>
                  <w:noProof/>
                  <w:webHidden/>
                </w:rPr>
              </w:rPrChange>
            </w:rPr>
            <w:fldChar w:fldCharType="separate"/>
          </w:r>
          <w:ins w:id="880" w:author="root" w:date="2016-09-08T18:43:00Z">
            <w:r w:rsidR="00E516AC">
              <w:rPr>
                <w:rFonts w:ascii="Palatino Linotype" w:hAnsi="Palatino Linotype"/>
                <w:noProof/>
                <w:webHidden/>
              </w:rPr>
              <w:t>39</w:t>
            </w:r>
          </w:ins>
          <w:ins w:id="881" w:author="root" w:date="2016-09-08T18:28:00Z">
            <w:r w:rsidRPr="005E695C">
              <w:rPr>
                <w:rFonts w:ascii="Palatino Linotype" w:hAnsi="Palatino Linotype"/>
                <w:noProof/>
                <w:webHidden/>
                <w:rPrChange w:id="882" w:author="root" w:date="2016-09-08T18:28:00Z">
                  <w:rPr>
                    <w:noProof/>
                    <w:webHidden/>
                  </w:rPr>
                </w:rPrChange>
              </w:rPr>
              <w:fldChar w:fldCharType="end"/>
            </w:r>
            <w:r w:rsidRPr="005E695C">
              <w:rPr>
                <w:rStyle w:val="Hipervnculo"/>
                <w:rFonts w:ascii="Palatino Linotype" w:hAnsi="Palatino Linotype"/>
                <w:noProof/>
                <w:rPrChange w:id="883" w:author="root" w:date="2016-09-08T18:28:00Z">
                  <w:rPr>
                    <w:rStyle w:val="Hipervnculo"/>
                    <w:noProof/>
                  </w:rPr>
                </w:rPrChange>
              </w:rPr>
              <w:fldChar w:fldCharType="end"/>
            </w:r>
          </w:ins>
        </w:p>
        <w:p w14:paraId="5B88332F" w14:textId="77777777" w:rsidR="005E695C" w:rsidRPr="005E695C" w:rsidRDefault="005E695C">
          <w:pPr>
            <w:pStyle w:val="TDC3"/>
            <w:tabs>
              <w:tab w:val="left" w:pos="1320"/>
              <w:tab w:val="right" w:leader="dot" w:pos="8494"/>
            </w:tabs>
            <w:spacing w:line="336" w:lineRule="auto"/>
            <w:rPr>
              <w:ins w:id="884" w:author="root" w:date="2016-09-08T18:28:00Z"/>
              <w:rFonts w:ascii="Palatino Linotype" w:eastAsiaTheme="minorEastAsia" w:hAnsi="Palatino Linotype"/>
              <w:noProof/>
              <w:lang w:eastAsia="es-ES"/>
              <w:rPrChange w:id="885" w:author="root" w:date="2016-09-08T18:28:00Z">
                <w:rPr>
                  <w:ins w:id="886" w:author="root" w:date="2016-09-08T18:28:00Z"/>
                  <w:rFonts w:eastAsiaTheme="minorEastAsia"/>
                  <w:noProof/>
                  <w:lang w:eastAsia="es-ES"/>
                </w:rPr>
              </w:rPrChange>
            </w:rPr>
            <w:pPrChange w:id="887" w:author="root" w:date="2016-09-08T18:29:00Z">
              <w:pPr>
                <w:pStyle w:val="TDC3"/>
                <w:tabs>
                  <w:tab w:val="left" w:pos="1320"/>
                  <w:tab w:val="right" w:leader="dot" w:pos="8494"/>
                </w:tabs>
              </w:pPr>
            </w:pPrChange>
          </w:pPr>
          <w:ins w:id="888" w:author="root" w:date="2016-09-08T18:28:00Z">
            <w:r w:rsidRPr="005E695C">
              <w:rPr>
                <w:rStyle w:val="Hipervnculo"/>
                <w:rFonts w:ascii="Palatino Linotype" w:hAnsi="Palatino Linotype"/>
                <w:noProof/>
                <w:rPrChange w:id="889" w:author="root" w:date="2016-09-08T18:28:00Z">
                  <w:rPr>
                    <w:rStyle w:val="Hipervnculo"/>
                    <w:noProof/>
                  </w:rPr>
                </w:rPrChange>
              </w:rPr>
              <w:fldChar w:fldCharType="begin"/>
            </w:r>
            <w:r w:rsidRPr="005E695C">
              <w:rPr>
                <w:rStyle w:val="Hipervnculo"/>
                <w:rFonts w:ascii="Palatino Linotype" w:hAnsi="Palatino Linotype"/>
                <w:noProof/>
                <w:rPrChange w:id="890" w:author="root" w:date="2016-09-08T18:28:00Z">
                  <w:rPr>
                    <w:rStyle w:val="Hipervnculo"/>
                    <w:noProof/>
                  </w:rPr>
                </w:rPrChange>
              </w:rPr>
              <w:instrText xml:space="preserve"> </w:instrText>
            </w:r>
            <w:r w:rsidRPr="005E695C">
              <w:rPr>
                <w:rFonts w:ascii="Palatino Linotype" w:hAnsi="Palatino Linotype"/>
                <w:noProof/>
                <w:rPrChange w:id="891" w:author="root" w:date="2016-09-08T18:28:00Z">
                  <w:rPr>
                    <w:noProof/>
                  </w:rPr>
                </w:rPrChange>
              </w:rPr>
              <w:instrText>HYPERLINK \l "_Toc461122693"</w:instrText>
            </w:r>
            <w:r w:rsidRPr="005E695C">
              <w:rPr>
                <w:rStyle w:val="Hipervnculo"/>
                <w:rFonts w:ascii="Palatino Linotype" w:hAnsi="Palatino Linotype"/>
                <w:noProof/>
                <w:rPrChange w:id="892" w:author="root" w:date="2016-09-08T18:28:00Z">
                  <w:rPr>
                    <w:rStyle w:val="Hipervnculo"/>
                    <w:noProof/>
                  </w:rPr>
                </w:rPrChange>
              </w:rPr>
              <w:instrText xml:space="preserve"> </w:instrText>
            </w:r>
            <w:r w:rsidRPr="005E695C">
              <w:rPr>
                <w:rStyle w:val="Hipervnculo"/>
                <w:rFonts w:ascii="Palatino Linotype" w:hAnsi="Palatino Linotype"/>
                <w:noProof/>
                <w:rPrChange w:id="893" w:author="root" w:date="2016-09-08T18:28:00Z">
                  <w:rPr>
                    <w:rStyle w:val="Hipervnculo"/>
                    <w:noProof/>
                  </w:rPr>
                </w:rPrChange>
              </w:rPr>
              <w:fldChar w:fldCharType="separate"/>
            </w:r>
            <w:r w:rsidRPr="005E695C">
              <w:rPr>
                <w:rStyle w:val="Hipervnculo"/>
                <w:rFonts w:ascii="Palatino Linotype" w:hAnsi="Palatino Linotype"/>
                <w:noProof/>
                <w:rPrChange w:id="894" w:author="root" w:date="2016-09-08T18:28:00Z">
                  <w:rPr>
                    <w:rStyle w:val="Hipervnculo"/>
                    <w:noProof/>
                  </w:rPr>
                </w:rPrChange>
              </w:rPr>
              <w:t>5.2.1</w:t>
            </w:r>
            <w:r w:rsidRPr="005E695C">
              <w:rPr>
                <w:rFonts w:ascii="Palatino Linotype" w:eastAsiaTheme="minorEastAsia" w:hAnsi="Palatino Linotype"/>
                <w:noProof/>
                <w:lang w:eastAsia="es-ES"/>
                <w:rPrChange w:id="895" w:author="root" w:date="2016-09-08T18:28:00Z">
                  <w:rPr>
                    <w:rFonts w:eastAsiaTheme="minorEastAsia"/>
                    <w:noProof/>
                    <w:lang w:eastAsia="es-ES"/>
                  </w:rPr>
                </w:rPrChange>
              </w:rPr>
              <w:tab/>
            </w:r>
            <w:r w:rsidRPr="005E695C">
              <w:rPr>
                <w:rStyle w:val="Hipervnculo"/>
                <w:rFonts w:ascii="Palatino Linotype" w:hAnsi="Palatino Linotype"/>
                <w:noProof/>
                <w:rPrChange w:id="896" w:author="root" w:date="2016-09-08T18:28:00Z">
                  <w:rPr>
                    <w:rStyle w:val="Hipervnculo"/>
                    <w:noProof/>
                  </w:rPr>
                </w:rPrChange>
              </w:rPr>
              <w:t>Cliente</w:t>
            </w:r>
            <w:r w:rsidRPr="005E695C">
              <w:rPr>
                <w:rFonts w:ascii="Palatino Linotype" w:hAnsi="Palatino Linotype"/>
                <w:noProof/>
                <w:webHidden/>
                <w:rPrChange w:id="897" w:author="root" w:date="2016-09-08T18:28:00Z">
                  <w:rPr>
                    <w:noProof/>
                    <w:webHidden/>
                  </w:rPr>
                </w:rPrChange>
              </w:rPr>
              <w:tab/>
            </w:r>
            <w:r w:rsidRPr="005E695C">
              <w:rPr>
                <w:rFonts w:ascii="Palatino Linotype" w:hAnsi="Palatino Linotype"/>
                <w:noProof/>
                <w:webHidden/>
                <w:rPrChange w:id="898" w:author="root" w:date="2016-09-08T18:28:00Z">
                  <w:rPr>
                    <w:noProof/>
                    <w:webHidden/>
                  </w:rPr>
                </w:rPrChange>
              </w:rPr>
              <w:fldChar w:fldCharType="begin"/>
            </w:r>
            <w:r w:rsidRPr="005E695C">
              <w:rPr>
                <w:rFonts w:ascii="Palatino Linotype" w:hAnsi="Palatino Linotype"/>
                <w:noProof/>
                <w:webHidden/>
                <w:rPrChange w:id="899" w:author="root" w:date="2016-09-08T18:28:00Z">
                  <w:rPr>
                    <w:noProof/>
                    <w:webHidden/>
                  </w:rPr>
                </w:rPrChange>
              </w:rPr>
              <w:instrText xml:space="preserve"> PAGEREF _Toc461122693 \h </w:instrText>
            </w:r>
          </w:ins>
          <w:r w:rsidRPr="005E695C">
            <w:rPr>
              <w:rFonts w:ascii="Palatino Linotype" w:hAnsi="Palatino Linotype"/>
              <w:noProof/>
              <w:webHidden/>
              <w:rPrChange w:id="900" w:author="root" w:date="2016-09-08T18:28:00Z">
                <w:rPr>
                  <w:rFonts w:ascii="Palatino Linotype" w:hAnsi="Palatino Linotype"/>
                  <w:noProof/>
                  <w:webHidden/>
                </w:rPr>
              </w:rPrChange>
            </w:rPr>
          </w:r>
          <w:r w:rsidRPr="005E695C">
            <w:rPr>
              <w:rFonts w:ascii="Palatino Linotype" w:hAnsi="Palatino Linotype"/>
              <w:noProof/>
              <w:webHidden/>
              <w:rPrChange w:id="901" w:author="root" w:date="2016-09-08T18:28:00Z">
                <w:rPr>
                  <w:noProof/>
                  <w:webHidden/>
                </w:rPr>
              </w:rPrChange>
            </w:rPr>
            <w:fldChar w:fldCharType="separate"/>
          </w:r>
          <w:ins w:id="902" w:author="root" w:date="2016-09-08T18:43:00Z">
            <w:r w:rsidR="00E516AC">
              <w:rPr>
                <w:rFonts w:ascii="Palatino Linotype" w:hAnsi="Palatino Linotype"/>
                <w:noProof/>
                <w:webHidden/>
              </w:rPr>
              <w:t>40</w:t>
            </w:r>
          </w:ins>
          <w:ins w:id="903" w:author="root" w:date="2016-09-08T18:28:00Z">
            <w:r w:rsidRPr="005E695C">
              <w:rPr>
                <w:rFonts w:ascii="Palatino Linotype" w:hAnsi="Palatino Linotype"/>
                <w:noProof/>
                <w:webHidden/>
                <w:rPrChange w:id="904" w:author="root" w:date="2016-09-08T18:28:00Z">
                  <w:rPr>
                    <w:noProof/>
                    <w:webHidden/>
                  </w:rPr>
                </w:rPrChange>
              </w:rPr>
              <w:fldChar w:fldCharType="end"/>
            </w:r>
            <w:r w:rsidRPr="005E695C">
              <w:rPr>
                <w:rStyle w:val="Hipervnculo"/>
                <w:rFonts w:ascii="Palatino Linotype" w:hAnsi="Palatino Linotype"/>
                <w:noProof/>
                <w:rPrChange w:id="905" w:author="root" w:date="2016-09-08T18:28:00Z">
                  <w:rPr>
                    <w:rStyle w:val="Hipervnculo"/>
                    <w:noProof/>
                  </w:rPr>
                </w:rPrChange>
              </w:rPr>
              <w:fldChar w:fldCharType="end"/>
            </w:r>
          </w:ins>
        </w:p>
        <w:p w14:paraId="1320797A" w14:textId="77777777" w:rsidR="005E695C" w:rsidRPr="005E695C" w:rsidRDefault="005E695C">
          <w:pPr>
            <w:pStyle w:val="TDC3"/>
            <w:tabs>
              <w:tab w:val="left" w:pos="1320"/>
              <w:tab w:val="right" w:leader="dot" w:pos="8494"/>
            </w:tabs>
            <w:spacing w:line="336" w:lineRule="auto"/>
            <w:rPr>
              <w:ins w:id="906" w:author="root" w:date="2016-09-08T18:28:00Z"/>
              <w:rFonts w:ascii="Palatino Linotype" w:eastAsiaTheme="minorEastAsia" w:hAnsi="Palatino Linotype"/>
              <w:noProof/>
              <w:lang w:eastAsia="es-ES"/>
              <w:rPrChange w:id="907" w:author="root" w:date="2016-09-08T18:28:00Z">
                <w:rPr>
                  <w:ins w:id="908" w:author="root" w:date="2016-09-08T18:28:00Z"/>
                  <w:rFonts w:eastAsiaTheme="minorEastAsia"/>
                  <w:noProof/>
                  <w:lang w:eastAsia="es-ES"/>
                </w:rPr>
              </w:rPrChange>
            </w:rPr>
            <w:pPrChange w:id="909" w:author="root" w:date="2016-09-08T18:29:00Z">
              <w:pPr>
                <w:pStyle w:val="TDC3"/>
                <w:tabs>
                  <w:tab w:val="left" w:pos="1320"/>
                  <w:tab w:val="right" w:leader="dot" w:pos="8494"/>
                </w:tabs>
              </w:pPr>
            </w:pPrChange>
          </w:pPr>
          <w:ins w:id="910" w:author="root" w:date="2016-09-08T18:28:00Z">
            <w:r w:rsidRPr="005E695C">
              <w:rPr>
                <w:rStyle w:val="Hipervnculo"/>
                <w:rFonts w:ascii="Palatino Linotype" w:hAnsi="Palatino Linotype"/>
                <w:noProof/>
                <w:rPrChange w:id="911" w:author="root" w:date="2016-09-08T18:28:00Z">
                  <w:rPr>
                    <w:rStyle w:val="Hipervnculo"/>
                    <w:noProof/>
                  </w:rPr>
                </w:rPrChange>
              </w:rPr>
              <w:fldChar w:fldCharType="begin"/>
            </w:r>
            <w:r w:rsidRPr="005E695C">
              <w:rPr>
                <w:rStyle w:val="Hipervnculo"/>
                <w:rFonts w:ascii="Palatino Linotype" w:hAnsi="Palatino Linotype"/>
                <w:noProof/>
                <w:rPrChange w:id="912" w:author="root" w:date="2016-09-08T18:28:00Z">
                  <w:rPr>
                    <w:rStyle w:val="Hipervnculo"/>
                    <w:noProof/>
                  </w:rPr>
                </w:rPrChange>
              </w:rPr>
              <w:instrText xml:space="preserve"> </w:instrText>
            </w:r>
            <w:r w:rsidRPr="005E695C">
              <w:rPr>
                <w:rFonts w:ascii="Palatino Linotype" w:hAnsi="Palatino Linotype"/>
                <w:noProof/>
                <w:rPrChange w:id="913" w:author="root" w:date="2016-09-08T18:28:00Z">
                  <w:rPr>
                    <w:noProof/>
                  </w:rPr>
                </w:rPrChange>
              </w:rPr>
              <w:instrText>HYPERLINK \l "_Toc461122694"</w:instrText>
            </w:r>
            <w:r w:rsidRPr="005E695C">
              <w:rPr>
                <w:rStyle w:val="Hipervnculo"/>
                <w:rFonts w:ascii="Palatino Linotype" w:hAnsi="Palatino Linotype"/>
                <w:noProof/>
                <w:rPrChange w:id="914" w:author="root" w:date="2016-09-08T18:28:00Z">
                  <w:rPr>
                    <w:rStyle w:val="Hipervnculo"/>
                    <w:noProof/>
                  </w:rPr>
                </w:rPrChange>
              </w:rPr>
              <w:instrText xml:space="preserve"> </w:instrText>
            </w:r>
            <w:r w:rsidRPr="005E695C">
              <w:rPr>
                <w:rStyle w:val="Hipervnculo"/>
                <w:rFonts w:ascii="Palatino Linotype" w:hAnsi="Palatino Linotype"/>
                <w:noProof/>
                <w:rPrChange w:id="915" w:author="root" w:date="2016-09-08T18:28:00Z">
                  <w:rPr>
                    <w:rStyle w:val="Hipervnculo"/>
                    <w:noProof/>
                  </w:rPr>
                </w:rPrChange>
              </w:rPr>
              <w:fldChar w:fldCharType="separate"/>
            </w:r>
            <w:r w:rsidRPr="005E695C">
              <w:rPr>
                <w:rStyle w:val="Hipervnculo"/>
                <w:rFonts w:ascii="Palatino Linotype" w:hAnsi="Palatino Linotype"/>
                <w:noProof/>
                <w:rPrChange w:id="916" w:author="root" w:date="2016-09-08T18:28:00Z">
                  <w:rPr>
                    <w:rStyle w:val="Hipervnculo"/>
                    <w:noProof/>
                  </w:rPr>
                </w:rPrChange>
              </w:rPr>
              <w:t>5.2.2</w:t>
            </w:r>
            <w:r w:rsidRPr="005E695C">
              <w:rPr>
                <w:rFonts w:ascii="Palatino Linotype" w:eastAsiaTheme="minorEastAsia" w:hAnsi="Palatino Linotype"/>
                <w:noProof/>
                <w:lang w:eastAsia="es-ES"/>
                <w:rPrChange w:id="917" w:author="root" w:date="2016-09-08T18:28:00Z">
                  <w:rPr>
                    <w:rFonts w:eastAsiaTheme="minorEastAsia"/>
                    <w:noProof/>
                    <w:lang w:eastAsia="es-ES"/>
                  </w:rPr>
                </w:rPrChange>
              </w:rPr>
              <w:tab/>
            </w:r>
            <w:r w:rsidRPr="005E695C">
              <w:rPr>
                <w:rStyle w:val="Hipervnculo"/>
                <w:rFonts w:ascii="Palatino Linotype" w:hAnsi="Palatino Linotype"/>
                <w:noProof/>
                <w:rPrChange w:id="918" w:author="root" w:date="2016-09-08T18:28:00Z">
                  <w:rPr>
                    <w:rStyle w:val="Hipervnculo"/>
                    <w:noProof/>
                  </w:rPr>
                </w:rPrChange>
              </w:rPr>
              <w:t>Servidor</w:t>
            </w:r>
            <w:r w:rsidRPr="005E695C">
              <w:rPr>
                <w:rFonts w:ascii="Palatino Linotype" w:hAnsi="Palatino Linotype"/>
                <w:noProof/>
                <w:webHidden/>
                <w:rPrChange w:id="919" w:author="root" w:date="2016-09-08T18:28:00Z">
                  <w:rPr>
                    <w:noProof/>
                    <w:webHidden/>
                  </w:rPr>
                </w:rPrChange>
              </w:rPr>
              <w:tab/>
            </w:r>
            <w:r w:rsidRPr="005E695C">
              <w:rPr>
                <w:rFonts w:ascii="Palatino Linotype" w:hAnsi="Palatino Linotype"/>
                <w:noProof/>
                <w:webHidden/>
                <w:rPrChange w:id="920" w:author="root" w:date="2016-09-08T18:28:00Z">
                  <w:rPr>
                    <w:noProof/>
                    <w:webHidden/>
                  </w:rPr>
                </w:rPrChange>
              </w:rPr>
              <w:fldChar w:fldCharType="begin"/>
            </w:r>
            <w:r w:rsidRPr="005E695C">
              <w:rPr>
                <w:rFonts w:ascii="Palatino Linotype" w:hAnsi="Palatino Linotype"/>
                <w:noProof/>
                <w:webHidden/>
                <w:rPrChange w:id="921" w:author="root" w:date="2016-09-08T18:28:00Z">
                  <w:rPr>
                    <w:noProof/>
                    <w:webHidden/>
                  </w:rPr>
                </w:rPrChange>
              </w:rPr>
              <w:instrText xml:space="preserve"> PAGEREF _Toc461122694 \h </w:instrText>
            </w:r>
          </w:ins>
          <w:r w:rsidRPr="005E695C">
            <w:rPr>
              <w:rFonts w:ascii="Palatino Linotype" w:hAnsi="Palatino Linotype"/>
              <w:noProof/>
              <w:webHidden/>
              <w:rPrChange w:id="922" w:author="root" w:date="2016-09-08T18:28:00Z">
                <w:rPr>
                  <w:rFonts w:ascii="Palatino Linotype" w:hAnsi="Palatino Linotype"/>
                  <w:noProof/>
                  <w:webHidden/>
                </w:rPr>
              </w:rPrChange>
            </w:rPr>
          </w:r>
          <w:r w:rsidRPr="005E695C">
            <w:rPr>
              <w:rFonts w:ascii="Palatino Linotype" w:hAnsi="Palatino Linotype"/>
              <w:noProof/>
              <w:webHidden/>
              <w:rPrChange w:id="923" w:author="root" w:date="2016-09-08T18:28:00Z">
                <w:rPr>
                  <w:noProof/>
                  <w:webHidden/>
                </w:rPr>
              </w:rPrChange>
            </w:rPr>
            <w:fldChar w:fldCharType="separate"/>
          </w:r>
          <w:ins w:id="924" w:author="root" w:date="2016-09-08T18:43:00Z">
            <w:r w:rsidR="00E516AC">
              <w:rPr>
                <w:rFonts w:ascii="Palatino Linotype" w:hAnsi="Palatino Linotype"/>
                <w:noProof/>
                <w:webHidden/>
              </w:rPr>
              <w:t>43</w:t>
            </w:r>
          </w:ins>
          <w:ins w:id="925" w:author="root" w:date="2016-09-08T18:28:00Z">
            <w:r w:rsidRPr="005E695C">
              <w:rPr>
                <w:rFonts w:ascii="Palatino Linotype" w:hAnsi="Palatino Linotype"/>
                <w:noProof/>
                <w:webHidden/>
                <w:rPrChange w:id="926" w:author="root" w:date="2016-09-08T18:28:00Z">
                  <w:rPr>
                    <w:noProof/>
                    <w:webHidden/>
                  </w:rPr>
                </w:rPrChange>
              </w:rPr>
              <w:fldChar w:fldCharType="end"/>
            </w:r>
            <w:r w:rsidRPr="005E695C">
              <w:rPr>
                <w:rStyle w:val="Hipervnculo"/>
                <w:rFonts w:ascii="Palatino Linotype" w:hAnsi="Palatino Linotype"/>
                <w:noProof/>
                <w:rPrChange w:id="927" w:author="root" w:date="2016-09-08T18:28:00Z">
                  <w:rPr>
                    <w:rStyle w:val="Hipervnculo"/>
                    <w:noProof/>
                  </w:rPr>
                </w:rPrChange>
              </w:rPr>
              <w:fldChar w:fldCharType="end"/>
            </w:r>
          </w:ins>
        </w:p>
        <w:p w14:paraId="5FE10A45" w14:textId="77777777" w:rsidR="005E695C" w:rsidRPr="005E695C" w:rsidRDefault="005E695C">
          <w:pPr>
            <w:pStyle w:val="TDC2"/>
            <w:tabs>
              <w:tab w:val="left" w:pos="880"/>
              <w:tab w:val="right" w:leader="dot" w:pos="8494"/>
            </w:tabs>
            <w:spacing w:line="336" w:lineRule="auto"/>
            <w:rPr>
              <w:ins w:id="928" w:author="root" w:date="2016-09-08T18:28:00Z"/>
              <w:rFonts w:ascii="Palatino Linotype" w:eastAsiaTheme="minorEastAsia" w:hAnsi="Palatino Linotype"/>
              <w:noProof/>
              <w:lang w:eastAsia="es-ES"/>
              <w:rPrChange w:id="929" w:author="root" w:date="2016-09-08T18:28:00Z">
                <w:rPr>
                  <w:ins w:id="930" w:author="root" w:date="2016-09-08T18:28:00Z"/>
                  <w:rFonts w:eastAsiaTheme="minorEastAsia"/>
                  <w:noProof/>
                  <w:lang w:eastAsia="es-ES"/>
                </w:rPr>
              </w:rPrChange>
            </w:rPr>
            <w:pPrChange w:id="931" w:author="root" w:date="2016-09-08T18:29:00Z">
              <w:pPr>
                <w:pStyle w:val="TDC2"/>
                <w:tabs>
                  <w:tab w:val="left" w:pos="880"/>
                  <w:tab w:val="right" w:leader="dot" w:pos="8494"/>
                </w:tabs>
              </w:pPr>
            </w:pPrChange>
          </w:pPr>
          <w:ins w:id="932" w:author="root" w:date="2016-09-08T18:28:00Z">
            <w:r w:rsidRPr="005E695C">
              <w:rPr>
                <w:rStyle w:val="Hipervnculo"/>
                <w:rFonts w:ascii="Palatino Linotype" w:hAnsi="Palatino Linotype"/>
                <w:noProof/>
                <w:rPrChange w:id="933" w:author="root" w:date="2016-09-08T18:28:00Z">
                  <w:rPr>
                    <w:rStyle w:val="Hipervnculo"/>
                    <w:noProof/>
                  </w:rPr>
                </w:rPrChange>
              </w:rPr>
              <w:fldChar w:fldCharType="begin"/>
            </w:r>
            <w:r w:rsidRPr="005E695C">
              <w:rPr>
                <w:rStyle w:val="Hipervnculo"/>
                <w:rFonts w:ascii="Palatino Linotype" w:hAnsi="Palatino Linotype"/>
                <w:noProof/>
                <w:rPrChange w:id="934" w:author="root" w:date="2016-09-08T18:28:00Z">
                  <w:rPr>
                    <w:rStyle w:val="Hipervnculo"/>
                    <w:noProof/>
                  </w:rPr>
                </w:rPrChange>
              </w:rPr>
              <w:instrText xml:space="preserve"> </w:instrText>
            </w:r>
            <w:r w:rsidRPr="005E695C">
              <w:rPr>
                <w:rFonts w:ascii="Palatino Linotype" w:hAnsi="Palatino Linotype"/>
                <w:noProof/>
                <w:rPrChange w:id="935" w:author="root" w:date="2016-09-08T18:28:00Z">
                  <w:rPr>
                    <w:noProof/>
                  </w:rPr>
                </w:rPrChange>
              </w:rPr>
              <w:instrText>HYPERLINK \l "_Toc461122695"</w:instrText>
            </w:r>
            <w:r w:rsidRPr="005E695C">
              <w:rPr>
                <w:rStyle w:val="Hipervnculo"/>
                <w:rFonts w:ascii="Palatino Linotype" w:hAnsi="Palatino Linotype"/>
                <w:noProof/>
                <w:rPrChange w:id="936" w:author="root" w:date="2016-09-08T18:28:00Z">
                  <w:rPr>
                    <w:rStyle w:val="Hipervnculo"/>
                    <w:noProof/>
                  </w:rPr>
                </w:rPrChange>
              </w:rPr>
              <w:instrText xml:space="preserve"> </w:instrText>
            </w:r>
            <w:r w:rsidRPr="005E695C">
              <w:rPr>
                <w:rStyle w:val="Hipervnculo"/>
                <w:rFonts w:ascii="Palatino Linotype" w:hAnsi="Palatino Linotype"/>
                <w:noProof/>
                <w:rPrChange w:id="937" w:author="root" w:date="2016-09-08T18:28:00Z">
                  <w:rPr>
                    <w:rStyle w:val="Hipervnculo"/>
                    <w:noProof/>
                  </w:rPr>
                </w:rPrChange>
              </w:rPr>
              <w:fldChar w:fldCharType="separate"/>
            </w:r>
            <w:r w:rsidRPr="005E695C">
              <w:rPr>
                <w:rStyle w:val="Hipervnculo"/>
                <w:rFonts w:ascii="Palatino Linotype" w:hAnsi="Palatino Linotype"/>
                <w:noProof/>
                <w:rPrChange w:id="938" w:author="root" w:date="2016-09-08T18:28:00Z">
                  <w:rPr>
                    <w:rStyle w:val="Hipervnculo"/>
                    <w:noProof/>
                  </w:rPr>
                </w:rPrChange>
              </w:rPr>
              <w:t>5.3</w:t>
            </w:r>
            <w:r w:rsidRPr="005E695C">
              <w:rPr>
                <w:rFonts w:ascii="Palatino Linotype" w:eastAsiaTheme="minorEastAsia" w:hAnsi="Palatino Linotype"/>
                <w:noProof/>
                <w:lang w:eastAsia="es-ES"/>
                <w:rPrChange w:id="939" w:author="root" w:date="2016-09-08T18:28:00Z">
                  <w:rPr>
                    <w:rFonts w:eastAsiaTheme="minorEastAsia"/>
                    <w:noProof/>
                    <w:lang w:eastAsia="es-ES"/>
                  </w:rPr>
                </w:rPrChange>
              </w:rPr>
              <w:tab/>
            </w:r>
            <w:r w:rsidRPr="005E695C">
              <w:rPr>
                <w:rStyle w:val="Hipervnculo"/>
                <w:rFonts w:ascii="Palatino Linotype" w:hAnsi="Palatino Linotype"/>
                <w:noProof/>
                <w:rPrChange w:id="940" w:author="root" w:date="2016-09-08T18:28:00Z">
                  <w:rPr>
                    <w:rStyle w:val="Hipervnculo"/>
                    <w:noProof/>
                  </w:rPr>
                </w:rPrChange>
              </w:rPr>
              <w:t>Desarrollo del robot</w:t>
            </w:r>
            <w:r w:rsidRPr="005E695C">
              <w:rPr>
                <w:rFonts w:ascii="Palatino Linotype" w:hAnsi="Palatino Linotype"/>
                <w:noProof/>
                <w:webHidden/>
                <w:rPrChange w:id="941" w:author="root" w:date="2016-09-08T18:28:00Z">
                  <w:rPr>
                    <w:noProof/>
                    <w:webHidden/>
                  </w:rPr>
                </w:rPrChange>
              </w:rPr>
              <w:tab/>
            </w:r>
            <w:r w:rsidRPr="005E695C">
              <w:rPr>
                <w:rFonts w:ascii="Palatino Linotype" w:hAnsi="Palatino Linotype"/>
                <w:noProof/>
                <w:webHidden/>
                <w:rPrChange w:id="942" w:author="root" w:date="2016-09-08T18:28:00Z">
                  <w:rPr>
                    <w:noProof/>
                    <w:webHidden/>
                  </w:rPr>
                </w:rPrChange>
              </w:rPr>
              <w:fldChar w:fldCharType="begin"/>
            </w:r>
            <w:r w:rsidRPr="005E695C">
              <w:rPr>
                <w:rFonts w:ascii="Palatino Linotype" w:hAnsi="Palatino Linotype"/>
                <w:noProof/>
                <w:webHidden/>
                <w:rPrChange w:id="943" w:author="root" w:date="2016-09-08T18:28:00Z">
                  <w:rPr>
                    <w:noProof/>
                    <w:webHidden/>
                  </w:rPr>
                </w:rPrChange>
              </w:rPr>
              <w:instrText xml:space="preserve"> PAGEREF _Toc461122695 \h </w:instrText>
            </w:r>
          </w:ins>
          <w:r w:rsidRPr="005E695C">
            <w:rPr>
              <w:rFonts w:ascii="Palatino Linotype" w:hAnsi="Palatino Linotype"/>
              <w:noProof/>
              <w:webHidden/>
              <w:rPrChange w:id="944" w:author="root" w:date="2016-09-08T18:28:00Z">
                <w:rPr>
                  <w:rFonts w:ascii="Palatino Linotype" w:hAnsi="Palatino Linotype"/>
                  <w:noProof/>
                  <w:webHidden/>
                </w:rPr>
              </w:rPrChange>
            </w:rPr>
          </w:r>
          <w:r w:rsidRPr="005E695C">
            <w:rPr>
              <w:rFonts w:ascii="Palatino Linotype" w:hAnsi="Palatino Linotype"/>
              <w:noProof/>
              <w:webHidden/>
              <w:rPrChange w:id="945" w:author="root" w:date="2016-09-08T18:28:00Z">
                <w:rPr>
                  <w:noProof/>
                  <w:webHidden/>
                </w:rPr>
              </w:rPrChange>
            </w:rPr>
            <w:fldChar w:fldCharType="separate"/>
          </w:r>
          <w:ins w:id="946" w:author="root" w:date="2016-09-08T18:43:00Z">
            <w:r w:rsidR="00E516AC">
              <w:rPr>
                <w:rFonts w:ascii="Palatino Linotype" w:hAnsi="Palatino Linotype"/>
                <w:noProof/>
                <w:webHidden/>
              </w:rPr>
              <w:t>45</w:t>
            </w:r>
          </w:ins>
          <w:ins w:id="947" w:author="root" w:date="2016-09-08T18:28:00Z">
            <w:r w:rsidRPr="005E695C">
              <w:rPr>
                <w:rFonts w:ascii="Palatino Linotype" w:hAnsi="Palatino Linotype"/>
                <w:noProof/>
                <w:webHidden/>
                <w:rPrChange w:id="948" w:author="root" w:date="2016-09-08T18:28:00Z">
                  <w:rPr>
                    <w:noProof/>
                    <w:webHidden/>
                  </w:rPr>
                </w:rPrChange>
              </w:rPr>
              <w:fldChar w:fldCharType="end"/>
            </w:r>
            <w:r w:rsidRPr="005E695C">
              <w:rPr>
                <w:rStyle w:val="Hipervnculo"/>
                <w:rFonts w:ascii="Palatino Linotype" w:hAnsi="Palatino Linotype"/>
                <w:noProof/>
                <w:rPrChange w:id="949" w:author="root" w:date="2016-09-08T18:28:00Z">
                  <w:rPr>
                    <w:rStyle w:val="Hipervnculo"/>
                    <w:noProof/>
                  </w:rPr>
                </w:rPrChange>
              </w:rPr>
              <w:fldChar w:fldCharType="end"/>
            </w:r>
          </w:ins>
        </w:p>
        <w:p w14:paraId="5753E7CF" w14:textId="77777777" w:rsidR="005E695C" w:rsidRPr="005E695C" w:rsidRDefault="005E695C">
          <w:pPr>
            <w:pStyle w:val="TDC3"/>
            <w:tabs>
              <w:tab w:val="left" w:pos="1320"/>
              <w:tab w:val="right" w:leader="dot" w:pos="8494"/>
            </w:tabs>
            <w:spacing w:line="336" w:lineRule="auto"/>
            <w:rPr>
              <w:ins w:id="950" w:author="root" w:date="2016-09-08T18:28:00Z"/>
              <w:rFonts w:ascii="Palatino Linotype" w:eastAsiaTheme="minorEastAsia" w:hAnsi="Palatino Linotype"/>
              <w:noProof/>
              <w:lang w:eastAsia="es-ES"/>
              <w:rPrChange w:id="951" w:author="root" w:date="2016-09-08T18:28:00Z">
                <w:rPr>
                  <w:ins w:id="952" w:author="root" w:date="2016-09-08T18:28:00Z"/>
                  <w:rFonts w:eastAsiaTheme="minorEastAsia"/>
                  <w:noProof/>
                  <w:lang w:eastAsia="es-ES"/>
                </w:rPr>
              </w:rPrChange>
            </w:rPr>
            <w:pPrChange w:id="953" w:author="root" w:date="2016-09-08T18:29:00Z">
              <w:pPr>
                <w:pStyle w:val="TDC3"/>
                <w:tabs>
                  <w:tab w:val="left" w:pos="1320"/>
                  <w:tab w:val="right" w:leader="dot" w:pos="8494"/>
                </w:tabs>
              </w:pPr>
            </w:pPrChange>
          </w:pPr>
          <w:ins w:id="954" w:author="root" w:date="2016-09-08T18:28:00Z">
            <w:r w:rsidRPr="005E695C">
              <w:rPr>
                <w:rStyle w:val="Hipervnculo"/>
                <w:rFonts w:ascii="Palatino Linotype" w:hAnsi="Palatino Linotype"/>
                <w:noProof/>
                <w:rPrChange w:id="955" w:author="root" w:date="2016-09-08T18:28:00Z">
                  <w:rPr>
                    <w:rStyle w:val="Hipervnculo"/>
                    <w:noProof/>
                  </w:rPr>
                </w:rPrChange>
              </w:rPr>
              <w:fldChar w:fldCharType="begin"/>
            </w:r>
            <w:r w:rsidRPr="005E695C">
              <w:rPr>
                <w:rStyle w:val="Hipervnculo"/>
                <w:rFonts w:ascii="Palatino Linotype" w:hAnsi="Palatino Linotype"/>
                <w:noProof/>
                <w:rPrChange w:id="956" w:author="root" w:date="2016-09-08T18:28:00Z">
                  <w:rPr>
                    <w:rStyle w:val="Hipervnculo"/>
                    <w:noProof/>
                  </w:rPr>
                </w:rPrChange>
              </w:rPr>
              <w:instrText xml:space="preserve"> </w:instrText>
            </w:r>
            <w:r w:rsidRPr="005E695C">
              <w:rPr>
                <w:rFonts w:ascii="Palatino Linotype" w:hAnsi="Palatino Linotype"/>
                <w:noProof/>
                <w:rPrChange w:id="957" w:author="root" w:date="2016-09-08T18:28:00Z">
                  <w:rPr>
                    <w:noProof/>
                  </w:rPr>
                </w:rPrChange>
              </w:rPr>
              <w:instrText>HYPERLINK \l "_Toc461122696"</w:instrText>
            </w:r>
            <w:r w:rsidRPr="005E695C">
              <w:rPr>
                <w:rStyle w:val="Hipervnculo"/>
                <w:rFonts w:ascii="Palatino Linotype" w:hAnsi="Palatino Linotype"/>
                <w:noProof/>
                <w:rPrChange w:id="958" w:author="root" w:date="2016-09-08T18:28:00Z">
                  <w:rPr>
                    <w:rStyle w:val="Hipervnculo"/>
                    <w:noProof/>
                  </w:rPr>
                </w:rPrChange>
              </w:rPr>
              <w:instrText xml:space="preserve"> </w:instrText>
            </w:r>
            <w:r w:rsidRPr="005E695C">
              <w:rPr>
                <w:rStyle w:val="Hipervnculo"/>
                <w:rFonts w:ascii="Palatino Linotype" w:hAnsi="Palatino Linotype"/>
                <w:noProof/>
                <w:rPrChange w:id="959" w:author="root" w:date="2016-09-08T18:28:00Z">
                  <w:rPr>
                    <w:rStyle w:val="Hipervnculo"/>
                    <w:noProof/>
                  </w:rPr>
                </w:rPrChange>
              </w:rPr>
              <w:fldChar w:fldCharType="separate"/>
            </w:r>
            <w:r w:rsidRPr="005E695C">
              <w:rPr>
                <w:rStyle w:val="Hipervnculo"/>
                <w:rFonts w:ascii="Palatino Linotype" w:hAnsi="Palatino Linotype"/>
                <w:noProof/>
                <w:rPrChange w:id="960" w:author="root" w:date="2016-09-08T18:28:00Z">
                  <w:rPr>
                    <w:rStyle w:val="Hipervnculo"/>
                    <w:noProof/>
                  </w:rPr>
                </w:rPrChange>
              </w:rPr>
              <w:t>5.3.1</w:t>
            </w:r>
            <w:r w:rsidRPr="005E695C">
              <w:rPr>
                <w:rFonts w:ascii="Palatino Linotype" w:eastAsiaTheme="minorEastAsia" w:hAnsi="Palatino Linotype"/>
                <w:noProof/>
                <w:lang w:eastAsia="es-ES"/>
                <w:rPrChange w:id="961" w:author="root" w:date="2016-09-08T18:28:00Z">
                  <w:rPr>
                    <w:rFonts w:eastAsiaTheme="minorEastAsia"/>
                    <w:noProof/>
                    <w:lang w:eastAsia="es-ES"/>
                  </w:rPr>
                </w:rPrChange>
              </w:rPr>
              <w:tab/>
            </w:r>
            <w:r w:rsidRPr="005E695C">
              <w:rPr>
                <w:rStyle w:val="Hipervnculo"/>
                <w:rFonts w:ascii="Palatino Linotype" w:hAnsi="Palatino Linotype"/>
                <w:noProof/>
                <w:rPrChange w:id="962" w:author="root" w:date="2016-09-08T18:28:00Z">
                  <w:rPr>
                    <w:rStyle w:val="Hipervnculo"/>
                    <w:noProof/>
                  </w:rPr>
                </w:rPrChange>
              </w:rPr>
              <w:t>Raspberry pi</w:t>
            </w:r>
            <w:r w:rsidRPr="005E695C">
              <w:rPr>
                <w:rFonts w:ascii="Palatino Linotype" w:hAnsi="Palatino Linotype"/>
                <w:noProof/>
                <w:webHidden/>
                <w:rPrChange w:id="963" w:author="root" w:date="2016-09-08T18:28:00Z">
                  <w:rPr>
                    <w:noProof/>
                    <w:webHidden/>
                  </w:rPr>
                </w:rPrChange>
              </w:rPr>
              <w:tab/>
            </w:r>
            <w:r w:rsidRPr="005E695C">
              <w:rPr>
                <w:rFonts w:ascii="Palatino Linotype" w:hAnsi="Palatino Linotype"/>
                <w:noProof/>
                <w:webHidden/>
                <w:rPrChange w:id="964" w:author="root" w:date="2016-09-08T18:28:00Z">
                  <w:rPr>
                    <w:noProof/>
                    <w:webHidden/>
                  </w:rPr>
                </w:rPrChange>
              </w:rPr>
              <w:fldChar w:fldCharType="begin"/>
            </w:r>
            <w:r w:rsidRPr="005E695C">
              <w:rPr>
                <w:rFonts w:ascii="Palatino Linotype" w:hAnsi="Palatino Linotype"/>
                <w:noProof/>
                <w:webHidden/>
                <w:rPrChange w:id="965" w:author="root" w:date="2016-09-08T18:28:00Z">
                  <w:rPr>
                    <w:noProof/>
                    <w:webHidden/>
                  </w:rPr>
                </w:rPrChange>
              </w:rPr>
              <w:instrText xml:space="preserve"> PAGEREF _Toc461122696 \h </w:instrText>
            </w:r>
          </w:ins>
          <w:r w:rsidRPr="005E695C">
            <w:rPr>
              <w:rFonts w:ascii="Palatino Linotype" w:hAnsi="Palatino Linotype"/>
              <w:noProof/>
              <w:webHidden/>
              <w:rPrChange w:id="966" w:author="root" w:date="2016-09-08T18:28:00Z">
                <w:rPr>
                  <w:rFonts w:ascii="Palatino Linotype" w:hAnsi="Palatino Linotype"/>
                  <w:noProof/>
                  <w:webHidden/>
                </w:rPr>
              </w:rPrChange>
            </w:rPr>
          </w:r>
          <w:r w:rsidRPr="005E695C">
            <w:rPr>
              <w:rFonts w:ascii="Palatino Linotype" w:hAnsi="Palatino Linotype"/>
              <w:noProof/>
              <w:webHidden/>
              <w:rPrChange w:id="967" w:author="root" w:date="2016-09-08T18:28:00Z">
                <w:rPr>
                  <w:noProof/>
                  <w:webHidden/>
                </w:rPr>
              </w:rPrChange>
            </w:rPr>
            <w:fldChar w:fldCharType="separate"/>
          </w:r>
          <w:ins w:id="968" w:author="root" w:date="2016-09-08T18:43:00Z">
            <w:r w:rsidR="00E516AC">
              <w:rPr>
                <w:rFonts w:ascii="Palatino Linotype" w:hAnsi="Palatino Linotype"/>
                <w:noProof/>
                <w:webHidden/>
              </w:rPr>
              <w:t>47</w:t>
            </w:r>
          </w:ins>
          <w:ins w:id="969" w:author="root" w:date="2016-09-08T18:28:00Z">
            <w:r w:rsidRPr="005E695C">
              <w:rPr>
                <w:rFonts w:ascii="Palatino Linotype" w:hAnsi="Palatino Linotype"/>
                <w:noProof/>
                <w:webHidden/>
                <w:rPrChange w:id="970" w:author="root" w:date="2016-09-08T18:28:00Z">
                  <w:rPr>
                    <w:noProof/>
                    <w:webHidden/>
                  </w:rPr>
                </w:rPrChange>
              </w:rPr>
              <w:fldChar w:fldCharType="end"/>
            </w:r>
            <w:r w:rsidRPr="005E695C">
              <w:rPr>
                <w:rStyle w:val="Hipervnculo"/>
                <w:rFonts w:ascii="Palatino Linotype" w:hAnsi="Palatino Linotype"/>
                <w:noProof/>
                <w:rPrChange w:id="971" w:author="root" w:date="2016-09-08T18:28:00Z">
                  <w:rPr>
                    <w:rStyle w:val="Hipervnculo"/>
                    <w:noProof/>
                  </w:rPr>
                </w:rPrChange>
              </w:rPr>
              <w:fldChar w:fldCharType="end"/>
            </w:r>
          </w:ins>
        </w:p>
        <w:p w14:paraId="48F0DBDF" w14:textId="77777777" w:rsidR="005E695C" w:rsidRPr="005E695C" w:rsidRDefault="005E695C">
          <w:pPr>
            <w:pStyle w:val="TDC3"/>
            <w:tabs>
              <w:tab w:val="left" w:pos="1320"/>
              <w:tab w:val="right" w:leader="dot" w:pos="8494"/>
            </w:tabs>
            <w:spacing w:line="336" w:lineRule="auto"/>
            <w:rPr>
              <w:ins w:id="972" w:author="root" w:date="2016-09-08T18:28:00Z"/>
              <w:rFonts w:ascii="Palatino Linotype" w:eastAsiaTheme="minorEastAsia" w:hAnsi="Palatino Linotype"/>
              <w:noProof/>
              <w:lang w:eastAsia="es-ES"/>
              <w:rPrChange w:id="973" w:author="root" w:date="2016-09-08T18:28:00Z">
                <w:rPr>
                  <w:ins w:id="974" w:author="root" w:date="2016-09-08T18:28:00Z"/>
                  <w:rFonts w:eastAsiaTheme="minorEastAsia"/>
                  <w:noProof/>
                  <w:lang w:eastAsia="es-ES"/>
                </w:rPr>
              </w:rPrChange>
            </w:rPr>
            <w:pPrChange w:id="975" w:author="root" w:date="2016-09-08T18:29:00Z">
              <w:pPr>
                <w:pStyle w:val="TDC3"/>
                <w:tabs>
                  <w:tab w:val="left" w:pos="1320"/>
                  <w:tab w:val="right" w:leader="dot" w:pos="8494"/>
                </w:tabs>
              </w:pPr>
            </w:pPrChange>
          </w:pPr>
          <w:ins w:id="976" w:author="root" w:date="2016-09-08T18:28:00Z">
            <w:r w:rsidRPr="005E695C">
              <w:rPr>
                <w:rStyle w:val="Hipervnculo"/>
                <w:rFonts w:ascii="Palatino Linotype" w:hAnsi="Palatino Linotype"/>
                <w:noProof/>
                <w:rPrChange w:id="977" w:author="root" w:date="2016-09-08T18:28:00Z">
                  <w:rPr>
                    <w:rStyle w:val="Hipervnculo"/>
                    <w:noProof/>
                  </w:rPr>
                </w:rPrChange>
              </w:rPr>
              <w:fldChar w:fldCharType="begin"/>
            </w:r>
            <w:r w:rsidRPr="005E695C">
              <w:rPr>
                <w:rStyle w:val="Hipervnculo"/>
                <w:rFonts w:ascii="Palatino Linotype" w:hAnsi="Palatino Linotype"/>
                <w:noProof/>
                <w:rPrChange w:id="978" w:author="root" w:date="2016-09-08T18:28:00Z">
                  <w:rPr>
                    <w:rStyle w:val="Hipervnculo"/>
                    <w:noProof/>
                  </w:rPr>
                </w:rPrChange>
              </w:rPr>
              <w:instrText xml:space="preserve"> </w:instrText>
            </w:r>
            <w:r w:rsidRPr="005E695C">
              <w:rPr>
                <w:rFonts w:ascii="Palatino Linotype" w:hAnsi="Palatino Linotype"/>
                <w:noProof/>
                <w:rPrChange w:id="979" w:author="root" w:date="2016-09-08T18:28:00Z">
                  <w:rPr>
                    <w:noProof/>
                  </w:rPr>
                </w:rPrChange>
              </w:rPr>
              <w:instrText>HYPERLINK \l "_Toc461122697"</w:instrText>
            </w:r>
            <w:r w:rsidRPr="005E695C">
              <w:rPr>
                <w:rStyle w:val="Hipervnculo"/>
                <w:rFonts w:ascii="Palatino Linotype" w:hAnsi="Palatino Linotype"/>
                <w:noProof/>
                <w:rPrChange w:id="980" w:author="root" w:date="2016-09-08T18:28:00Z">
                  <w:rPr>
                    <w:rStyle w:val="Hipervnculo"/>
                    <w:noProof/>
                  </w:rPr>
                </w:rPrChange>
              </w:rPr>
              <w:instrText xml:space="preserve"> </w:instrText>
            </w:r>
            <w:r w:rsidRPr="005E695C">
              <w:rPr>
                <w:rStyle w:val="Hipervnculo"/>
                <w:rFonts w:ascii="Palatino Linotype" w:hAnsi="Palatino Linotype"/>
                <w:noProof/>
                <w:rPrChange w:id="981" w:author="root" w:date="2016-09-08T18:28:00Z">
                  <w:rPr>
                    <w:rStyle w:val="Hipervnculo"/>
                    <w:noProof/>
                  </w:rPr>
                </w:rPrChange>
              </w:rPr>
              <w:fldChar w:fldCharType="separate"/>
            </w:r>
            <w:r w:rsidRPr="005E695C">
              <w:rPr>
                <w:rStyle w:val="Hipervnculo"/>
                <w:rFonts w:ascii="Palatino Linotype" w:hAnsi="Palatino Linotype"/>
                <w:noProof/>
                <w:rPrChange w:id="982" w:author="root" w:date="2016-09-08T18:28:00Z">
                  <w:rPr>
                    <w:rStyle w:val="Hipervnculo"/>
                    <w:noProof/>
                  </w:rPr>
                </w:rPrChange>
              </w:rPr>
              <w:t>5.3.2</w:t>
            </w:r>
            <w:r w:rsidRPr="005E695C">
              <w:rPr>
                <w:rFonts w:ascii="Palatino Linotype" w:eastAsiaTheme="minorEastAsia" w:hAnsi="Palatino Linotype"/>
                <w:noProof/>
                <w:lang w:eastAsia="es-ES"/>
                <w:rPrChange w:id="983" w:author="root" w:date="2016-09-08T18:28:00Z">
                  <w:rPr>
                    <w:rFonts w:eastAsiaTheme="minorEastAsia"/>
                    <w:noProof/>
                    <w:lang w:eastAsia="es-ES"/>
                  </w:rPr>
                </w:rPrChange>
              </w:rPr>
              <w:tab/>
            </w:r>
            <w:r w:rsidRPr="005E695C">
              <w:rPr>
                <w:rStyle w:val="Hipervnculo"/>
                <w:rFonts w:ascii="Palatino Linotype" w:hAnsi="Palatino Linotype"/>
                <w:noProof/>
                <w:rPrChange w:id="984" w:author="root" w:date="2016-09-08T18:28:00Z">
                  <w:rPr>
                    <w:rStyle w:val="Hipervnculo"/>
                    <w:noProof/>
                  </w:rPr>
                </w:rPrChange>
              </w:rPr>
              <w:t>Arduino</w:t>
            </w:r>
            <w:r w:rsidRPr="005E695C">
              <w:rPr>
                <w:rFonts w:ascii="Palatino Linotype" w:hAnsi="Palatino Linotype"/>
                <w:noProof/>
                <w:webHidden/>
                <w:rPrChange w:id="985" w:author="root" w:date="2016-09-08T18:28:00Z">
                  <w:rPr>
                    <w:noProof/>
                    <w:webHidden/>
                  </w:rPr>
                </w:rPrChange>
              </w:rPr>
              <w:tab/>
            </w:r>
            <w:r w:rsidRPr="005E695C">
              <w:rPr>
                <w:rFonts w:ascii="Palatino Linotype" w:hAnsi="Palatino Linotype"/>
                <w:noProof/>
                <w:webHidden/>
                <w:rPrChange w:id="986" w:author="root" w:date="2016-09-08T18:28:00Z">
                  <w:rPr>
                    <w:noProof/>
                    <w:webHidden/>
                  </w:rPr>
                </w:rPrChange>
              </w:rPr>
              <w:fldChar w:fldCharType="begin"/>
            </w:r>
            <w:r w:rsidRPr="005E695C">
              <w:rPr>
                <w:rFonts w:ascii="Palatino Linotype" w:hAnsi="Palatino Linotype"/>
                <w:noProof/>
                <w:webHidden/>
                <w:rPrChange w:id="987" w:author="root" w:date="2016-09-08T18:28:00Z">
                  <w:rPr>
                    <w:noProof/>
                    <w:webHidden/>
                  </w:rPr>
                </w:rPrChange>
              </w:rPr>
              <w:instrText xml:space="preserve"> PAGEREF _Toc461122697 \h </w:instrText>
            </w:r>
          </w:ins>
          <w:r w:rsidRPr="005E695C">
            <w:rPr>
              <w:rFonts w:ascii="Palatino Linotype" w:hAnsi="Palatino Linotype"/>
              <w:noProof/>
              <w:webHidden/>
              <w:rPrChange w:id="988" w:author="root" w:date="2016-09-08T18:28:00Z">
                <w:rPr>
                  <w:rFonts w:ascii="Palatino Linotype" w:hAnsi="Palatino Linotype"/>
                  <w:noProof/>
                  <w:webHidden/>
                </w:rPr>
              </w:rPrChange>
            </w:rPr>
          </w:r>
          <w:r w:rsidRPr="005E695C">
            <w:rPr>
              <w:rFonts w:ascii="Palatino Linotype" w:hAnsi="Palatino Linotype"/>
              <w:noProof/>
              <w:webHidden/>
              <w:rPrChange w:id="989" w:author="root" w:date="2016-09-08T18:28:00Z">
                <w:rPr>
                  <w:noProof/>
                  <w:webHidden/>
                </w:rPr>
              </w:rPrChange>
            </w:rPr>
            <w:fldChar w:fldCharType="separate"/>
          </w:r>
          <w:ins w:id="990" w:author="root" w:date="2016-09-08T18:43:00Z">
            <w:r w:rsidR="00E516AC">
              <w:rPr>
                <w:rFonts w:ascii="Palatino Linotype" w:hAnsi="Palatino Linotype"/>
                <w:noProof/>
                <w:webHidden/>
              </w:rPr>
              <w:t>48</w:t>
            </w:r>
          </w:ins>
          <w:ins w:id="991" w:author="root" w:date="2016-09-08T18:28:00Z">
            <w:r w:rsidRPr="005E695C">
              <w:rPr>
                <w:rFonts w:ascii="Palatino Linotype" w:hAnsi="Palatino Linotype"/>
                <w:noProof/>
                <w:webHidden/>
                <w:rPrChange w:id="992" w:author="root" w:date="2016-09-08T18:28:00Z">
                  <w:rPr>
                    <w:noProof/>
                    <w:webHidden/>
                  </w:rPr>
                </w:rPrChange>
              </w:rPr>
              <w:fldChar w:fldCharType="end"/>
            </w:r>
            <w:r w:rsidRPr="005E695C">
              <w:rPr>
                <w:rStyle w:val="Hipervnculo"/>
                <w:rFonts w:ascii="Palatino Linotype" w:hAnsi="Palatino Linotype"/>
                <w:noProof/>
                <w:rPrChange w:id="993" w:author="root" w:date="2016-09-08T18:28:00Z">
                  <w:rPr>
                    <w:rStyle w:val="Hipervnculo"/>
                    <w:noProof/>
                  </w:rPr>
                </w:rPrChange>
              </w:rPr>
              <w:fldChar w:fldCharType="end"/>
            </w:r>
          </w:ins>
        </w:p>
        <w:p w14:paraId="5B2FD486" w14:textId="77777777" w:rsidR="005E695C" w:rsidRPr="005E695C" w:rsidRDefault="005E695C">
          <w:pPr>
            <w:pStyle w:val="TDC2"/>
            <w:tabs>
              <w:tab w:val="left" w:pos="880"/>
              <w:tab w:val="right" w:leader="dot" w:pos="8494"/>
            </w:tabs>
            <w:spacing w:line="336" w:lineRule="auto"/>
            <w:rPr>
              <w:ins w:id="994" w:author="root" w:date="2016-09-08T18:28:00Z"/>
              <w:rFonts w:ascii="Palatino Linotype" w:eastAsiaTheme="minorEastAsia" w:hAnsi="Palatino Linotype"/>
              <w:noProof/>
              <w:lang w:eastAsia="es-ES"/>
              <w:rPrChange w:id="995" w:author="root" w:date="2016-09-08T18:28:00Z">
                <w:rPr>
                  <w:ins w:id="996" w:author="root" w:date="2016-09-08T18:28:00Z"/>
                  <w:rFonts w:eastAsiaTheme="minorEastAsia"/>
                  <w:noProof/>
                  <w:lang w:eastAsia="es-ES"/>
                </w:rPr>
              </w:rPrChange>
            </w:rPr>
            <w:pPrChange w:id="997" w:author="root" w:date="2016-09-08T18:29:00Z">
              <w:pPr>
                <w:pStyle w:val="TDC2"/>
                <w:tabs>
                  <w:tab w:val="left" w:pos="880"/>
                  <w:tab w:val="right" w:leader="dot" w:pos="8494"/>
                </w:tabs>
              </w:pPr>
            </w:pPrChange>
          </w:pPr>
          <w:ins w:id="998" w:author="root" w:date="2016-09-08T18:28:00Z">
            <w:r w:rsidRPr="005E695C">
              <w:rPr>
                <w:rStyle w:val="Hipervnculo"/>
                <w:rFonts w:ascii="Palatino Linotype" w:hAnsi="Palatino Linotype"/>
                <w:noProof/>
                <w:rPrChange w:id="999" w:author="root" w:date="2016-09-08T18:28:00Z">
                  <w:rPr>
                    <w:rStyle w:val="Hipervnculo"/>
                    <w:noProof/>
                  </w:rPr>
                </w:rPrChange>
              </w:rPr>
              <w:fldChar w:fldCharType="begin"/>
            </w:r>
            <w:r w:rsidRPr="005E695C">
              <w:rPr>
                <w:rStyle w:val="Hipervnculo"/>
                <w:rFonts w:ascii="Palatino Linotype" w:hAnsi="Palatino Linotype"/>
                <w:noProof/>
                <w:rPrChange w:id="1000" w:author="root" w:date="2016-09-08T18:28:00Z">
                  <w:rPr>
                    <w:rStyle w:val="Hipervnculo"/>
                    <w:noProof/>
                  </w:rPr>
                </w:rPrChange>
              </w:rPr>
              <w:instrText xml:space="preserve"> </w:instrText>
            </w:r>
            <w:r w:rsidRPr="005E695C">
              <w:rPr>
                <w:rFonts w:ascii="Palatino Linotype" w:hAnsi="Palatino Linotype"/>
                <w:noProof/>
                <w:rPrChange w:id="1001" w:author="root" w:date="2016-09-08T18:28:00Z">
                  <w:rPr>
                    <w:noProof/>
                  </w:rPr>
                </w:rPrChange>
              </w:rPr>
              <w:instrText>HYPERLINK \l "_Toc461122698"</w:instrText>
            </w:r>
            <w:r w:rsidRPr="005E695C">
              <w:rPr>
                <w:rStyle w:val="Hipervnculo"/>
                <w:rFonts w:ascii="Palatino Linotype" w:hAnsi="Palatino Linotype"/>
                <w:noProof/>
                <w:rPrChange w:id="1002" w:author="root" w:date="2016-09-08T18:28:00Z">
                  <w:rPr>
                    <w:rStyle w:val="Hipervnculo"/>
                    <w:noProof/>
                  </w:rPr>
                </w:rPrChange>
              </w:rPr>
              <w:instrText xml:space="preserve"> </w:instrText>
            </w:r>
            <w:r w:rsidRPr="005E695C">
              <w:rPr>
                <w:rStyle w:val="Hipervnculo"/>
                <w:rFonts w:ascii="Palatino Linotype" w:hAnsi="Palatino Linotype"/>
                <w:noProof/>
                <w:rPrChange w:id="1003" w:author="root" w:date="2016-09-08T18:28:00Z">
                  <w:rPr>
                    <w:rStyle w:val="Hipervnculo"/>
                    <w:noProof/>
                  </w:rPr>
                </w:rPrChange>
              </w:rPr>
              <w:fldChar w:fldCharType="separate"/>
            </w:r>
            <w:r w:rsidRPr="005E695C">
              <w:rPr>
                <w:rStyle w:val="Hipervnculo"/>
                <w:rFonts w:ascii="Palatino Linotype" w:hAnsi="Palatino Linotype"/>
                <w:noProof/>
                <w:rPrChange w:id="1004" w:author="root" w:date="2016-09-08T18:28:00Z">
                  <w:rPr>
                    <w:rStyle w:val="Hipervnculo"/>
                    <w:noProof/>
                  </w:rPr>
                </w:rPrChange>
              </w:rPr>
              <w:t>5.4</w:t>
            </w:r>
            <w:r w:rsidRPr="005E695C">
              <w:rPr>
                <w:rFonts w:ascii="Palatino Linotype" w:eastAsiaTheme="minorEastAsia" w:hAnsi="Palatino Linotype"/>
                <w:noProof/>
                <w:lang w:eastAsia="es-ES"/>
                <w:rPrChange w:id="1005" w:author="root" w:date="2016-09-08T18:28:00Z">
                  <w:rPr>
                    <w:rFonts w:eastAsiaTheme="minorEastAsia"/>
                    <w:noProof/>
                    <w:lang w:eastAsia="es-ES"/>
                  </w:rPr>
                </w:rPrChange>
              </w:rPr>
              <w:tab/>
            </w:r>
            <w:r w:rsidRPr="005E695C">
              <w:rPr>
                <w:rStyle w:val="Hipervnculo"/>
                <w:rFonts w:ascii="Palatino Linotype" w:hAnsi="Palatino Linotype"/>
                <w:noProof/>
                <w:rPrChange w:id="1006" w:author="root" w:date="2016-09-08T18:28:00Z">
                  <w:rPr>
                    <w:rStyle w:val="Hipervnculo"/>
                    <w:noProof/>
                  </w:rPr>
                </w:rPrChange>
              </w:rPr>
              <w:t>Realidad aumentada</w:t>
            </w:r>
            <w:r w:rsidRPr="005E695C">
              <w:rPr>
                <w:rFonts w:ascii="Palatino Linotype" w:hAnsi="Palatino Linotype"/>
                <w:noProof/>
                <w:webHidden/>
                <w:rPrChange w:id="1007" w:author="root" w:date="2016-09-08T18:28:00Z">
                  <w:rPr>
                    <w:noProof/>
                    <w:webHidden/>
                  </w:rPr>
                </w:rPrChange>
              </w:rPr>
              <w:tab/>
            </w:r>
            <w:r w:rsidRPr="005E695C">
              <w:rPr>
                <w:rFonts w:ascii="Palatino Linotype" w:hAnsi="Palatino Linotype"/>
                <w:noProof/>
                <w:webHidden/>
                <w:rPrChange w:id="1008" w:author="root" w:date="2016-09-08T18:28:00Z">
                  <w:rPr>
                    <w:noProof/>
                    <w:webHidden/>
                  </w:rPr>
                </w:rPrChange>
              </w:rPr>
              <w:fldChar w:fldCharType="begin"/>
            </w:r>
            <w:r w:rsidRPr="005E695C">
              <w:rPr>
                <w:rFonts w:ascii="Palatino Linotype" w:hAnsi="Palatino Linotype"/>
                <w:noProof/>
                <w:webHidden/>
                <w:rPrChange w:id="1009" w:author="root" w:date="2016-09-08T18:28:00Z">
                  <w:rPr>
                    <w:noProof/>
                    <w:webHidden/>
                  </w:rPr>
                </w:rPrChange>
              </w:rPr>
              <w:instrText xml:space="preserve"> PAGEREF _Toc461122698 \h </w:instrText>
            </w:r>
          </w:ins>
          <w:r w:rsidRPr="005E695C">
            <w:rPr>
              <w:rFonts w:ascii="Palatino Linotype" w:hAnsi="Palatino Linotype"/>
              <w:noProof/>
              <w:webHidden/>
              <w:rPrChange w:id="1010" w:author="root" w:date="2016-09-08T18:28:00Z">
                <w:rPr>
                  <w:rFonts w:ascii="Palatino Linotype" w:hAnsi="Palatino Linotype"/>
                  <w:noProof/>
                  <w:webHidden/>
                </w:rPr>
              </w:rPrChange>
            </w:rPr>
          </w:r>
          <w:r w:rsidRPr="005E695C">
            <w:rPr>
              <w:rFonts w:ascii="Palatino Linotype" w:hAnsi="Palatino Linotype"/>
              <w:noProof/>
              <w:webHidden/>
              <w:rPrChange w:id="1011" w:author="root" w:date="2016-09-08T18:28:00Z">
                <w:rPr>
                  <w:noProof/>
                  <w:webHidden/>
                </w:rPr>
              </w:rPrChange>
            </w:rPr>
            <w:fldChar w:fldCharType="separate"/>
          </w:r>
          <w:ins w:id="1012" w:author="root" w:date="2016-09-08T18:43:00Z">
            <w:r w:rsidR="00E516AC">
              <w:rPr>
                <w:rFonts w:ascii="Palatino Linotype" w:hAnsi="Palatino Linotype"/>
                <w:noProof/>
                <w:webHidden/>
              </w:rPr>
              <w:t>52</w:t>
            </w:r>
          </w:ins>
          <w:ins w:id="1013" w:author="root" w:date="2016-09-08T18:28:00Z">
            <w:r w:rsidRPr="005E695C">
              <w:rPr>
                <w:rFonts w:ascii="Palatino Linotype" w:hAnsi="Palatino Linotype"/>
                <w:noProof/>
                <w:webHidden/>
                <w:rPrChange w:id="1014" w:author="root" w:date="2016-09-08T18:28:00Z">
                  <w:rPr>
                    <w:noProof/>
                    <w:webHidden/>
                  </w:rPr>
                </w:rPrChange>
              </w:rPr>
              <w:fldChar w:fldCharType="end"/>
            </w:r>
            <w:r w:rsidRPr="005E695C">
              <w:rPr>
                <w:rStyle w:val="Hipervnculo"/>
                <w:rFonts w:ascii="Palatino Linotype" w:hAnsi="Palatino Linotype"/>
                <w:noProof/>
                <w:rPrChange w:id="1015" w:author="root" w:date="2016-09-08T18:28:00Z">
                  <w:rPr>
                    <w:rStyle w:val="Hipervnculo"/>
                    <w:noProof/>
                  </w:rPr>
                </w:rPrChange>
              </w:rPr>
              <w:fldChar w:fldCharType="end"/>
            </w:r>
          </w:ins>
        </w:p>
        <w:p w14:paraId="54F902B4" w14:textId="77777777" w:rsidR="005E695C" w:rsidRPr="005E695C" w:rsidRDefault="005E695C">
          <w:pPr>
            <w:pStyle w:val="TDC1"/>
            <w:tabs>
              <w:tab w:val="left" w:pos="440"/>
              <w:tab w:val="right" w:leader="dot" w:pos="8494"/>
            </w:tabs>
            <w:spacing w:line="336" w:lineRule="auto"/>
            <w:rPr>
              <w:ins w:id="1016" w:author="root" w:date="2016-09-08T18:28:00Z"/>
              <w:rFonts w:ascii="Palatino Linotype" w:eastAsiaTheme="minorEastAsia" w:hAnsi="Palatino Linotype"/>
              <w:noProof/>
              <w:lang w:eastAsia="es-ES"/>
              <w:rPrChange w:id="1017" w:author="root" w:date="2016-09-08T18:28:00Z">
                <w:rPr>
                  <w:ins w:id="1018" w:author="root" w:date="2016-09-08T18:28:00Z"/>
                  <w:rFonts w:eastAsiaTheme="minorEastAsia"/>
                  <w:noProof/>
                  <w:lang w:eastAsia="es-ES"/>
                </w:rPr>
              </w:rPrChange>
            </w:rPr>
            <w:pPrChange w:id="1019" w:author="root" w:date="2016-09-08T18:29:00Z">
              <w:pPr>
                <w:pStyle w:val="TDC1"/>
                <w:tabs>
                  <w:tab w:val="left" w:pos="440"/>
                  <w:tab w:val="right" w:leader="dot" w:pos="8494"/>
                </w:tabs>
              </w:pPr>
            </w:pPrChange>
          </w:pPr>
          <w:ins w:id="1020" w:author="root" w:date="2016-09-08T18:28:00Z">
            <w:r w:rsidRPr="005E695C">
              <w:rPr>
                <w:rStyle w:val="Hipervnculo"/>
                <w:rFonts w:ascii="Palatino Linotype" w:hAnsi="Palatino Linotype"/>
                <w:noProof/>
                <w:rPrChange w:id="1021" w:author="root" w:date="2016-09-08T18:28:00Z">
                  <w:rPr>
                    <w:rStyle w:val="Hipervnculo"/>
                    <w:noProof/>
                  </w:rPr>
                </w:rPrChange>
              </w:rPr>
              <w:fldChar w:fldCharType="begin"/>
            </w:r>
            <w:r w:rsidRPr="005E695C">
              <w:rPr>
                <w:rStyle w:val="Hipervnculo"/>
                <w:rFonts w:ascii="Palatino Linotype" w:hAnsi="Palatino Linotype"/>
                <w:noProof/>
                <w:rPrChange w:id="1022" w:author="root" w:date="2016-09-08T18:28:00Z">
                  <w:rPr>
                    <w:rStyle w:val="Hipervnculo"/>
                    <w:noProof/>
                  </w:rPr>
                </w:rPrChange>
              </w:rPr>
              <w:instrText xml:space="preserve"> </w:instrText>
            </w:r>
            <w:r w:rsidRPr="005E695C">
              <w:rPr>
                <w:rFonts w:ascii="Palatino Linotype" w:hAnsi="Palatino Linotype"/>
                <w:noProof/>
                <w:rPrChange w:id="1023" w:author="root" w:date="2016-09-08T18:28:00Z">
                  <w:rPr>
                    <w:noProof/>
                  </w:rPr>
                </w:rPrChange>
              </w:rPr>
              <w:instrText>HYPERLINK \l "_Toc461122699"</w:instrText>
            </w:r>
            <w:r w:rsidRPr="005E695C">
              <w:rPr>
                <w:rStyle w:val="Hipervnculo"/>
                <w:rFonts w:ascii="Palatino Linotype" w:hAnsi="Palatino Linotype"/>
                <w:noProof/>
                <w:rPrChange w:id="1024" w:author="root" w:date="2016-09-08T18:28:00Z">
                  <w:rPr>
                    <w:rStyle w:val="Hipervnculo"/>
                    <w:noProof/>
                  </w:rPr>
                </w:rPrChange>
              </w:rPr>
              <w:instrText xml:space="preserve"> </w:instrText>
            </w:r>
            <w:r w:rsidRPr="005E695C">
              <w:rPr>
                <w:rStyle w:val="Hipervnculo"/>
                <w:rFonts w:ascii="Palatino Linotype" w:hAnsi="Palatino Linotype"/>
                <w:noProof/>
                <w:rPrChange w:id="1025" w:author="root" w:date="2016-09-08T18:28:00Z">
                  <w:rPr>
                    <w:rStyle w:val="Hipervnculo"/>
                    <w:noProof/>
                  </w:rPr>
                </w:rPrChange>
              </w:rPr>
              <w:fldChar w:fldCharType="separate"/>
            </w:r>
            <w:r w:rsidRPr="005E695C">
              <w:rPr>
                <w:rStyle w:val="Hipervnculo"/>
                <w:rFonts w:ascii="Palatino Linotype" w:hAnsi="Palatino Linotype"/>
                <w:noProof/>
                <w:rPrChange w:id="1026" w:author="root" w:date="2016-09-08T18:28:00Z">
                  <w:rPr>
                    <w:rStyle w:val="Hipervnculo"/>
                    <w:noProof/>
                  </w:rPr>
                </w:rPrChange>
              </w:rPr>
              <w:t>6</w:t>
            </w:r>
            <w:r w:rsidRPr="005E695C">
              <w:rPr>
                <w:rFonts w:ascii="Palatino Linotype" w:eastAsiaTheme="minorEastAsia" w:hAnsi="Palatino Linotype"/>
                <w:noProof/>
                <w:lang w:eastAsia="es-ES"/>
                <w:rPrChange w:id="1027" w:author="root" w:date="2016-09-08T18:28:00Z">
                  <w:rPr>
                    <w:rFonts w:eastAsiaTheme="minorEastAsia"/>
                    <w:noProof/>
                    <w:lang w:eastAsia="es-ES"/>
                  </w:rPr>
                </w:rPrChange>
              </w:rPr>
              <w:tab/>
            </w:r>
            <w:r w:rsidRPr="005E695C">
              <w:rPr>
                <w:rStyle w:val="Hipervnculo"/>
                <w:rFonts w:ascii="Palatino Linotype" w:hAnsi="Palatino Linotype"/>
                <w:noProof/>
                <w:rPrChange w:id="1028" w:author="root" w:date="2016-09-08T18:28:00Z">
                  <w:rPr>
                    <w:rStyle w:val="Hipervnculo"/>
                    <w:noProof/>
                  </w:rPr>
                </w:rPrChange>
              </w:rPr>
              <w:t>Trabajo futuro</w:t>
            </w:r>
            <w:r w:rsidRPr="005E695C">
              <w:rPr>
                <w:rFonts w:ascii="Palatino Linotype" w:hAnsi="Palatino Linotype"/>
                <w:noProof/>
                <w:webHidden/>
                <w:rPrChange w:id="1029" w:author="root" w:date="2016-09-08T18:28:00Z">
                  <w:rPr>
                    <w:noProof/>
                    <w:webHidden/>
                  </w:rPr>
                </w:rPrChange>
              </w:rPr>
              <w:tab/>
            </w:r>
            <w:r w:rsidRPr="005E695C">
              <w:rPr>
                <w:rFonts w:ascii="Palatino Linotype" w:hAnsi="Palatino Linotype"/>
                <w:noProof/>
                <w:webHidden/>
                <w:rPrChange w:id="1030" w:author="root" w:date="2016-09-08T18:28:00Z">
                  <w:rPr>
                    <w:noProof/>
                    <w:webHidden/>
                  </w:rPr>
                </w:rPrChange>
              </w:rPr>
              <w:fldChar w:fldCharType="begin"/>
            </w:r>
            <w:r w:rsidRPr="005E695C">
              <w:rPr>
                <w:rFonts w:ascii="Palatino Linotype" w:hAnsi="Palatino Linotype"/>
                <w:noProof/>
                <w:webHidden/>
                <w:rPrChange w:id="1031" w:author="root" w:date="2016-09-08T18:28:00Z">
                  <w:rPr>
                    <w:noProof/>
                    <w:webHidden/>
                  </w:rPr>
                </w:rPrChange>
              </w:rPr>
              <w:instrText xml:space="preserve"> PAGEREF _Toc461122699 \h </w:instrText>
            </w:r>
          </w:ins>
          <w:r w:rsidRPr="005E695C">
            <w:rPr>
              <w:rFonts w:ascii="Palatino Linotype" w:hAnsi="Palatino Linotype"/>
              <w:noProof/>
              <w:webHidden/>
              <w:rPrChange w:id="1032" w:author="root" w:date="2016-09-08T18:28:00Z">
                <w:rPr>
                  <w:rFonts w:ascii="Palatino Linotype" w:hAnsi="Palatino Linotype"/>
                  <w:noProof/>
                  <w:webHidden/>
                </w:rPr>
              </w:rPrChange>
            </w:rPr>
          </w:r>
          <w:r w:rsidRPr="005E695C">
            <w:rPr>
              <w:rFonts w:ascii="Palatino Linotype" w:hAnsi="Palatino Linotype"/>
              <w:noProof/>
              <w:webHidden/>
              <w:rPrChange w:id="1033" w:author="root" w:date="2016-09-08T18:28:00Z">
                <w:rPr>
                  <w:noProof/>
                  <w:webHidden/>
                </w:rPr>
              </w:rPrChange>
            </w:rPr>
            <w:fldChar w:fldCharType="separate"/>
          </w:r>
          <w:ins w:id="1034" w:author="root" w:date="2016-09-08T18:43:00Z">
            <w:r w:rsidR="00E516AC">
              <w:rPr>
                <w:rFonts w:ascii="Palatino Linotype" w:hAnsi="Palatino Linotype"/>
                <w:noProof/>
                <w:webHidden/>
              </w:rPr>
              <w:t>56</w:t>
            </w:r>
          </w:ins>
          <w:ins w:id="1035" w:author="root" w:date="2016-09-08T18:28:00Z">
            <w:r w:rsidRPr="005E695C">
              <w:rPr>
                <w:rFonts w:ascii="Palatino Linotype" w:hAnsi="Palatino Linotype"/>
                <w:noProof/>
                <w:webHidden/>
                <w:rPrChange w:id="1036" w:author="root" w:date="2016-09-08T18:28:00Z">
                  <w:rPr>
                    <w:noProof/>
                    <w:webHidden/>
                  </w:rPr>
                </w:rPrChange>
              </w:rPr>
              <w:fldChar w:fldCharType="end"/>
            </w:r>
            <w:r w:rsidRPr="005E695C">
              <w:rPr>
                <w:rStyle w:val="Hipervnculo"/>
                <w:rFonts w:ascii="Palatino Linotype" w:hAnsi="Palatino Linotype"/>
                <w:noProof/>
                <w:rPrChange w:id="1037" w:author="root" w:date="2016-09-08T18:28:00Z">
                  <w:rPr>
                    <w:rStyle w:val="Hipervnculo"/>
                    <w:noProof/>
                  </w:rPr>
                </w:rPrChange>
              </w:rPr>
              <w:fldChar w:fldCharType="end"/>
            </w:r>
          </w:ins>
        </w:p>
        <w:p w14:paraId="6FE98E0D" w14:textId="77777777" w:rsidR="005E695C" w:rsidRPr="005E695C" w:rsidRDefault="005E695C">
          <w:pPr>
            <w:pStyle w:val="TDC2"/>
            <w:tabs>
              <w:tab w:val="left" w:pos="880"/>
              <w:tab w:val="right" w:leader="dot" w:pos="8494"/>
            </w:tabs>
            <w:spacing w:line="336" w:lineRule="auto"/>
            <w:rPr>
              <w:ins w:id="1038" w:author="root" w:date="2016-09-08T18:28:00Z"/>
              <w:rFonts w:ascii="Palatino Linotype" w:eastAsiaTheme="minorEastAsia" w:hAnsi="Palatino Linotype"/>
              <w:noProof/>
              <w:lang w:eastAsia="es-ES"/>
              <w:rPrChange w:id="1039" w:author="root" w:date="2016-09-08T18:28:00Z">
                <w:rPr>
                  <w:ins w:id="1040" w:author="root" w:date="2016-09-08T18:28:00Z"/>
                  <w:rFonts w:eastAsiaTheme="minorEastAsia"/>
                  <w:noProof/>
                  <w:lang w:eastAsia="es-ES"/>
                </w:rPr>
              </w:rPrChange>
            </w:rPr>
            <w:pPrChange w:id="1041" w:author="root" w:date="2016-09-08T18:29:00Z">
              <w:pPr>
                <w:pStyle w:val="TDC2"/>
                <w:tabs>
                  <w:tab w:val="left" w:pos="880"/>
                  <w:tab w:val="right" w:leader="dot" w:pos="8494"/>
                </w:tabs>
              </w:pPr>
            </w:pPrChange>
          </w:pPr>
          <w:ins w:id="1042" w:author="root" w:date="2016-09-08T18:28:00Z">
            <w:r w:rsidRPr="005E695C">
              <w:rPr>
                <w:rStyle w:val="Hipervnculo"/>
                <w:rFonts w:ascii="Palatino Linotype" w:hAnsi="Palatino Linotype"/>
                <w:noProof/>
                <w:rPrChange w:id="1043" w:author="root" w:date="2016-09-08T18:28:00Z">
                  <w:rPr>
                    <w:rStyle w:val="Hipervnculo"/>
                    <w:noProof/>
                  </w:rPr>
                </w:rPrChange>
              </w:rPr>
              <w:fldChar w:fldCharType="begin"/>
            </w:r>
            <w:r w:rsidRPr="005E695C">
              <w:rPr>
                <w:rStyle w:val="Hipervnculo"/>
                <w:rFonts w:ascii="Palatino Linotype" w:hAnsi="Palatino Linotype"/>
                <w:noProof/>
                <w:rPrChange w:id="1044" w:author="root" w:date="2016-09-08T18:28:00Z">
                  <w:rPr>
                    <w:rStyle w:val="Hipervnculo"/>
                    <w:noProof/>
                  </w:rPr>
                </w:rPrChange>
              </w:rPr>
              <w:instrText xml:space="preserve"> </w:instrText>
            </w:r>
            <w:r w:rsidRPr="005E695C">
              <w:rPr>
                <w:rFonts w:ascii="Palatino Linotype" w:hAnsi="Palatino Linotype"/>
                <w:noProof/>
                <w:rPrChange w:id="1045" w:author="root" w:date="2016-09-08T18:28:00Z">
                  <w:rPr>
                    <w:noProof/>
                  </w:rPr>
                </w:rPrChange>
              </w:rPr>
              <w:instrText>HYPERLINK \l "_Toc461122700"</w:instrText>
            </w:r>
            <w:r w:rsidRPr="005E695C">
              <w:rPr>
                <w:rStyle w:val="Hipervnculo"/>
                <w:rFonts w:ascii="Palatino Linotype" w:hAnsi="Palatino Linotype"/>
                <w:noProof/>
                <w:rPrChange w:id="1046" w:author="root" w:date="2016-09-08T18:28:00Z">
                  <w:rPr>
                    <w:rStyle w:val="Hipervnculo"/>
                    <w:noProof/>
                  </w:rPr>
                </w:rPrChange>
              </w:rPr>
              <w:instrText xml:space="preserve"> </w:instrText>
            </w:r>
            <w:r w:rsidRPr="005E695C">
              <w:rPr>
                <w:rStyle w:val="Hipervnculo"/>
                <w:rFonts w:ascii="Palatino Linotype" w:hAnsi="Palatino Linotype"/>
                <w:noProof/>
                <w:rPrChange w:id="1047" w:author="root" w:date="2016-09-08T18:28:00Z">
                  <w:rPr>
                    <w:rStyle w:val="Hipervnculo"/>
                    <w:noProof/>
                  </w:rPr>
                </w:rPrChange>
              </w:rPr>
              <w:fldChar w:fldCharType="separate"/>
            </w:r>
            <w:r w:rsidRPr="005E695C">
              <w:rPr>
                <w:rStyle w:val="Hipervnculo"/>
                <w:rFonts w:ascii="Palatino Linotype" w:hAnsi="Palatino Linotype"/>
                <w:noProof/>
                <w:rPrChange w:id="1048" w:author="root" w:date="2016-09-08T18:28:00Z">
                  <w:rPr>
                    <w:rStyle w:val="Hipervnculo"/>
                    <w:noProof/>
                  </w:rPr>
                </w:rPrChange>
              </w:rPr>
              <w:t>6.1</w:t>
            </w:r>
            <w:r w:rsidRPr="005E695C">
              <w:rPr>
                <w:rFonts w:ascii="Palatino Linotype" w:eastAsiaTheme="minorEastAsia" w:hAnsi="Palatino Linotype"/>
                <w:noProof/>
                <w:lang w:eastAsia="es-ES"/>
                <w:rPrChange w:id="1049" w:author="root" w:date="2016-09-08T18:28:00Z">
                  <w:rPr>
                    <w:rFonts w:eastAsiaTheme="minorEastAsia"/>
                    <w:noProof/>
                    <w:lang w:eastAsia="es-ES"/>
                  </w:rPr>
                </w:rPrChange>
              </w:rPr>
              <w:tab/>
            </w:r>
            <w:r w:rsidRPr="005E695C">
              <w:rPr>
                <w:rStyle w:val="Hipervnculo"/>
                <w:rFonts w:ascii="Palatino Linotype" w:hAnsi="Palatino Linotype"/>
                <w:noProof/>
                <w:rPrChange w:id="1050" w:author="root" w:date="2016-09-08T18:28:00Z">
                  <w:rPr>
                    <w:rStyle w:val="Hipervnculo"/>
                    <w:noProof/>
                  </w:rPr>
                </w:rPrChange>
              </w:rPr>
              <w:t>Mejoras</w:t>
            </w:r>
            <w:r w:rsidRPr="005E695C">
              <w:rPr>
                <w:rFonts w:ascii="Palatino Linotype" w:hAnsi="Palatino Linotype"/>
                <w:noProof/>
                <w:webHidden/>
                <w:rPrChange w:id="1051" w:author="root" w:date="2016-09-08T18:28:00Z">
                  <w:rPr>
                    <w:noProof/>
                    <w:webHidden/>
                  </w:rPr>
                </w:rPrChange>
              </w:rPr>
              <w:tab/>
            </w:r>
            <w:r w:rsidRPr="005E695C">
              <w:rPr>
                <w:rFonts w:ascii="Palatino Linotype" w:hAnsi="Palatino Linotype"/>
                <w:noProof/>
                <w:webHidden/>
                <w:rPrChange w:id="1052" w:author="root" w:date="2016-09-08T18:28:00Z">
                  <w:rPr>
                    <w:noProof/>
                    <w:webHidden/>
                  </w:rPr>
                </w:rPrChange>
              </w:rPr>
              <w:fldChar w:fldCharType="begin"/>
            </w:r>
            <w:r w:rsidRPr="005E695C">
              <w:rPr>
                <w:rFonts w:ascii="Palatino Linotype" w:hAnsi="Palatino Linotype"/>
                <w:noProof/>
                <w:webHidden/>
                <w:rPrChange w:id="1053" w:author="root" w:date="2016-09-08T18:28:00Z">
                  <w:rPr>
                    <w:noProof/>
                    <w:webHidden/>
                  </w:rPr>
                </w:rPrChange>
              </w:rPr>
              <w:instrText xml:space="preserve"> PAGEREF _Toc461122700 \h </w:instrText>
            </w:r>
          </w:ins>
          <w:r w:rsidRPr="005E695C">
            <w:rPr>
              <w:rFonts w:ascii="Palatino Linotype" w:hAnsi="Palatino Linotype"/>
              <w:noProof/>
              <w:webHidden/>
              <w:rPrChange w:id="1054" w:author="root" w:date="2016-09-08T18:28:00Z">
                <w:rPr>
                  <w:rFonts w:ascii="Palatino Linotype" w:hAnsi="Palatino Linotype"/>
                  <w:noProof/>
                  <w:webHidden/>
                </w:rPr>
              </w:rPrChange>
            </w:rPr>
          </w:r>
          <w:r w:rsidRPr="005E695C">
            <w:rPr>
              <w:rFonts w:ascii="Palatino Linotype" w:hAnsi="Palatino Linotype"/>
              <w:noProof/>
              <w:webHidden/>
              <w:rPrChange w:id="1055" w:author="root" w:date="2016-09-08T18:28:00Z">
                <w:rPr>
                  <w:noProof/>
                  <w:webHidden/>
                </w:rPr>
              </w:rPrChange>
            </w:rPr>
            <w:fldChar w:fldCharType="separate"/>
          </w:r>
          <w:ins w:id="1056" w:author="root" w:date="2016-09-08T18:43:00Z">
            <w:r w:rsidR="00E516AC">
              <w:rPr>
                <w:rFonts w:ascii="Palatino Linotype" w:hAnsi="Palatino Linotype"/>
                <w:noProof/>
                <w:webHidden/>
              </w:rPr>
              <w:t>56</w:t>
            </w:r>
          </w:ins>
          <w:ins w:id="1057" w:author="root" w:date="2016-09-08T18:28:00Z">
            <w:r w:rsidRPr="005E695C">
              <w:rPr>
                <w:rFonts w:ascii="Palatino Linotype" w:hAnsi="Palatino Linotype"/>
                <w:noProof/>
                <w:webHidden/>
                <w:rPrChange w:id="1058" w:author="root" w:date="2016-09-08T18:28:00Z">
                  <w:rPr>
                    <w:noProof/>
                    <w:webHidden/>
                  </w:rPr>
                </w:rPrChange>
              </w:rPr>
              <w:fldChar w:fldCharType="end"/>
            </w:r>
            <w:r w:rsidRPr="005E695C">
              <w:rPr>
                <w:rStyle w:val="Hipervnculo"/>
                <w:rFonts w:ascii="Palatino Linotype" w:hAnsi="Palatino Linotype"/>
                <w:noProof/>
                <w:rPrChange w:id="1059" w:author="root" w:date="2016-09-08T18:28:00Z">
                  <w:rPr>
                    <w:rStyle w:val="Hipervnculo"/>
                    <w:noProof/>
                  </w:rPr>
                </w:rPrChange>
              </w:rPr>
              <w:fldChar w:fldCharType="end"/>
            </w:r>
          </w:ins>
        </w:p>
        <w:p w14:paraId="6DFB80AE" w14:textId="77777777" w:rsidR="005E695C" w:rsidRPr="005E695C" w:rsidRDefault="005E695C">
          <w:pPr>
            <w:pStyle w:val="TDC3"/>
            <w:tabs>
              <w:tab w:val="left" w:pos="1320"/>
              <w:tab w:val="right" w:leader="dot" w:pos="8494"/>
            </w:tabs>
            <w:spacing w:line="336" w:lineRule="auto"/>
            <w:rPr>
              <w:ins w:id="1060" w:author="root" w:date="2016-09-08T18:28:00Z"/>
              <w:rFonts w:ascii="Palatino Linotype" w:eastAsiaTheme="minorEastAsia" w:hAnsi="Palatino Linotype"/>
              <w:noProof/>
              <w:lang w:eastAsia="es-ES"/>
              <w:rPrChange w:id="1061" w:author="root" w:date="2016-09-08T18:28:00Z">
                <w:rPr>
                  <w:ins w:id="1062" w:author="root" w:date="2016-09-08T18:28:00Z"/>
                  <w:rFonts w:eastAsiaTheme="minorEastAsia"/>
                  <w:noProof/>
                  <w:lang w:eastAsia="es-ES"/>
                </w:rPr>
              </w:rPrChange>
            </w:rPr>
            <w:pPrChange w:id="1063" w:author="root" w:date="2016-09-08T18:29:00Z">
              <w:pPr>
                <w:pStyle w:val="TDC3"/>
                <w:tabs>
                  <w:tab w:val="left" w:pos="1320"/>
                  <w:tab w:val="right" w:leader="dot" w:pos="8494"/>
                </w:tabs>
              </w:pPr>
            </w:pPrChange>
          </w:pPr>
          <w:ins w:id="1064" w:author="root" w:date="2016-09-08T18:28:00Z">
            <w:r w:rsidRPr="005E695C">
              <w:rPr>
                <w:rStyle w:val="Hipervnculo"/>
                <w:rFonts w:ascii="Palatino Linotype" w:hAnsi="Palatino Linotype"/>
                <w:noProof/>
                <w:rPrChange w:id="1065" w:author="root" w:date="2016-09-08T18:28:00Z">
                  <w:rPr>
                    <w:rStyle w:val="Hipervnculo"/>
                    <w:noProof/>
                  </w:rPr>
                </w:rPrChange>
              </w:rPr>
              <w:fldChar w:fldCharType="begin"/>
            </w:r>
            <w:r w:rsidRPr="005E695C">
              <w:rPr>
                <w:rStyle w:val="Hipervnculo"/>
                <w:rFonts w:ascii="Palatino Linotype" w:hAnsi="Palatino Linotype"/>
                <w:noProof/>
                <w:rPrChange w:id="1066" w:author="root" w:date="2016-09-08T18:28:00Z">
                  <w:rPr>
                    <w:rStyle w:val="Hipervnculo"/>
                    <w:noProof/>
                  </w:rPr>
                </w:rPrChange>
              </w:rPr>
              <w:instrText xml:space="preserve"> </w:instrText>
            </w:r>
            <w:r w:rsidRPr="005E695C">
              <w:rPr>
                <w:rFonts w:ascii="Palatino Linotype" w:hAnsi="Palatino Linotype"/>
                <w:noProof/>
                <w:rPrChange w:id="1067" w:author="root" w:date="2016-09-08T18:28:00Z">
                  <w:rPr>
                    <w:noProof/>
                  </w:rPr>
                </w:rPrChange>
              </w:rPr>
              <w:instrText>HYPERLINK \l "_Toc461122701"</w:instrText>
            </w:r>
            <w:r w:rsidRPr="005E695C">
              <w:rPr>
                <w:rStyle w:val="Hipervnculo"/>
                <w:rFonts w:ascii="Palatino Linotype" w:hAnsi="Palatino Linotype"/>
                <w:noProof/>
                <w:rPrChange w:id="1068" w:author="root" w:date="2016-09-08T18:28:00Z">
                  <w:rPr>
                    <w:rStyle w:val="Hipervnculo"/>
                    <w:noProof/>
                  </w:rPr>
                </w:rPrChange>
              </w:rPr>
              <w:instrText xml:space="preserve"> </w:instrText>
            </w:r>
            <w:r w:rsidRPr="005E695C">
              <w:rPr>
                <w:rStyle w:val="Hipervnculo"/>
                <w:rFonts w:ascii="Palatino Linotype" w:hAnsi="Palatino Linotype"/>
                <w:noProof/>
                <w:rPrChange w:id="1069" w:author="root" w:date="2016-09-08T18:28:00Z">
                  <w:rPr>
                    <w:rStyle w:val="Hipervnculo"/>
                    <w:noProof/>
                  </w:rPr>
                </w:rPrChange>
              </w:rPr>
              <w:fldChar w:fldCharType="separate"/>
            </w:r>
            <w:r w:rsidRPr="005E695C">
              <w:rPr>
                <w:rStyle w:val="Hipervnculo"/>
                <w:rFonts w:ascii="Palatino Linotype" w:hAnsi="Palatino Linotype"/>
                <w:noProof/>
                <w:rPrChange w:id="1070" w:author="root" w:date="2016-09-08T18:28:00Z">
                  <w:rPr>
                    <w:rStyle w:val="Hipervnculo"/>
                    <w:noProof/>
                  </w:rPr>
                </w:rPrChange>
              </w:rPr>
              <w:t>6.1.1</w:t>
            </w:r>
            <w:r w:rsidRPr="005E695C">
              <w:rPr>
                <w:rFonts w:ascii="Palatino Linotype" w:eastAsiaTheme="minorEastAsia" w:hAnsi="Palatino Linotype"/>
                <w:noProof/>
                <w:lang w:eastAsia="es-ES"/>
                <w:rPrChange w:id="1071" w:author="root" w:date="2016-09-08T18:28:00Z">
                  <w:rPr>
                    <w:rFonts w:eastAsiaTheme="minorEastAsia"/>
                    <w:noProof/>
                    <w:lang w:eastAsia="es-ES"/>
                  </w:rPr>
                </w:rPrChange>
              </w:rPr>
              <w:tab/>
            </w:r>
            <w:r w:rsidRPr="005E695C">
              <w:rPr>
                <w:rStyle w:val="Hipervnculo"/>
                <w:rFonts w:ascii="Palatino Linotype" w:hAnsi="Palatino Linotype"/>
                <w:noProof/>
                <w:rPrChange w:id="1072" w:author="root" w:date="2016-09-08T18:28:00Z">
                  <w:rPr>
                    <w:rStyle w:val="Hipervnculo"/>
                    <w:noProof/>
                  </w:rPr>
                </w:rPrChange>
              </w:rPr>
              <w:t>Historia</w:t>
            </w:r>
            <w:r w:rsidRPr="005E695C">
              <w:rPr>
                <w:rFonts w:ascii="Palatino Linotype" w:hAnsi="Palatino Linotype"/>
                <w:noProof/>
                <w:webHidden/>
                <w:rPrChange w:id="1073" w:author="root" w:date="2016-09-08T18:28:00Z">
                  <w:rPr>
                    <w:noProof/>
                    <w:webHidden/>
                  </w:rPr>
                </w:rPrChange>
              </w:rPr>
              <w:tab/>
            </w:r>
            <w:r w:rsidRPr="005E695C">
              <w:rPr>
                <w:rFonts w:ascii="Palatino Linotype" w:hAnsi="Palatino Linotype"/>
                <w:noProof/>
                <w:webHidden/>
                <w:rPrChange w:id="1074" w:author="root" w:date="2016-09-08T18:28:00Z">
                  <w:rPr>
                    <w:noProof/>
                    <w:webHidden/>
                  </w:rPr>
                </w:rPrChange>
              </w:rPr>
              <w:fldChar w:fldCharType="begin"/>
            </w:r>
            <w:r w:rsidRPr="005E695C">
              <w:rPr>
                <w:rFonts w:ascii="Palatino Linotype" w:hAnsi="Palatino Linotype"/>
                <w:noProof/>
                <w:webHidden/>
                <w:rPrChange w:id="1075" w:author="root" w:date="2016-09-08T18:28:00Z">
                  <w:rPr>
                    <w:noProof/>
                    <w:webHidden/>
                  </w:rPr>
                </w:rPrChange>
              </w:rPr>
              <w:instrText xml:space="preserve"> PAGEREF _Toc461122701 \h </w:instrText>
            </w:r>
          </w:ins>
          <w:r w:rsidRPr="005E695C">
            <w:rPr>
              <w:rFonts w:ascii="Palatino Linotype" w:hAnsi="Palatino Linotype"/>
              <w:noProof/>
              <w:webHidden/>
              <w:rPrChange w:id="1076" w:author="root" w:date="2016-09-08T18:28:00Z">
                <w:rPr>
                  <w:rFonts w:ascii="Palatino Linotype" w:hAnsi="Palatino Linotype"/>
                  <w:noProof/>
                  <w:webHidden/>
                </w:rPr>
              </w:rPrChange>
            </w:rPr>
          </w:r>
          <w:r w:rsidRPr="005E695C">
            <w:rPr>
              <w:rFonts w:ascii="Palatino Linotype" w:hAnsi="Palatino Linotype"/>
              <w:noProof/>
              <w:webHidden/>
              <w:rPrChange w:id="1077" w:author="root" w:date="2016-09-08T18:28:00Z">
                <w:rPr>
                  <w:noProof/>
                  <w:webHidden/>
                </w:rPr>
              </w:rPrChange>
            </w:rPr>
            <w:fldChar w:fldCharType="separate"/>
          </w:r>
          <w:ins w:id="1078" w:author="root" w:date="2016-09-08T18:43:00Z">
            <w:r w:rsidR="00E516AC">
              <w:rPr>
                <w:rFonts w:ascii="Palatino Linotype" w:hAnsi="Palatino Linotype"/>
                <w:noProof/>
                <w:webHidden/>
              </w:rPr>
              <w:t>56</w:t>
            </w:r>
          </w:ins>
          <w:ins w:id="1079" w:author="root" w:date="2016-09-08T18:28:00Z">
            <w:r w:rsidRPr="005E695C">
              <w:rPr>
                <w:rFonts w:ascii="Palatino Linotype" w:hAnsi="Palatino Linotype"/>
                <w:noProof/>
                <w:webHidden/>
                <w:rPrChange w:id="1080" w:author="root" w:date="2016-09-08T18:28:00Z">
                  <w:rPr>
                    <w:noProof/>
                    <w:webHidden/>
                  </w:rPr>
                </w:rPrChange>
              </w:rPr>
              <w:fldChar w:fldCharType="end"/>
            </w:r>
            <w:r w:rsidRPr="005E695C">
              <w:rPr>
                <w:rStyle w:val="Hipervnculo"/>
                <w:rFonts w:ascii="Palatino Linotype" w:hAnsi="Palatino Linotype"/>
                <w:noProof/>
                <w:rPrChange w:id="1081" w:author="root" w:date="2016-09-08T18:28:00Z">
                  <w:rPr>
                    <w:rStyle w:val="Hipervnculo"/>
                    <w:noProof/>
                  </w:rPr>
                </w:rPrChange>
              </w:rPr>
              <w:fldChar w:fldCharType="end"/>
            </w:r>
          </w:ins>
        </w:p>
        <w:p w14:paraId="64848C12" w14:textId="77777777" w:rsidR="005E695C" w:rsidRPr="005E695C" w:rsidRDefault="005E695C">
          <w:pPr>
            <w:pStyle w:val="TDC3"/>
            <w:tabs>
              <w:tab w:val="left" w:pos="1320"/>
              <w:tab w:val="right" w:leader="dot" w:pos="8494"/>
            </w:tabs>
            <w:spacing w:line="336" w:lineRule="auto"/>
            <w:rPr>
              <w:ins w:id="1082" w:author="root" w:date="2016-09-08T18:28:00Z"/>
              <w:rFonts w:ascii="Palatino Linotype" w:eastAsiaTheme="minorEastAsia" w:hAnsi="Palatino Linotype"/>
              <w:noProof/>
              <w:lang w:eastAsia="es-ES"/>
              <w:rPrChange w:id="1083" w:author="root" w:date="2016-09-08T18:28:00Z">
                <w:rPr>
                  <w:ins w:id="1084" w:author="root" w:date="2016-09-08T18:28:00Z"/>
                  <w:rFonts w:eastAsiaTheme="minorEastAsia"/>
                  <w:noProof/>
                  <w:lang w:eastAsia="es-ES"/>
                </w:rPr>
              </w:rPrChange>
            </w:rPr>
            <w:pPrChange w:id="1085" w:author="root" w:date="2016-09-08T18:29:00Z">
              <w:pPr>
                <w:pStyle w:val="TDC3"/>
                <w:tabs>
                  <w:tab w:val="left" w:pos="1320"/>
                  <w:tab w:val="right" w:leader="dot" w:pos="8494"/>
                </w:tabs>
              </w:pPr>
            </w:pPrChange>
          </w:pPr>
          <w:ins w:id="1086" w:author="root" w:date="2016-09-08T18:28:00Z">
            <w:r w:rsidRPr="005E695C">
              <w:rPr>
                <w:rStyle w:val="Hipervnculo"/>
                <w:rFonts w:ascii="Palatino Linotype" w:hAnsi="Palatino Linotype"/>
                <w:noProof/>
                <w:rPrChange w:id="1087" w:author="root" w:date="2016-09-08T18:28:00Z">
                  <w:rPr>
                    <w:rStyle w:val="Hipervnculo"/>
                    <w:noProof/>
                  </w:rPr>
                </w:rPrChange>
              </w:rPr>
              <w:fldChar w:fldCharType="begin"/>
            </w:r>
            <w:r w:rsidRPr="005E695C">
              <w:rPr>
                <w:rStyle w:val="Hipervnculo"/>
                <w:rFonts w:ascii="Palatino Linotype" w:hAnsi="Palatino Linotype"/>
                <w:noProof/>
                <w:rPrChange w:id="1088" w:author="root" w:date="2016-09-08T18:28:00Z">
                  <w:rPr>
                    <w:rStyle w:val="Hipervnculo"/>
                    <w:noProof/>
                  </w:rPr>
                </w:rPrChange>
              </w:rPr>
              <w:instrText xml:space="preserve"> </w:instrText>
            </w:r>
            <w:r w:rsidRPr="005E695C">
              <w:rPr>
                <w:rFonts w:ascii="Palatino Linotype" w:hAnsi="Palatino Linotype"/>
                <w:noProof/>
                <w:rPrChange w:id="1089" w:author="root" w:date="2016-09-08T18:28:00Z">
                  <w:rPr>
                    <w:noProof/>
                  </w:rPr>
                </w:rPrChange>
              </w:rPr>
              <w:instrText>HYPERLINK \l "_Toc461122702"</w:instrText>
            </w:r>
            <w:r w:rsidRPr="005E695C">
              <w:rPr>
                <w:rStyle w:val="Hipervnculo"/>
                <w:rFonts w:ascii="Palatino Linotype" w:hAnsi="Palatino Linotype"/>
                <w:noProof/>
                <w:rPrChange w:id="1090" w:author="root" w:date="2016-09-08T18:28:00Z">
                  <w:rPr>
                    <w:rStyle w:val="Hipervnculo"/>
                    <w:noProof/>
                  </w:rPr>
                </w:rPrChange>
              </w:rPr>
              <w:instrText xml:space="preserve"> </w:instrText>
            </w:r>
            <w:r w:rsidRPr="005E695C">
              <w:rPr>
                <w:rStyle w:val="Hipervnculo"/>
                <w:rFonts w:ascii="Palatino Linotype" w:hAnsi="Palatino Linotype"/>
                <w:noProof/>
                <w:rPrChange w:id="1091" w:author="root" w:date="2016-09-08T18:28:00Z">
                  <w:rPr>
                    <w:rStyle w:val="Hipervnculo"/>
                    <w:noProof/>
                  </w:rPr>
                </w:rPrChange>
              </w:rPr>
              <w:fldChar w:fldCharType="separate"/>
            </w:r>
            <w:r w:rsidRPr="005E695C">
              <w:rPr>
                <w:rStyle w:val="Hipervnculo"/>
                <w:rFonts w:ascii="Palatino Linotype" w:hAnsi="Palatino Linotype"/>
                <w:noProof/>
                <w:rPrChange w:id="1092" w:author="root" w:date="2016-09-08T18:28:00Z">
                  <w:rPr>
                    <w:rStyle w:val="Hipervnculo"/>
                    <w:noProof/>
                  </w:rPr>
                </w:rPrChange>
              </w:rPr>
              <w:t>6.1.2</w:t>
            </w:r>
            <w:r w:rsidRPr="005E695C">
              <w:rPr>
                <w:rFonts w:ascii="Palatino Linotype" w:eastAsiaTheme="minorEastAsia" w:hAnsi="Palatino Linotype"/>
                <w:noProof/>
                <w:lang w:eastAsia="es-ES"/>
                <w:rPrChange w:id="1093" w:author="root" w:date="2016-09-08T18:28:00Z">
                  <w:rPr>
                    <w:rFonts w:eastAsiaTheme="minorEastAsia"/>
                    <w:noProof/>
                    <w:lang w:eastAsia="es-ES"/>
                  </w:rPr>
                </w:rPrChange>
              </w:rPr>
              <w:tab/>
            </w:r>
            <w:r w:rsidRPr="005E695C">
              <w:rPr>
                <w:rStyle w:val="Hipervnculo"/>
                <w:rFonts w:ascii="Palatino Linotype" w:hAnsi="Palatino Linotype"/>
                <w:noProof/>
                <w:rPrChange w:id="1094" w:author="root" w:date="2016-09-08T18:28:00Z">
                  <w:rPr>
                    <w:rStyle w:val="Hipervnculo"/>
                    <w:noProof/>
                  </w:rPr>
                </w:rPrChange>
              </w:rPr>
              <w:t>Rejugabilidad</w:t>
            </w:r>
            <w:r w:rsidRPr="005E695C">
              <w:rPr>
                <w:rFonts w:ascii="Palatino Linotype" w:hAnsi="Palatino Linotype"/>
                <w:noProof/>
                <w:webHidden/>
                <w:rPrChange w:id="1095" w:author="root" w:date="2016-09-08T18:28:00Z">
                  <w:rPr>
                    <w:noProof/>
                    <w:webHidden/>
                  </w:rPr>
                </w:rPrChange>
              </w:rPr>
              <w:tab/>
            </w:r>
            <w:r w:rsidRPr="005E695C">
              <w:rPr>
                <w:rFonts w:ascii="Palatino Linotype" w:hAnsi="Palatino Linotype"/>
                <w:noProof/>
                <w:webHidden/>
                <w:rPrChange w:id="1096" w:author="root" w:date="2016-09-08T18:28:00Z">
                  <w:rPr>
                    <w:noProof/>
                    <w:webHidden/>
                  </w:rPr>
                </w:rPrChange>
              </w:rPr>
              <w:fldChar w:fldCharType="begin"/>
            </w:r>
            <w:r w:rsidRPr="005E695C">
              <w:rPr>
                <w:rFonts w:ascii="Palatino Linotype" w:hAnsi="Palatino Linotype"/>
                <w:noProof/>
                <w:webHidden/>
                <w:rPrChange w:id="1097" w:author="root" w:date="2016-09-08T18:28:00Z">
                  <w:rPr>
                    <w:noProof/>
                    <w:webHidden/>
                  </w:rPr>
                </w:rPrChange>
              </w:rPr>
              <w:instrText xml:space="preserve"> PAGEREF _Toc461122702 \h </w:instrText>
            </w:r>
          </w:ins>
          <w:r w:rsidRPr="005E695C">
            <w:rPr>
              <w:rFonts w:ascii="Palatino Linotype" w:hAnsi="Palatino Linotype"/>
              <w:noProof/>
              <w:webHidden/>
              <w:rPrChange w:id="1098" w:author="root" w:date="2016-09-08T18:28:00Z">
                <w:rPr>
                  <w:rFonts w:ascii="Palatino Linotype" w:hAnsi="Palatino Linotype"/>
                  <w:noProof/>
                  <w:webHidden/>
                </w:rPr>
              </w:rPrChange>
            </w:rPr>
          </w:r>
          <w:r w:rsidRPr="005E695C">
            <w:rPr>
              <w:rFonts w:ascii="Palatino Linotype" w:hAnsi="Palatino Linotype"/>
              <w:noProof/>
              <w:webHidden/>
              <w:rPrChange w:id="1099" w:author="root" w:date="2016-09-08T18:28:00Z">
                <w:rPr>
                  <w:noProof/>
                  <w:webHidden/>
                </w:rPr>
              </w:rPrChange>
            </w:rPr>
            <w:fldChar w:fldCharType="separate"/>
          </w:r>
          <w:ins w:id="1100" w:author="root" w:date="2016-09-08T18:43:00Z">
            <w:r w:rsidR="00E516AC">
              <w:rPr>
                <w:rFonts w:ascii="Palatino Linotype" w:hAnsi="Palatino Linotype"/>
                <w:noProof/>
                <w:webHidden/>
              </w:rPr>
              <w:t>56</w:t>
            </w:r>
          </w:ins>
          <w:ins w:id="1101" w:author="root" w:date="2016-09-08T18:28:00Z">
            <w:r w:rsidRPr="005E695C">
              <w:rPr>
                <w:rFonts w:ascii="Palatino Linotype" w:hAnsi="Palatino Linotype"/>
                <w:noProof/>
                <w:webHidden/>
                <w:rPrChange w:id="1102" w:author="root" w:date="2016-09-08T18:28:00Z">
                  <w:rPr>
                    <w:noProof/>
                    <w:webHidden/>
                  </w:rPr>
                </w:rPrChange>
              </w:rPr>
              <w:fldChar w:fldCharType="end"/>
            </w:r>
            <w:r w:rsidRPr="005E695C">
              <w:rPr>
                <w:rStyle w:val="Hipervnculo"/>
                <w:rFonts w:ascii="Palatino Linotype" w:hAnsi="Palatino Linotype"/>
                <w:noProof/>
                <w:rPrChange w:id="1103" w:author="root" w:date="2016-09-08T18:28:00Z">
                  <w:rPr>
                    <w:rStyle w:val="Hipervnculo"/>
                    <w:noProof/>
                  </w:rPr>
                </w:rPrChange>
              </w:rPr>
              <w:fldChar w:fldCharType="end"/>
            </w:r>
          </w:ins>
        </w:p>
        <w:p w14:paraId="4BFE67EE" w14:textId="77777777" w:rsidR="005E695C" w:rsidRPr="005E695C" w:rsidRDefault="005E695C">
          <w:pPr>
            <w:pStyle w:val="TDC3"/>
            <w:tabs>
              <w:tab w:val="left" w:pos="1320"/>
              <w:tab w:val="right" w:leader="dot" w:pos="8494"/>
            </w:tabs>
            <w:spacing w:line="336" w:lineRule="auto"/>
            <w:rPr>
              <w:ins w:id="1104" w:author="root" w:date="2016-09-08T18:28:00Z"/>
              <w:rFonts w:ascii="Palatino Linotype" w:eastAsiaTheme="minorEastAsia" w:hAnsi="Palatino Linotype"/>
              <w:noProof/>
              <w:lang w:eastAsia="es-ES"/>
              <w:rPrChange w:id="1105" w:author="root" w:date="2016-09-08T18:28:00Z">
                <w:rPr>
                  <w:ins w:id="1106" w:author="root" w:date="2016-09-08T18:28:00Z"/>
                  <w:rFonts w:eastAsiaTheme="minorEastAsia"/>
                  <w:noProof/>
                  <w:lang w:eastAsia="es-ES"/>
                </w:rPr>
              </w:rPrChange>
            </w:rPr>
            <w:pPrChange w:id="1107" w:author="root" w:date="2016-09-08T18:29:00Z">
              <w:pPr>
                <w:pStyle w:val="TDC3"/>
                <w:tabs>
                  <w:tab w:val="left" w:pos="1320"/>
                  <w:tab w:val="right" w:leader="dot" w:pos="8494"/>
                </w:tabs>
              </w:pPr>
            </w:pPrChange>
          </w:pPr>
          <w:ins w:id="1108" w:author="root" w:date="2016-09-08T18:28:00Z">
            <w:r w:rsidRPr="005E695C">
              <w:rPr>
                <w:rStyle w:val="Hipervnculo"/>
                <w:rFonts w:ascii="Palatino Linotype" w:hAnsi="Palatino Linotype"/>
                <w:noProof/>
                <w:rPrChange w:id="1109" w:author="root" w:date="2016-09-08T18:28:00Z">
                  <w:rPr>
                    <w:rStyle w:val="Hipervnculo"/>
                    <w:noProof/>
                  </w:rPr>
                </w:rPrChange>
              </w:rPr>
              <w:fldChar w:fldCharType="begin"/>
            </w:r>
            <w:r w:rsidRPr="005E695C">
              <w:rPr>
                <w:rStyle w:val="Hipervnculo"/>
                <w:rFonts w:ascii="Palatino Linotype" w:hAnsi="Palatino Linotype"/>
                <w:noProof/>
                <w:rPrChange w:id="1110" w:author="root" w:date="2016-09-08T18:28:00Z">
                  <w:rPr>
                    <w:rStyle w:val="Hipervnculo"/>
                    <w:noProof/>
                  </w:rPr>
                </w:rPrChange>
              </w:rPr>
              <w:instrText xml:space="preserve"> </w:instrText>
            </w:r>
            <w:r w:rsidRPr="005E695C">
              <w:rPr>
                <w:rFonts w:ascii="Palatino Linotype" w:hAnsi="Palatino Linotype"/>
                <w:noProof/>
                <w:rPrChange w:id="1111" w:author="root" w:date="2016-09-08T18:28:00Z">
                  <w:rPr>
                    <w:noProof/>
                  </w:rPr>
                </w:rPrChange>
              </w:rPr>
              <w:instrText>HYPERLINK \l "_Toc461122703"</w:instrText>
            </w:r>
            <w:r w:rsidRPr="005E695C">
              <w:rPr>
                <w:rStyle w:val="Hipervnculo"/>
                <w:rFonts w:ascii="Palatino Linotype" w:hAnsi="Palatino Linotype"/>
                <w:noProof/>
                <w:rPrChange w:id="1112" w:author="root" w:date="2016-09-08T18:28:00Z">
                  <w:rPr>
                    <w:rStyle w:val="Hipervnculo"/>
                    <w:noProof/>
                  </w:rPr>
                </w:rPrChange>
              </w:rPr>
              <w:instrText xml:space="preserve"> </w:instrText>
            </w:r>
            <w:r w:rsidRPr="005E695C">
              <w:rPr>
                <w:rStyle w:val="Hipervnculo"/>
                <w:rFonts w:ascii="Palatino Linotype" w:hAnsi="Palatino Linotype"/>
                <w:noProof/>
                <w:rPrChange w:id="1113" w:author="root" w:date="2016-09-08T18:28:00Z">
                  <w:rPr>
                    <w:rStyle w:val="Hipervnculo"/>
                    <w:noProof/>
                  </w:rPr>
                </w:rPrChange>
              </w:rPr>
              <w:fldChar w:fldCharType="separate"/>
            </w:r>
            <w:r w:rsidRPr="005E695C">
              <w:rPr>
                <w:rStyle w:val="Hipervnculo"/>
                <w:rFonts w:ascii="Palatino Linotype" w:hAnsi="Palatino Linotype"/>
                <w:noProof/>
                <w:rPrChange w:id="1114" w:author="root" w:date="2016-09-08T18:28:00Z">
                  <w:rPr>
                    <w:rStyle w:val="Hipervnculo"/>
                    <w:noProof/>
                  </w:rPr>
                </w:rPrChange>
              </w:rPr>
              <w:t>6.1.3</w:t>
            </w:r>
            <w:r w:rsidRPr="005E695C">
              <w:rPr>
                <w:rFonts w:ascii="Palatino Linotype" w:eastAsiaTheme="minorEastAsia" w:hAnsi="Palatino Linotype"/>
                <w:noProof/>
                <w:lang w:eastAsia="es-ES"/>
                <w:rPrChange w:id="1115" w:author="root" w:date="2016-09-08T18:28:00Z">
                  <w:rPr>
                    <w:rFonts w:eastAsiaTheme="minorEastAsia"/>
                    <w:noProof/>
                    <w:lang w:eastAsia="es-ES"/>
                  </w:rPr>
                </w:rPrChange>
              </w:rPr>
              <w:tab/>
            </w:r>
            <w:r w:rsidRPr="005E695C">
              <w:rPr>
                <w:rStyle w:val="Hipervnculo"/>
                <w:rFonts w:ascii="Palatino Linotype" w:hAnsi="Palatino Linotype"/>
                <w:noProof/>
                <w:rPrChange w:id="1116" w:author="root" w:date="2016-09-08T18:28:00Z">
                  <w:rPr>
                    <w:rStyle w:val="Hipervnculo"/>
                    <w:noProof/>
                  </w:rPr>
                </w:rPrChange>
              </w:rPr>
              <w:t>Chasis de 4 ruedas</w:t>
            </w:r>
            <w:r w:rsidRPr="005E695C">
              <w:rPr>
                <w:rFonts w:ascii="Palatino Linotype" w:hAnsi="Palatino Linotype"/>
                <w:noProof/>
                <w:webHidden/>
                <w:rPrChange w:id="1117" w:author="root" w:date="2016-09-08T18:28:00Z">
                  <w:rPr>
                    <w:noProof/>
                    <w:webHidden/>
                  </w:rPr>
                </w:rPrChange>
              </w:rPr>
              <w:tab/>
            </w:r>
            <w:r w:rsidRPr="005E695C">
              <w:rPr>
                <w:rFonts w:ascii="Palatino Linotype" w:hAnsi="Palatino Linotype"/>
                <w:noProof/>
                <w:webHidden/>
                <w:rPrChange w:id="1118" w:author="root" w:date="2016-09-08T18:28:00Z">
                  <w:rPr>
                    <w:noProof/>
                    <w:webHidden/>
                  </w:rPr>
                </w:rPrChange>
              </w:rPr>
              <w:fldChar w:fldCharType="begin"/>
            </w:r>
            <w:r w:rsidRPr="005E695C">
              <w:rPr>
                <w:rFonts w:ascii="Palatino Linotype" w:hAnsi="Palatino Linotype"/>
                <w:noProof/>
                <w:webHidden/>
                <w:rPrChange w:id="1119" w:author="root" w:date="2016-09-08T18:28:00Z">
                  <w:rPr>
                    <w:noProof/>
                    <w:webHidden/>
                  </w:rPr>
                </w:rPrChange>
              </w:rPr>
              <w:instrText xml:space="preserve"> PAGEREF _Toc461122703 \h </w:instrText>
            </w:r>
          </w:ins>
          <w:r w:rsidRPr="005E695C">
            <w:rPr>
              <w:rFonts w:ascii="Palatino Linotype" w:hAnsi="Palatino Linotype"/>
              <w:noProof/>
              <w:webHidden/>
              <w:rPrChange w:id="1120" w:author="root" w:date="2016-09-08T18:28:00Z">
                <w:rPr>
                  <w:rFonts w:ascii="Palatino Linotype" w:hAnsi="Palatino Linotype"/>
                  <w:noProof/>
                  <w:webHidden/>
                </w:rPr>
              </w:rPrChange>
            </w:rPr>
          </w:r>
          <w:r w:rsidRPr="005E695C">
            <w:rPr>
              <w:rFonts w:ascii="Palatino Linotype" w:hAnsi="Palatino Linotype"/>
              <w:noProof/>
              <w:webHidden/>
              <w:rPrChange w:id="1121" w:author="root" w:date="2016-09-08T18:28:00Z">
                <w:rPr>
                  <w:noProof/>
                  <w:webHidden/>
                </w:rPr>
              </w:rPrChange>
            </w:rPr>
            <w:fldChar w:fldCharType="separate"/>
          </w:r>
          <w:ins w:id="1122" w:author="root" w:date="2016-09-08T18:43:00Z">
            <w:r w:rsidR="00E516AC">
              <w:rPr>
                <w:rFonts w:ascii="Palatino Linotype" w:hAnsi="Palatino Linotype"/>
                <w:noProof/>
                <w:webHidden/>
              </w:rPr>
              <w:t>57</w:t>
            </w:r>
          </w:ins>
          <w:ins w:id="1123" w:author="root" w:date="2016-09-08T18:28:00Z">
            <w:r w:rsidRPr="005E695C">
              <w:rPr>
                <w:rFonts w:ascii="Palatino Linotype" w:hAnsi="Palatino Linotype"/>
                <w:noProof/>
                <w:webHidden/>
                <w:rPrChange w:id="1124" w:author="root" w:date="2016-09-08T18:28:00Z">
                  <w:rPr>
                    <w:noProof/>
                    <w:webHidden/>
                  </w:rPr>
                </w:rPrChange>
              </w:rPr>
              <w:fldChar w:fldCharType="end"/>
            </w:r>
            <w:r w:rsidRPr="005E695C">
              <w:rPr>
                <w:rStyle w:val="Hipervnculo"/>
                <w:rFonts w:ascii="Palatino Linotype" w:hAnsi="Palatino Linotype"/>
                <w:noProof/>
                <w:rPrChange w:id="1125" w:author="root" w:date="2016-09-08T18:28:00Z">
                  <w:rPr>
                    <w:rStyle w:val="Hipervnculo"/>
                    <w:noProof/>
                  </w:rPr>
                </w:rPrChange>
              </w:rPr>
              <w:fldChar w:fldCharType="end"/>
            </w:r>
          </w:ins>
        </w:p>
        <w:p w14:paraId="79E5E3AF" w14:textId="77777777" w:rsidR="005E695C" w:rsidRPr="005E695C" w:rsidRDefault="005E695C">
          <w:pPr>
            <w:pStyle w:val="TDC3"/>
            <w:tabs>
              <w:tab w:val="left" w:pos="1320"/>
              <w:tab w:val="right" w:leader="dot" w:pos="8494"/>
            </w:tabs>
            <w:spacing w:line="336" w:lineRule="auto"/>
            <w:rPr>
              <w:ins w:id="1126" w:author="root" w:date="2016-09-08T18:28:00Z"/>
              <w:rFonts w:ascii="Palatino Linotype" w:eastAsiaTheme="minorEastAsia" w:hAnsi="Palatino Linotype"/>
              <w:noProof/>
              <w:lang w:eastAsia="es-ES"/>
              <w:rPrChange w:id="1127" w:author="root" w:date="2016-09-08T18:28:00Z">
                <w:rPr>
                  <w:ins w:id="1128" w:author="root" w:date="2016-09-08T18:28:00Z"/>
                  <w:rFonts w:eastAsiaTheme="minorEastAsia"/>
                  <w:noProof/>
                  <w:lang w:eastAsia="es-ES"/>
                </w:rPr>
              </w:rPrChange>
            </w:rPr>
            <w:pPrChange w:id="1129" w:author="root" w:date="2016-09-08T18:29:00Z">
              <w:pPr>
                <w:pStyle w:val="TDC3"/>
                <w:tabs>
                  <w:tab w:val="left" w:pos="1320"/>
                  <w:tab w:val="right" w:leader="dot" w:pos="8494"/>
                </w:tabs>
              </w:pPr>
            </w:pPrChange>
          </w:pPr>
          <w:ins w:id="1130" w:author="root" w:date="2016-09-08T18:28:00Z">
            <w:r w:rsidRPr="005E695C">
              <w:rPr>
                <w:rStyle w:val="Hipervnculo"/>
                <w:rFonts w:ascii="Palatino Linotype" w:hAnsi="Palatino Linotype"/>
                <w:noProof/>
                <w:rPrChange w:id="1131" w:author="root" w:date="2016-09-08T18:28:00Z">
                  <w:rPr>
                    <w:rStyle w:val="Hipervnculo"/>
                    <w:noProof/>
                  </w:rPr>
                </w:rPrChange>
              </w:rPr>
              <w:fldChar w:fldCharType="begin"/>
            </w:r>
            <w:r w:rsidRPr="005E695C">
              <w:rPr>
                <w:rStyle w:val="Hipervnculo"/>
                <w:rFonts w:ascii="Palatino Linotype" w:hAnsi="Palatino Linotype"/>
                <w:noProof/>
                <w:rPrChange w:id="1132" w:author="root" w:date="2016-09-08T18:28:00Z">
                  <w:rPr>
                    <w:rStyle w:val="Hipervnculo"/>
                    <w:noProof/>
                  </w:rPr>
                </w:rPrChange>
              </w:rPr>
              <w:instrText xml:space="preserve"> </w:instrText>
            </w:r>
            <w:r w:rsidRPr="005E695C">
              <w:rPr>
                <w:rFonts w:ascii="Palatino Linotype" w:hAnsi="Palatino Linotype"/>
                <w:noProof/>
                <w:rPrChange w:id="1133" w:author="root" w:date="2016-09-08T18:28:00Z">
                  <w:rPr>
                    <w:noProof/>
                  </w:rPr>
                </w:rPrChange>
              </w:rPr>
              <w:instrText>HYPERLINK \l "_Toc461122704"</w:instrText>
            </w:r>
            <w:r w:rsidRPr="005E695C">
              <w:rPr>
                <w:rStyle w:val="Hipervnculo"/>
                <w:rFonts w:ascii="Palatino Linotype" w:hAnsi="Palatino Linotype"/>
                <w:noProof/>
                <w:rPrChange w:id="1134" w:author="root" w:date="2016-09-08T18:28:00Z">
                  <w:rPr>
                    <w:rStyle w:val="Hipervnculo"/>
                    <w:noProof/>
                  </w:rPr>
                </w:rPrChange>
              </w:rPr>
              <w:instrText xml:space="preserve"> </w:instrText>
            </w:r>
            <w:r w:rsidRPr="005E695C">
              <w:rPr>
                <w:rStyle w:val="Hipervnculo"/>
                <w:rFonts w:ascii="Palatino Linotype" w:hAnsi="Palatino Linotype"/>
                <w:noProof/>
                <w:rPrChange w:id="1135" w:author="root" w:date="2016-09-08T18:28:00Z">
                  <w:rPr>
                    <w:rStyle w:val="Hipervnculo"/>
                    <w:noProof/>
                  </w:rPr>
                </w:rPrChange>
              </w:rPr>
              <w:fldChar w:fldCharType="separate"/>
            </w:r>
            <w:r w:rsidRPr="005E695C">
              <w:rPr>
                <w:rStyle w:val="Hipervnculo"/>
                <w:rFonts w:ascii="Palatino Linotype" w:hAnsi="Palatino Linotype"/>
                <w:noProof/>
                <w:rPrChange w:id="1136" w:author="root" w:date="2016-09-08T18:28:00Z">
                  <w:rPr>
                    <w:rStyle w:val="Hipervnculo"/>
                    <w:noProof/>
                  </w:rPr>
                </w:rPrChange>
              </w:rPr>
              <w:t>6.1.4</w:t>
            </w:r>
            <w:r w:rsidRPr="005E695C">
              <w:rPr>
                <w:rFonts w:ascii="Palatino Linotype" w:eastAsiaTheme="minorEastAsia" w:hAnsi="Palatino Linotype"/>
                <w:noProof/>
                <w:lang w:eastAsia="es-ES"/>
                <w:rPrChange w:id="1137" w:author="root" w:date="2016-09-08T18:28:00Z">
                  <w:rPr>
                    <w:rFonts w:eastAsiaTheme="minorEastAsia"/>
                    <w:noProof/>
                    <w:lang w:eastAsia="es-ES"/>
                  </w:rPr>
                </w:rPrChange>
              </w:rPr>
              <w:tab/>
            </w:r>
            <w:r w:rsidRPr="005E695C">
              <w:rPr>
                <w:rStyle w:val="Hipervnculo"/>
                <w:rFonts w:ascii="Palatino Linotype" w:hAnsi="Palatino Linotype"/>
                <w:noProof/>
                <w:rPrChange w:id="1138" w:author="root" w:date="2016-09-08T18:28:00Z">
                  <w:rPr>
                    <w:rStyle w:val="Hipervnculo"/>
                    <w:noProof/>
                  </w:rPr>
                </w:rPrChange>
              </w:rPr>
              <w:t>Mayor control del entorno</w:t>
            </w:r>
            <w:r w:rsidRPr="005E695C">
              <w:rPr>
                <w:rFonts w:ascii="Palatino Linotype" w:hAnsi="Palatino Linotype"/>
                <w:noProof/>
                <w:webHidden/>
                <w:rPrChange w:id="1139" w:author="root" w:date="2016-09-08T18:28:00Z">
                  <w:rPr>
                    <w:noProof/>
                    <w:webHidden/>
                  </w:rPr>
                </w:rPrChange>
              </w:rPr>
              <w:tab/>
            </w:r>
            <w:r w:rsidRPr="005E695C">
              <w:rPr>
                <w:rFonts w:ascii="Palatino Linotype" w:hAnsi="Palatino Linotype"/>
                <w:noProof/>
                <w:webHidden/>
                <w:rPrChange w:id="1140" w:author="root" w:date="2016-09-08T18:28:00Z">
                  <w:rPr>
                    <w:noProof/>
                    <w:webHidden/>
                  </w:rPr>
                </w:rPrChange>
              </w:rPr>
              <w:fldChar w:fldCharType="begin"/>
            </w:r>
            <w:r w:rsidRPr="005E695C">
              <w:rPr>
                <w:rFonts w:ascii="Palatino Linotype" w:hAnsi="Palatino Linotype"/>
                <w:noProof/>
                <w:webHidden/>
                <w:rPrChange w:id="1141" w:author="root" w:date="2016-09-08T18:28:00Z">
                  <w:rPr>
                    <w:noProof/>
                    <w:webHidden/>
                  </w:rPr>
                </w:rPrChange>
              </w:rPr>
              <w:instrText xml:space="preserve"> PAGEREF _Toc461122704 \h </w:instrText>
            </w:r>
          </w:ins>
          <w:r w:rsidRPr="005E695C">
            <w:rPr>
              <w:rFonts w:ascii="Palatino Linotype" w:hAnsi="Palatino Linotype"/>
              <w:noProof/>
              <w:webHidden/>
              <w:rPrChange w:id="1142" w:author="root" w:date="2016-09-08T18:28:00Z">
                <w:rPr>
                  <w:rFonts w:ascii="Palatino Linotype" w:hAnsi="Palatino Linotype"/>
                  <w:noProof/>
                  <w:webHidden/>
                </w:rPr>
              </w:rPrChange>
            </w:rPr>
          </w:r>
          <w:r w:rsidRPr="005E695C">
            <w:rPr>
              <w:rFonts w:ascii="Palatino Linotype" w:hAnsi="Palatino Linotype"/>
              <w:noProof/>
              <w:webHidden/>
              <w:rPrChange w:id="1143" w:author="root" w:date="2016-09-08T18:28:00Z">
                <w:rPr>
                  <w:noProof/>
                  <w:webHidden/>
                </w:rPr>
              </w:rPrChange>
            </w:rPr>
            <w:fldChar w:fldCharType="separate"/>
          </w:r>
          <w:ins w:id="1144" w:author="root" w:date="2016-09-08T18:43:00Z">
            <w:r w:rsidR="00E516AC">
              <w:rPr>
                <w:rFonts w:ascii="Palatino Linotype" w:hAnsi="Palatino Linotype"/>
                <w:noProof/>
                <w:webHidden/>
              </w:rPr>
              <w:t>57</w:t>
            </w:r>
          </w:ins>
          <w:ins w:id="1145" w:author="root" w:date="2016-09-08T18:28:00Z">
            <w:r w:rsidRPr="005E695C">
              <w:rPr>
                <w:rFonts w:ascii="Palatino Linotype" w:hAnsi="Palatino Linotype"/>
                <w:noProof/>
                <w:webHidden/>
                <w:rPrChange w:id="1146" w:author="root" w:date="2016-09-08T18:28:00Z">
                  <w:rPr>
                    <w:noProof/>
                    <w:webHidden/>
                  </w:rPr>
                </w:rPrChange>
              </w:rPr>
              <w:fldChar w:fldCharType="end"/>
            </w:r>
            <w:r w:rsidRPr="005E695C">
              <w:rPr>
                <w:rStyle w:val="Hipervnculo"/>
                <w:rFonts w:ascii="Palatino Linotype" w:hAnsi="Palatino Linotype"/>
                <w:noProof/>
                <w:rPrChange w:id="1147" w:author="root" w:date="2016-09-08T18:28:00Z">
                  <w:rPr>
                    <w:rStyle w:val="Hipervnculo"/>
                    <w:noProof/>
                  </w:rPr>
                </w:rPrChange>
              </w:rPr>
              <w:fldChar w:fldCharType="end"/>
            </w:r>
          </w:ins>
        </w:p>
        <w:p w14:paraId="035CA2B2" w14:textId="77777777" w:rsidR="005E695C" w:rsidRPr="005E695C" w:rsidRDefault="005E695C">
          <w:pPr>
            <w:pStyle w:val="TDC2"/>
            <w:tabs>
              <w:tab w:val="left" w:pos="880"/>
              <w:tab w:val="right" w:leader="dot" w:pos="8494"/>
            </w:tabs>
            <w:spacing w:line="336" w:lineRule="auto"/>
            <w:rPr>
              <w:ins w:id="1148" w:author="root" w:date="2016-09-08T18:28:00Z"/>
              <w:rFonts w:ascii="Palatino Linotype" w:eastAsiaTheme="minorEastAsia" w:hAnsi="Palatino Linotype"/>
              <w:noProof/>
              <w:lang w:eastAsia="es-ES"/>
              <w:rPrChange w:id="1149" w:author="root" w:date="2016-09-08T18:28:00Z">
                <w:rPr>
                  <w:ins w:id="1150" w:author="root" w:date="2016-09-08T18:28:00Z"/>
                  <w:rFonts w:eastAsiaTheme="minorEastAsia"/>
                  <w:noProof/>
                  <w:lang w:eastAsia="es-ES"/>
                </w:rPr>
              </w:rPrChange>
            </w:rPr>
            <w:pPrChange w:id="1151" w:author="root" w:date="2016-09-08T18:29:00Z">
              <w:pPr>
                <w:pStyle w:val="TDC2"/>
                <w:tabs>
                  <w:tab w:val="left" w:pos="880"/>
                  <w:tab w:val="right" w:leader="dot" w:pos="8494"/>
                </w:tabs>
              </w:pPr>
            </w:pPrChange>
          </w:pPr>
          <w:ins w:id="1152" w:author="root" w:date="2016-09-08T18:28:00Z">
            <w:r w:rsidRPr="005E695C">
              <w:rPr>
                <w:rStyle w:val="Hipervnculo"/>
                <w:rFonts w:ascii="Palatino Linotype" w:hAnsi="Palatino Linotype"/>
                <w:noProof/>
                <w:rPrChange w:id="1153" w:author="root" w:date="2016-09-08T18:28:00Z">
                  <w:rPr>
                    <w:rStyle w:val="Hipervnculo"/>
                    <w:noProof/>
                  </w:rPr>
                </w:rPrChange>
              </w:rPr>
              <w:fldChar w:fldCharType="begin"/>
            </w:r>
            <w:r w:rsidRPr="005E695C">
              <w:rPr>
                <w:rStyle w:val="Hipervnculo"/>
                <w:rFonts w:ascii="Palatino Linotype" w:hAnsi="Palatino Linotype"/>
                <w:noProof/>
                <w:rPrChange w:id="1154" w:author="root" w:date="2016-09-08T18:28:00Z">
                  <w:rPr>
                    <w:rStyle w:val="Hipervnculo"/>
                    <w:noProof/>
                  </w:rPr>
                </w:rPrChange>
              </w:rPr>
              <w:instrText xml:space="preserve"> </w:instrText>
            </w:r>
            <w:r w:rsidRPr="005E695C">
              <w:rPr>
                <w:rFonts w:ascii="Palatino Linotype" w:hAnsi="Palatino Linotype"/>
                <w:noProof/>
                <w:rPrChange w:id="1155" w:author="root" w:date="2016-09-08T18:28:00Z">
                  <w:rPr>
                    <w:noProof/>
                  </w:rPr>
                </w:rPrChange>
              </w:rPr>
              <w:instrText>HYPERLINK \l "_Toc461122705"</w:instrText>
            </w:r>
            <w:r w:rsidRPr="005E695C">
              <w:rPr>
                <w:rStyle w:val="Hipervnculo"/>
                <w:rFonts w:ascii="Palatino Linotype" w:hAnsi="Palatino Linotype"/>
                <w:noProof/>
                <w:rPrChange w:id="1156" w:author="root" w:date="2016-09-08T18:28:00Z">
                  <w:rPr>
                    <w:rStyle w:val="Hipervnculo"/>
                    <w:noProof/>
                  </w:rPr>
                </w:rPrChange>
              </w:rPr>
              <w:instrText xml:space="preserve"> </w:instrText>
            </w:r>
            <w:r w:rsidRPr="005E695C">
              <w:rPr>
                <w:rStyle w:val="Hipervnculo"/>
                <w:rFonts w:ascii="Palatino Linotype" w:hAnsi="Palatino Linotype"/>
                <w:noProof/>
                <w:rPrChange w:id="1157" w:author="root" w:date="2016-09-08T18:28:00Z">
                  <w:rPr>
                    <w:rStyle w:val="Hipervnculo"/>
                    <w:noProof/>
                  </w:rPr>
                </w:rPrChange>
              </w:rPr>
              <w:fldChar w:fldCharType="separate"/>
            </w:r>
            <w:r w:rsidRPr="005E695C">
              <w:rPr>
                <w:rStyle w:val="Hipervnculo"/>
                <w:rFonts w:ascii="Palatino Linotype" w:hAnsi="Palatino Linotype"/>
                <w:noProof/>
                <w:rPrChange w:id="1158" w:author="root" w:date="2016-09-08T18:28:00Z">
                  <w:rPr>
                    <w:rStyle w:val="Hipervnculo"/>
                    <w:noProof/>
                  </w:rPr>
                </w:rPrChange>
              </w:rPr>
              <w:t>6.2</w:t>
            </w:r>
            <w:r w:rsidRPr="005E695C">
              <w:rPr>
                <w:rFonts w:ascii="Palatino Linotype" w:eastAsiaTheme="minorEastAsia" w:hAnsi="Palatino Linotype"/>
                <w:noProof/>
                <w:lang w:eastAsia="es-ES"/>
                <w:rPrChange w:id="1159" w:author="root" w:date="2016-09-08T18:28:00Z">
                  <w:rPr>
                    <w:rFonts w:eastAsiaTheme="minorEastAsia"/>
                    <w:noProof/>
                    <w:lang w:eastAsia="es-ES"/>
                  </w:rPr>
                </w:rPrChange>
              </w:rPr>
              <w:tab/>
            </w:r>
            <w:r w:rsidRPr="005E695C">
              <w:rPr>
                <w:rStyle w:val="Hipervnculo"/>
                <w:rFonts w:ascii="Palatino Linotype" w:hAnsi="Palatino Linotype"/>
                <w:noProof/>
                <w:rPrChange w:id="1160" w:author="root" w:date="2016-09-08T18:28:00Z">
                  <w:rPr>
                    <w:rStyle w:val="Hipervnculo"/>
                    <w:noProof/>
                  </w:rPr>
                </w:rPrChange>
              </w:rPr>
              <w:t>Control de acceso</w:t>
            </w:r>
            <w:r w:rsidRPr="005E695C">
              <w:rPr>
                <w:rFonts w:ascii="Palatino Linotype" w:hAnsi="Palatino Linotype"/>
                <w:noProof/>
                <w:webHidden/>
                <w:rPrChange w:id="1161" w:author="root" w:date="2016-09-08T18:28:00Z">
                  <w:rPr>
                    <w:noProof/>
                    <w:webHidden/>
                  </w:rPr>
                </w:rPrChange>
              </w:rPr>
              <w:tab/>
            </w:r>
            <w:r w:rsidRPr="005E695C">
              <w:rPr>
                <w:rFonts w:ascii="Palatino Linotype" w:hAnsi="Palatino Linotype"/>
                <w:noProof/>
                <w:webHidden/>
                <w:rPrChange w:id="1162" w:author="root" w:date="2016-09-08T18:28:00Z">
                  <w:rPr>
                    <w:noProof/>
                    <w:webHidden/>
                  </w:rPr>
                </w:rPrChange>
              </w:rPr>
              <w:fldChar w:fldCharType="begin"/>
            </w:r>
            <w:r w:rsidRPr="005E695C">
              <w:rPr>
                <w:rFonts w:ascii="Palatino Linotype" w:hAnsi="Palatino Linotype"/>
                <w:noProof/>
                <w:webHidden/>
                <w:rPrChange w:id="1163" w:author="root" w:date="2016-09-08T18:28:00Z">
                  <w:rPr>
                    <w:noProof/>
                    <w:webHidden/>
                  </w:rPr>
                </w:rPrChange>
              </w:rPr>
              <w:instrText xml:space="preserve"> PAGEREF _Toc461122705 \h </w:instrText>
            </w:r>
          </w:ins>
          <w:r w:rsidRPr="005E695C">
            <w:rPr>
              <w:rFonts w:ascii="Palatino Linotype" w:hAnsi="Palatino Linotype"/>
              <w:noProof/>
              <w:webHidden/>
              <w:rPrChange w:id="1164" w:author="root" w:date="2016-09-08T18:28:00Z">
                <w:rPr>
                  <w:rFonts w:ascii="Palatino Linotype" w:hAnsi="Palatino Linotype"/>
                  <w:noProof/>
                  <w:webHidden/>
                </w:rPr>
              </w:rPrChange>
            </w:rPr>
          </w:r>
          <w:r w:rsidRPr="005E695C">
            <w:rPr>
              <w:rFonts w:ascii="Palatino Linotype" w:hAnsi="Palatino Linotype"/>
              <w:noProof/>
              <w:webHidden/>
              <w:rPrChange w:id="1165" w:author="root" w:date="2016-09-08T18:28:00Z">
                <w:rPr>
                  <w:noProof/>
                  <w:webHidden/>
                </w:rPr>
              </w:rPrChange>
            </w:rPr>
            <w:fldChar w:fldCharType="separate"/>
          </w:r>
          <w:ins w:id="1166" w:author="root" w:date="2016-09-08T18:43:00Z">
            <w:r w:rsidR="00E516AC">
              <w:rPr>
                <w:rFonts w:ascii="Palatino Linotype" w:hAnsi="Palatino Linotype"/>
                <w:noProof/>
                <w:webHidden/>
              </w:rPr>
              <w:t>57</w:t>
            </w:r>
          </w:ins>
          <w:ins w:id="1167" w:author="root" w:date="2016-09-08T18:28:00Z">
            <w:r w:rsidRPr="005E695C">
              <w:rPr>
                <w:rFonts w:ascii="Palatino Linotype" w:hAnsi="Palatino Linotype"/>
                <w:noProof/>
                <w:webHidden/>
                <w:rPrChange w:id="1168" w:author="root" w:date="2016-09-08T18:28:00Z">
                  <w:rPr>
                    <w:noProof/>
                    <w:webHidden/>
                  </w:rPr>
                </w:rPrChange>
              </w:rPr>
              <w:fldChar w:fldCharType="end"/>
            </w:r>
            <w:r w:rsidRPr="005E695C">
              <w:rPr>
                <w:rStyle w:val="Hipervnculo"/>
                <w:rFonts w:ascii="Palatino Linotype" w:hAnsi="Palatino Linotype"/>
                <w:noProof/>
                <w:rPrChange w:id="1169" w:author="root" w:date="2016-09-08T18:28:00Z">
                  <w:rPr>
                    <w:rStyle w:val="Hipervnculo"/>
                    <w:noProof/>
                  </w:rPr>
                </w:rPrChange>
              </w:rPr>
              <w:fldChar w:fldCharType="end"/>
            </w:r>
          </w:ins>
        </w:p>
        <w:p w14:paraId="13DA2C5B" w14:textId="77777777" w:rsidR="005E695C" w:rsidRPr="005E695C" w:rsidRDefault="005E695C">
          <w:pPr>
            <w:pStyle w:val="TDC2"/>
            <w:tabs>
              <w:tab w:val="left" w:pos="880"/>
              <w:tab w:val="right" w:leader="dot" w:pos="8494"/>
            </w:tabs>
            <w:spacing w:line="336" w:lineRule="auto"/>
            <w:rPr>
              <w:ins w:id="1170" w:author="root" w:date="2016-09-08T18:28:00Z"/>
              <w:rFonts w:ascii="Palatino Linotype" w:eastAsiaTheme="minorEastAsia" w:hAnsi="Palatino Linotype"/>
              <w:noProof/>
              <w:lang w:eastAsia="es-ES"/>
              <w:rPrChange w:id="1171" w:author="root" w:date="2016-09-08T18:28:00Z">
                <w:rPr>
                  <w:ins w:id="1172" w:author="root" w:date="2016-09-08T18:28:00Z"/>
                  <w:rFonts w:eastAsiaTheme="minorEastAsia"/>
                  <w:noProof/>
                  <w:lang w:eastAsia="es-ES"/>
                </w:rPr>
              </w:rPrChange>
            </w:rPr>
            <w:pPrChange w:id="1173" w:author="root" w:date="2016-09-08T18:29:00Z">
              <w:pPr>
                <w:pStyle w:val="TDC2"/>
                <w:tabs>
                  <w:tab w:val="left" w:pos="880"/>
                  <w:tab w:val="right" w:leader="dot" w:pos="8494"/>
                </w:tabs>
              </w:pPr>
            </w:pPrChange>
          </w:pPr>
          <w:ins w:id="1174" w:author="root" w:date="2016-09-08T18:28:00Z">
            <w:r w:rsidRPr="005E695C">
              <w:rPr>
                <w:rStyle w:val="Hipervnculo"/>
                <w:rFonts w:ascii="Palatino Linotype" w:hAnsi="Palatino Linotype"/>
                <w:noProof/>
                <w:rPrChange w:id="1175" w:author="root" w:date="2016-09-08T18:28:00Z">
                  <w:rPr>
                    <w:rStyle w:val="Hipervnculo"/>
                    <w:noProof/>
                  </w:rPr>
                </w:rPrChange>
              </w:rPr>
              <w:fldChar w:fldCharType="begin"/>
            </w:r>
            <w:r w:rsidRPr="005E695C">
              <w:rPr>
                <w:rStyle w:val="Hipervnculo"/>
                <w:rFonts w:ascii="Palatino Linotype" w:hAnsi="Palatino Linotype"/>
                <w:noProof/>
                <w:rPrChange w:id="1176" w:author="root" w:date="2016-09-08T18:28:00Z">
                  <w:rPr>
                    <w:rStyle w:val="Hipervnculo"/>
                    <w:noProof/>
                  </w:rPr>
                </w:rPrChange>
              </w:rPr>
              <w:instrText xml:space="preserve"> </w:instrText>
            </w:r>
            <w:r w:rsidRPr="005E695C">
              <w:rPr>
                <w:rFonts w:ascii="Palatino Linotype" w:hAnsi="Palatino Linotype"/>
                <w:noProof/>
                <w:rPrChange w:id="1177" w:author="root" w:date="2016-09-08T18:28:00Z">
                  <w:rPr>
                    <w:noProof/>
                  </w:rPr>
                </w:rPrChange>
              </w:rPr>
              <w:instrText>HYPERLINK \l "_Toc461122706"</w:instrText>
            </w:r>
            <w:r w:rsidRPr="005E695C">
              <w:rPr>
                <w:rStyle w:val="Hipervnculo"/>
                <w:rFonts w:ascii="Palatino Linotype" w:hAnsi="Palatino Linotype"/>
                <w:noProof/>
                <w:rPrChange w:id="1178" w:author="root" w:date="2016-09-08T18:28:00Z">
                  <w:rPr>
                    <w:rStyle w:val="Hipervnculo"/>
                    <w:noProof/>
                  </w:rPr>
                </w:rPrChange>
              </w:rPr>
              <w:instrText xml:space="preserve"> </w:instrText>
            </w:r>
            <w:r w:rsidRPr="005E695C">
              <w:rPr>
                <w:rStyle w:val="Hipervnculo"/>
                <w:rFonts w:ascii="Palatino Linotype" w:hAnsi="Palatino Linotype"/>
                <w:noProof/>
                <w:rPrChange w:id="1179" w:author="root" w:date="2016-09-08T18:28:00Z">
                  <w:rPr>
                    <w:rStyle w:val="Hipervnculo"/>
                    <w:noProof/>
                  </w:rPr>
                </w:rPrChange>
              </w:rPr>
              <w:fldChar w:fldCharType="separate"/>
            </w:r>
            <w:r w:rsidRPr="005E695C">
              <w:rPr>
                <w:rStyle w:val="Hipervnculo"/>
                <w:rFonts w:ascii="Palatino Linotype" w:hAnsi="Palatino Linotype"/>
                <w:noProof/>
                <w:rPrChange w:id="1180" w:author="root" w:date="2016-09-08T18:28:00Z">
                  <w:rPr>
                    <w:rStyle w:val="Hipervnculo"/>
                    <w:noProof/>
                  </w:rPr>
                </w:rPrChange>
              </w:rPr>
              <w:t>6.3</w:t>
            </w:r>
            <w:r w:rsidRPr="005E695C">
              <w:rPr>
                <w:rFonts w:ascii="Palatino Linotype" w:eastAsiaTheme="minorEastAsia" w:hAnsi="Palatino Linotype"/>
                <w:noProof/>
                <w:lang w:eastAsia="es-ES"/>
                <w:rPrChange w:id="1181" w:author="root" w:date="2016-09-08T18:28:00Z">
                  <w:rPr>
                    <w:rFonts w:eastAsiaTheme="minorEastAsia"/>
                    <w:noProof/>
                    <w:lang w:eastAsia="es-ES"/>
                  </w:rPr>
                </w:rPrChange>
              </w:rPr>
              <w:tab/>
            </w:r>
            <w:r w:rsidRPr="005E695C">
              <w:rPr>
                <w:rStyle w:val="Hipervnculo"/>
                <w:rFonts w:ascii="Palatino Linotype" w:hAnsi="Palatino Linotype"/>
                <w:noProof/>
                <w:rPrChange w:id="1182" w:author="root" w:date="2016-09-08T18:28:00Z">
                  <w:rPr>
                    <w:rStyle w:val="Hipervnculo"/>
                    <w:noProof/>
                  </w:rPr>
                </w:rPrChange>
              </w:rPr>
              <w:t>Multijugador</w:t>
            </w:r>
            <w:r w:rsidRPr="005E695C">
              <w:rPr>
                <w:rFonts w:ascii="Palatino Linotype" w:hAnsi="Palatino Linotype"/>
                <w:noProof/>
                <w:webHidden/>
                <w:rPrChange w:id="1183" w:author="root" w:date="2016-09-08T18:28:00Z">
                  <w:rPr>
                    <w:noProof/>
                    <w:webHidden/>
                  </w:rPr>
                </w:rPrChange>
              </w:rPr>
              <w:tab/>
            </w:r>
            <w:r w:rsidRPr="005E695C">
              <w:rPr>
                <w:rFonts w:ascii="Palatino Linotype" w:hAnsi="Palatino Linotype"/>
                <w:noProof/>
                <w:webHidden/>
                <w:rPrChange w:id="1184" w:author="root" w:date="2016-09-08T18:28:00Z">
                  <w:rPr>
                    <w:noProof/>
                    <w:webHidden/>
                  </w:rPr>
                </w:rPrChange>
              </w:rPr>
              <w:fldChar w:fldCharType="begin"/>
            </w:r>
            <w:r w:rsidRPr="005E695C">
              <w:rPr>
                <w:rFonts w:ascii="Palatino Linotype" w:hAnsi="Palatino Linotype"/>
                <w:noProof/>
                <w:webHidden/>
                <w:rPrChange w:id="1185" w:author="root" w:date="2016-09-08T18:28:00Z">
                  <w:rPr>
                    <w:noProof/>
                    <w:webHidden/>
                  </w:rPr>
                </w:rPrChange>
              </w:rPr>
              <w:instrText xml:space="preserve"> PAGEREF _Toc461122706 \h </w:instrText>
            </w:r>
          </w:ins>
          <w:r w:rsidRPr="005E695C">
            <w:rPr>
              <w:rFonts w:ascii="Palatino Linotype" w:hAnsi="Palatino Linotype"/>
              <w:noProof/>
              <w:webHidden/>
              <w:rPrChange w:id="1186" w:author="root" w:date="2016-09-08T18:28:00Z">
                <w:rPr>
                  <w:rFonts w:ascii="Palatino Linotype" w:hAnsi="Palatino Linotype"/>
                  <w:noProof/>
                  <w:webHidden/>
                </w:rPr>
              </w:rPrChange>
            </w:rPr>
          </w:r>
          <w:r w:rsidRPr="005E695C">
            <w:rPr>
              <w:rFonts w:ascii="Palatino Linotype" w:hAnsi="Palatino Linotype"/>
              <w:noProof/>
              <w:webHidden/>
              <w:rPrChange w:id="1187" w:author="root" w:date="2016-09-08T18:28:00Z">
                <w:rPr>
                  <w:noProof/>
                  <w:webHidden/>
                </w:rPr>
              </w:rPrChange>
            </w:rPr>
            <w:fldChar w:fldCharType="separate"/>
          </w:r>
          <w:ins w:id="1188" w:author="root" w:date="2016-09-08T18:43:00Z">
            <w:r w:rsidR="00E516AC">
              <w:rPr>
                <w:rFonts w:ascii="Palatino Linotype" w:hAnsi="Palatino Linotype"/>
                <w:noProof/>
                <w:webHidden/>
              </w:rPr>
              <w:t>58</w:t>
            </w:r>
          </w:ins>
          <w:ins w:id="1189" w:author="root" w:date="2016-09-08T18:28:00Z">
            <w:r w:rsidRPr="005E695C">
              <w:rPr>
                <w:rFonts w:ascii="Palatino Linotype" w:hAnsi="Palatino Linotype"/>
                <w:noProof/>
                <w:webHidden/>
                <w:rPrChange w:id="1190" w:author="root" w:date="2016-09-08T18:28:00Z">
                  <w:rPr>
                    <w:noProof/>
                    <w:webHidden/>
                  </w:rPr>
                </w:rPrChange>
              </w:rPr>
              <w:fldChar w:fldCharType="end"/>
            </w:r>
            <w:r w:rsidRPr="005E695C">
              <w:rPr>
                <w:rStyle w:val="Hipervnculo"/>
                <w:rFonts w:ascii="Palatino Linotype" w:hAnsi="Palatino Linotype"/>
                <w:noProof/>
                <w:rPrChange w:id="1191" w:author="root" w:date="2016-09-08T18:28:00Z">
                  <w:rPr>
                    <w:rStyle w:val="Hipervnculo"/>
                    <w:noProof/>
                  </w:rPr>
                </w:rPrChange>
              </w:rPr>
              <w:fldChar w:fldCharType="end"/>
            </w:r>
          </w:ins>
        </w:p>
        <w:p w14:paraId="33E4608C" w14:textId="77777777" w:rsidR="005E695C" w:rsidRPr="005E695C" w:rsidRDefault="005E695C">
          <w:pPr>
            <w:pStyle w:val="TDC1"/>
            <w:tabs>
              <w:tab w:val="left" w:pos="440"/>
              <w:tab w:val="right" w:leader="dot" w:pos="8494"/>
            </w:tabs>
            <w:spacing w:line="336" w:lineRule="auto"/>
            <w:rPr>
              <w:ins w:id="1192" w:author="root" w:date="2016-09-08T18:28:00Z"/>
              <w:rFonts w:ascii="Palatino Linotype" w:eastAsiaTheme="minorEastAsia" w:hAnsi="Palatino Linotype"/>
              <w:noProof/>
              <w:lang w:eastAsia="es-ES"/>
              <w:rPrChange w:id="1193" w:author="root" w:date="2016-09-08T18:28:00Z">
                <w:rPr>
                  <w:ins w:id="1194" w:author="root" w:date="2016-09-08T18:28:00Z"/>
                  <w:rFonts w:eastAsiaTheme="minorEastAsia"/>
                  <w:noProof/>
                  <w:lang w:eastAsia="es-ES"/>
                </w:rPr>
              </w:rPrChange>
            </w:rPr>
            <w:pPrChange w:id="1195" w:author="root" w:date="2016-09-08T18:29:00Z">
              <w:pPr>
                <w:pStyle w:val="TDC1"/>
                <w:tabs>
                  <w:tab w:val="left" w:pos="440"/>
                  <w:tab w:val="right" w:leader="dot" w:pos="8494"/>
                </w:tabs>
              </w:pPr>
            </w:pPrChange>
          </w:pPr>
          <w:ins w:id="1196" w:author="root" w:date="2016-09-08T18:28:00Z">
            <w:r w:rsidRPr="005E695C">
              <w:rPr>
                <w:rStyle w:val="Hipervnculo"/>
                <w:rFonts w:ascii="Palatino Linotype" w:hAnsi="Palatino Linotype"/>
                <w:noProof/>
                <w:rPrChange w:id="1197" w:author="root" w:date="2016-09-08T18:28:00Z">
                  <w:rPr>
                    <w:rStyle w:val="Hipervnculo"/>
                    <w:noProof/>
                  </w:rPr>
                </w:rPrChange>
              </w:rPr>
              <w:fldChar w:fldCharType="begin"/>
            </w:r>
            <w:r w:rsidRPr="005E695C">
              <w:rPr>
                <w:rStyle w:val="Hipervnculo"/>
                <w:rFonts w:ascii="Palatino Linotype" w:hAnsi="Palatino Linotype"/>
                <w:noProof/>
                <w:rPrChange w:id="1198" w:author="root" w:date="2016-09-08T18:28:00Z">
                  <w:rPr>
                    <w:rStyle w:val="Hipervnculo"/>
                    <w:noProof/>
                  </w:rPr>
                </w:rPrChange>
              </w:rPr>
              <w:instrText xml:space="preserve"> </w:instrText>
            </w:r>
            <w:r w:rsidRPr="005E695C">
              <w:rPr>
                <w:rFonts w:ascii="Palatino Linotype" w:hAnsi="Palatino Linotype"/>
                <w:noProof/>
                <w:rPrChange w:id="1199" w:author="root" w:date="2016-09-08T18:28:00Z">
                  <w:rPr>
                    <w:noProof/>
                  </w:rPr>
                </w:rPrChange>
              </w:rPr>
              <w:instrText>HYPERLINK \l "_Toc461122707"</w:instrText>
            </w:r>
            <w:r w:rsidRPr="005E695C">
              <w:rPr>
                <w:rStyle w:val="Hipervnculo"/>
                <w:rFonts w:ascii="Palatino Linotype" w:hAnsi="Palatino Linotype"/>
                <w:noProof/>
                <w:rPrChange w:id="1200" w:author="root" w:date="2016-09-08T18:28:00Z">
                  <w:rPr>
                    <w:rStyle w:val="Hipervnculo"/>
                    <w:noProof/>
                  </w:rPr>
                </w:rPrChange>
              </w:rPr>
              <w:instrText xml:space="preserve"> </w:instrText>
            </w:r>
            <w:r w:rsidRPr="005E695C">
              <w:rPr>
                <w:rStyle w:val="Hipervnculo"/>
                <w:rFonts w:ascii="Palatino Linotype" w:hAnsi="Palatino Linotype"/>
                <w:noProof/>
                <w:rPrChange w:id="1201" w:author="root" w:date="2016-09-08T18:28:00Z">
                  <w:rPr>
                    <w:rStyle w:val="Hipervnculo"/>
                    <w:noProof/>
                  </w:rPr>
                </w:rPrChange>
              </w:rPr>
              <w:fldChar w:fldCharType="separate"/>
            </w:r>
            <w:r w:rsidRPr="005E695C">
              <w:rPr>
                <w:rStyle w:val="Hipervnculo"/>
                <w:rFonts w:ascii="Palatino Linotype" w:hAnsi="Palatino Linotype"/>
                <w:noProof/>
                <w:rPrChange w:id="1202" w:author="root" w:date="2016-09-08T18:28:00Z">
                  <w:rPr>
                    <w:rStyle w:val="Hipervnculo"/>
                    <w:noProof/>
                  </w:rPr>
                </w:rPrChange>
              </w:rPr>
              <w:t>7</w:t>
            </w:r>
            <w:r w:rsidRPr="005E695C">
              <w:rPr>
                <w:rFonts w:ascii="Palatino Linotype" w:eastAsiaTheme="minorEastAsia" w:hAnsi="Palatino Linotype"/>
                <w:noProof/>
                <w:lang w:eastAsia="es-ES"/>
                <w:rPrChange w:id="1203" w:author="root" w:date="2016-09-08T18:28:00Z">
                  <w:rPr>
                    <w:rFonts w:eastAsiaTheme="minorEastAsia"/>
                    <w:noProof/>
                    <w:lang w:eastAsia="es-ES"/>
                  </w:rPr>
                </w:rPrChange>
              </w:rPr>
              <w:tab/>
            </w:r>
            <w:r w:rsidRPr="005E695C">
              <w:rPr>
                <w:rStyle w:val="Hipervnculo"/>
                <w:rFonts w:ascii="Palatino Linotype" w:hAnsi="Palatino Linotype"/>
                <w:noProof/>
                <w:rPrChange w:id="1204" w:author="root" w:date="2016-09-08T18:28:00Z">
                  <w:rPr>
                    <w:rStyle w:val="Hipervnculo"/>
                    <w:noProof/>
                  </w:rPr>
                </w:rPrChange>
              </w:rPr>
              <w:t>Conclusiones y valoración personal</w:t>
            </w:r>
            <w:r w:rsidRPr="005E695C">
              <w:rPr>
                <w:rFonts w:ascii="Palatino Linotype" w:hAnsi="Palatino Linotype"/>
                <w:noProof/>
                <w:webHidden/>
                <w:rPrChange w:id="1205" w:author="root" w:date="2016-09-08T18:28:00Z">
                  <w:rPr>
                    <w:noProof/>
                    <w:webHidden/>
                  </w:rPr>
                </w:rPrChange>
              </w:rPr>
              <w:tab/>
            </w:r>
            <w:r w:rsidRPr="005E695C">
              <w:rPr>
                <w:rFonts w:ascii="Palatino Linotype" w:hAnsi="Palatino Linotype"/>
                <w:noProof/>
                <w:webHidden/>
                <w:rPrChange w:id="1206" w:author="root" w:date="2016-09-08T18:28:00Z">
                  <w:rPr>
                    <w:noProof/>
                    <w:webHidden/>
                  </w:rPr>
                </w:rPrChange>
              </w:rPr>
              <w:fldChar w:fldCharType="begin"/>
            </w:r>
            <w:r w:rsidRPr="005E695C">
              <w:rPr>
                <w:rFonts w:ascii="Palatino Linotype" w:hAnsi="Palatino Linotype"/>
                <w:noProof/>
                <w:webHidden/>
                <w:rPrChange w:id="1207" w:author="root" w:date="2016-09-08T18:28:00Z">
                  <w:rPr>
                    <w:noProof/>
                    <w:webHidden/>
                  </w:rPr>
                </w:rPrChange>
              </w:rPr>
              <w:instrText xml:space="preserve"> PAGEREF _Toc461122707 \h </w:instrText>
            </w:r>
          </w:ins>
          <w:r w:rsidRPr="005E695C">
            <w:rPr>
              <w:rFonts w:ascii="Palatino Linotype" w:hAnsi="Palatino Linotype"/>
              <w:noProof/>
              <w:webHidden/>
              <w:rPrChange w:id="1208" w:author="root" w:date="2016-09-08T18:28:00Z">
                <w:rPr>
                  <w:rFonts w:ascii="Palatino Linotype" w:hAnsi="Palatino Linotype"/>
                  <w:noProof/>
                  <w:webHidden/>
                </w:rPr>
              </w:rPrChange>
            </w:rPr>
          </w:r>
          <w:r w:rsidRPr="005E695C">
            <w:rPr>
              <w:rFonts w:ascii="Palatino Linotype" w:hAnsi="Palatino Linotype"/>
              <w:noProof/>
              <w:webHidden/>
              <w:rPrChange w:id="1209" w:author="root" w:date="2016-09-08T18:28:00Z">
                <w:rPr>
                  <w:noProof/>
                  <w:webHidden/>
                </w:rPr>
              </w:rPrChange>
            </w:rPr>
            <w:fldChar w:fldCharType="separate"/>
          </w:r>
          <w:ins w:id="1210" w:author="root" w:date="2016-09-08T18:43:00Z">
            <w:r w:rsidR="00E516AC">
              <w:rPr>
                <w:rFonts w:ascii="Palatino Linotype" w:hAnsi="Palatino Linotype"/>
                <w:noProof/>
                <w:webHidden/>
              </w:rPr>
              <w:t>59</w:t>
            </w:r>
          </w:ins>
          <w:ins w:id="1211" w:author="root" w:date="2016-09-08T18:28:00Z">
            <w:r w:rsidRPr="005E695C">
              <w:rPr>
                <w:rFonts w:ascii="Palatino Linotype" w:hAnsi="Palatino Linotype"/>
                <w:noProof/>
                <w:webHidden/>
                <w:rPrChange w:id="1212" w:author="root" w:date="2016-09-08T18:28:00Z">
                  <w:rPr>
                    <w:noProof/>
                    <w:webHidden/>
                  </w:rPr>
                </w:rPrChange>
              </w:rPr>
              <w:fldChar w:fldCharType="end"/>
            </w:r>
            <w:r w:rsidRPr="005E695C">
              <w:rPr>
                <w:rStyle w:val="Hipervnculo"/>
                <w:rFonts w:ascii="Palatino Linotype" w:hAnsi="Palatino Linotype"/>
                <w:noProof/>
                <w:rPrChange w:id="1213" w:author="root" w:date="2016-09-08T18:28:00Z">
                  <w:rPr>
                    <w:rStyle w:val="Hipervnculo"/>
                    <w:noProof/>
                  </w:rPr>
                </w:rPrChange>
              </w:rPr>
              <w:fldChar w:fldCharType="end"/>
            </w:r>
          </w:ins>
        </w:p>
        <w:p w14:paraId="5B58AB42" w14:textId="77777777" w:rsidR="005E695C" w:rsidRPr="005E695C" w:rsidRDefault="005E695C">
          <w:pPr>
            <w:pStyle w:val="TDC1"/>
            <w:tabs>
              <w:tab w:val="left" w:pos="440"/>
              <w:tab w:val="right" w:leader="dot" w:pos="8494"/>
            </w:tabs>
            <w:spacing w:line="336" w:lineRule="auto"/>
            <w:rPr>
              <w:ins w:id="1214" w:author="root" w:date="2016-09-08T18:28:00Z"/>
              <w:rFonts w:ascii="Palatino Linotype" w:eastAsiaTheme="minorEastAsia" w:hAnsi="Palatino Linotype"/>
              <w:noProof/>
              <w:lang w:eastAsia="es-ES"/>
              <w:rPrChange w:id="1215" w:author="root" w:date="2016-09-08T18:28:00Z">
                <w:rPr>
                  <w:ins w:id="1216" w:author="root" w:date="2016-09-08T18:28:00Z"/>
                  <w:rFonts w:eastAsiaTheme="minorEastAsia"/>
                  <w:noProof/>
                  <w:lang w:eastAsia="es-ES"/>
                </w:rPr>
              </w:rPrChange>
            </w:rPr>
            <w:pPrChange w:id="1217" w:author="root" w:date="2016-09-08T18:29:00Z">
              <w:pPr>
                <w:pStyle w:val="TDC1"/>
                <w:tabs>
                  <w:tab w:val="left" w:pos="440"/>
                  <w:tab w:val="right" w:leader="dot" w:pos="8494"/>
                </w:tabs>
              </w:pPr>
            </w:pPrChange>
          </w:pPr>
          <w:ins w:id="1218" w:author="root" w:date="2016-09-08T18:28:00Z">
            <w:r w:rsidRPr="005E695C">
              <w:rPr>
                <w:rStyle w:val="Hipervnculo"/>
                <w:rFonts w:ascii="Palatino Linotype" w:hAnsi="Palatino Linotype"/>
                <w:noProof/>
                <w:rPrChange w:id="1219" w:author="root" w:date="2016-09-08T18:28:00Z">
                  <w:rPr>
                    <w:rStyle w:val="Hipervnculo"/>
                    <w:noProof/>
                  </w:rPr>
                </w:rPrChange>
              </w:rPr>
              <w:fldChar w:fldCharType="begin"/>
            </w:r>
            <w:r w:rsidRPr="005E695C">
              <w:rPr>
                <w:rStyle w:val="Hipervnculo"/>
                <w:rFonts w:ascii="Palatino Linotype" w:hAnsi="Palatino Linotype"/>
                <w:noProof/>
                <w:rPrChange w:id="1220" w:author="root" w:date="2016-09-08T18:28:00Z">
                  <w:rPr>
                    <w:rStyle w:val="Hipervnculo"/>
                    <w:noProof/>
                  </w:rPr>
                </w:rPrChange>
              </w:rPr>
              <w:instrText xml:space="preserve"> </w:instrText>
            </w:r>
            <w:r w:rsidRPr="005E695C">
              <w:rPr>
                <w:rFonts w:ascii="Palatino Linotype" w:hAnsi="Palatino Linotype"/>
                <w:noProof/>
                <w:rPrChange w:id="1221" w:author="root" w:date="2016-09-08T18:28:00Z">
                  <w:rPr>
                    <w:noProof/>
                  </w:rPr>
                </w:rPrChange>
              </w:rPr>
              <w:instrText>HYPERLINK \l "_Toc461122708"</w:instrText>
            </w:r>
            <w:r w:rsidRPr="005E695C">
              <w:rPr>
                <w:rStyle w:val="Hipervnculo"/>
                <w:rFonts w:ascii="Palatino Linotype" w:hAnsi="Palatino Linotype"/>
                <w:noProof/>
                <w:rPrChange w:id="1222" w:author="root" w:date="2016-09-08T18:28:00Z">
                  <w:rPr>
                    <w:rStyle w:val="Hipervnculo"/>
                    <w:noProof/>
                  </w:rPr>
                </w:rPrChange>
              </w:rPr>
              <w:instrText xml:space="preserve"> </w:instrText>
            </w:r>
            <w:r w:rsidRPr="005E695C">
              <w:rPr>
                <w:rStyle w:val="Hipervnculo"/>
                <w:rFonts w:ascii="Palatino Linotype" w:hAnsi="Palatino Linotype"/>
                <w:noProof/>
                <w:rPrChange w:id="1223" w:author="root" w:date="2016-09-08T18:28:00Z">
                  <w:rPr>
                    <w:rStyle w:val="Hipervnculo"/>
                    <w:noProof/>
                  </w:rPr>
                </w:rPrChange>
              </w:rPr>
              <w:fldChar w:fldCharType="separate"/>
            </w:r>
            <w:r w:rsidRPr="005E695C">
              <w:rPr>
                <w:rStyle w:val="Hipervnculo"/>
                <w:rFonts w:ascii="Palatino Linotype" w:hAnsi="Palatino Linotype"/>
                <w:noProof/>
                <w:rPrChange w:id="1224" w:author="root" w:date="2016-09-08T18:28:00Z">
                  <w:rPr>
                    <w:rStyle w:val="Hipervnculo"/>
                    <w:noProof/>
                  </w:rPr>
                </w:rPrChange>
              </w:rPr>
              <w:t>8</w:t>
            </w:r>
            <w:r w:rsidRPr="005E695C">
              <w:rPr>
                <w:rFonts w:ascii="Palatino Linotype" w:eastAsiaTheme="minorEastAsia" w:hAnsi="Palatino Linotype"/>
                <w:noProof/>
                <w:lang w:eastAsia="es-ES"/>
                <w:rPrChange w:id="1225" w:author="root" w:date="2016-09-08T18:28:00Z">
                  <w:rPr>
                    <w:rFonts w:eastAsiaTheme="minorEastAsia"/>
                    <w:noProof/>
                    <w:lang w:eastAsia="es-ES"/>
                  </w:rPr>
                </w:rPrChange>
              </w:rPr>
              <w:tab/>
            </w:r>
            <w:r w:rsidRPr="005E695C">
              <w:rPr>
                <w:rStyle w:val="Hipervnculo"/>
                <w:rFonts w:ascii="Palatino Linotype" w:hAnsi="Palatino Linotype"/>
                <w:noProof/>
                <w:rPrChange w:id="1226" w:author="root" w:date="2016-09-08T18:28:00Z">
                  <w:rPr>
                    <w:rStyle w:val="Hipervnculo"/>
                    <w:noProof/>
                  </w:rPr>
                </w:rPrChange>
              </w:rPr>
              <w:t>Bibliografía</w:t>
            </w:r>
            <w:r w:rsidRPr="005E695C">
              <w:rPr>
                <w:rFonts w:ascii="Palatino Linotype" w:hAnsi="Palatino Linotype"/>
                <w:noProof/>
                <w:webHidden/>
                <w:rPrChange w:id="1227" w:author="root" w:date="2016-09-08T18:28:00Z">
                  <w:rPr>
                    <w:noProof/>
                    <w:webHidden/>
                  </w:rPr>
                </w:rPrChange>
              </w:rPr>
              <w:tab/>
            </w:r>
            <w:r w:rsidRPr="005E695C">
              <w:rPr>
                <w:rFonts w:ascii="Palatino Linotype" w:hAnsi="Palatino Linotype"/>
                <w:noProof/>
                <w:webHidden/>
                <w:rPrChange w:id="1228" w:author="root" w:date="2016-09-08T18:28:00Z">
                  <w:rPr>
                    <w:noProof/>
                    <w:webHidden/>
                  </w:rPr>
                </w:rPrChange>
              </w:rPr>
              <w:fldChar w:fldCharType="begin"/>
            </w:r>
            <w:r w:rsidRPr="005E695C">
              <w:rPr>
                <w:rFonts w:ascii="Palatino Linotype" w:hAnsi="Palatino Linotype"/>
                <w:noProof/>
                <w:webHidden/>
                <w:rPrChange w:id="1229" w:author="root" w:date="2016-09-08T18:28:00Z">
                  <w:rPr>
                    <w:noProof/>
                    <w:webHidden/>
                  </w:rPr>
                </w:rPrChange>
              </w:rPr>
              <w:instrText xml:space="preserve"> PAGEREF _Toc461122708 \h </w:instrText>
            </w:r>
          </w:ins>
          <w:r w:rsidRPr="005E695C">
            <w:rPr>
              <w:rFonts w:ascii="Palatino Linotype" w:hAnsi="Palatino Linotype"/>
              <w:noProof/>
              <w:webHidden/>
              <w:rPrChange w:id="1230" w:author="root" w:date="2016-09-08T18:28:00Z">
                <w:rPr>
                  <w:rFonts w:ascii="Palatino Linotype" w:hAnsi="Palatino Linotype"/>
                  <w:noProof/>
                  <w:webHidden/>
                </w:rPr>
              </w:rPrChange>
            </w:rPr>
          </w:r>
          <w:r w:rsidRPr="005E695C">
            <w:rPr>
              <w:rFonts w:ascii="Palatino Linotype" w:hAnsi="Palatino Linotype"/>
              <w:noProof/>
              <w:webHidden/>
              <w:rPrChange w:id="1231" w:author="root" w:date="2016-09-08T18:28:00Z">
                <w:rPr>
                  <w:noProof/>
                  <w:webHidden/>
                </w:rPr>
              </w:rPrChange>
            </w:rPr>
            <w:fldChar w:fldCharType="separate"/>
          </w:r>
          <w:ins w:id="1232" w:author="root" w:date="2016-09-08T18:43:00Z">
            <w:r w:rsidR="00E516AC">
              <w:rPr>
                <w:rFonts w:ascii="Palatino Linotype" w:hAnsi="Palatino Linotype"/>
                <w:noProof/>
                <w:webHidden/>
              </w:rPr>
              <w:t>61</w:t>
            </w:r>
          </w:ins>
          <w:ins w:id="1233" w:author="root" w:date="2016-09-08T18:28:00Z">
            <w:r w:rsidRPr="005E695C">
              <w:rPr>
                <w:rFonts w:ascii="Palatino Linotype" w:hAnsi="Palatino Linotype"/>
                <w:noProof/>
                <w:webHidden/>
                <w:rPrChange w:id="1234" w:author="root" w:date="2016-09-08T18:28:00Z">
                  <w:rPr>
                    <w:noProof/>
                    <w:webHidden/>
                  </w:rPr>
                </w:rPrChange>
              </w:rPr>
              <w:fldChar w:fldCharType="end"/>
            </w:r>
            <w:r w:rsidRPr="005E695C">
              <w:rPr>
                <w:rStyle w:val="Hipervnculo"/>
                <w:rFonts w:ascii="Palatino Linotype" w:hAnsi="Palatino Linotype"/>
                <w:noProof/>
                <w:rPrChange w:id="1235" w:author="root" w:date="2016-09-08T18:28:00Z">
                  <w:rPr>
                    <w:rStyle w:val="Hipervnculo"/>
                    <w:noProof/>
                  </w:rPr>
                </w:rPrChange>
              </w:rPr>
              <w:fldChar w:fldCharType="end"/>
            </w:r>
          </w:ins>
        </w:p>
        <w:p w14:paraId="431769BF" w14:textId="77777777" w:rsidR="00C030E8" w:rsidRPr="005E695C" w:rsidDel="005E695C" w:rsidRDefault="00C030E8">
          <w:pPr>
            <w:pStyle w:val="TDC1"/>
            <w:tabs>
              <w:tab w:val="right" w:leader="dot" w:pos="8494"/>
            </w:tabs>
            <w:spacing w:line="336" w:lineRule="auto"/>
            <w:rPr>
              <w:del w:id="1236" w:author="root" w:date="2016-09-08T18:28:00Z"/>
              <w:rFonts w:ascii="Palatino Linotype" w:eastAsiaTheme="minorEastAsia" w:hAnsi="Palatino Linotype"/>
              <w:noProof/>
              <w:lang w:eastAsia="es-ES"/>
            </w:rPr>
            <w:pPrChange w:id="1237" w:author="root" w:date="2016-09-08T18:29:00Z">
              <w:pPr>
                <w:pStyle w:val="TDC1"/>
                <w:tabs>
                  <w:tab w:val="right" w:leader="dot" w:pos="8494"/>
                </w:tabs>
                <w:spacing w:line="360" w:lineRule="auto"/>
              </w:pPr>
            </w:pPrChange>
          </w:pPr>
          <w:del w:id="1238" w:author="root" w:date="2016-09-08T18:28:00Z">
            <w:r w:rsidRPr="005E695C" w:rsidDel="005E695C">
              <w:rPr>
                <w:rPrChange w:id="1239" w:author="root" w:date="2016-09-08T18:28:00Z">
                  <w:rPr>
                    <w:rStyle w:val="Hipervnculo"/>
                    <w:rFonts w:ascii="Palatino Linotype" w:hAnsi="Palatino Linotype"/>
                    <w:noProof/>
                  </w:rPr>
                </w:rPrChange>
              </w:rPr>
              <w:delText>Resumen</w:delText>
            </w:r>
            <w:r w:rsidRPr="005E695C" w:rsidDel="005E695C">
              <w:rPr>
                <w:rFonts w:ascii="Palatino Linotype" w:hAnsi="Palatino Linotype"/>
                <w:noProof/>
                <w:webHidden/>
              </w:rPr>
              <w:tab/>
            </w:r>
            <w:r w:rsidR="005E695C" w:rsidRPr="005E695C" w:rsidDel="005E695C">
              <w:rPr>
                <w:rFonts w:ascii="Palatino Linotype" w:hAnsi="Palatino Linotype"/>
                <w:noProof/>
                <w:webHidden/>
              </w:rPr>
              <w:delText>1</w:delText>
            </w:r>
          </w:del>
        </w:p>
        <w:p w14:paraId="7440ABA3" w14:textId="77777777" w:rsidR="00C030E8" w:rsidRPr="005E695C" w:rsidDel="005E695C" w:rsidRDefault="00C030E8">
          <w:pPr>
            <w:pStyle w:val="TDC1"/>
            <w:tabs>
              <w:tab w:val="right" w:leader="dot" w:pos="8494"/>
            </w:tabs>
            <w:spacing w:line="336" w:lineRule="auto"/>
            <w:rPr>
              <w:del w:id="1240" w:author="root" w:date="2016-09-08T18:28:00Z"/>
              <w:rFonts w:ascii="Palatino Linotype" w:eastAsiaTheme="minorEastAsia" w:hAnsi="Palatino Linotype"/>
              <w:noProof/>
              <w:lang w:eastAsia="es-ES"/>
            </w:rPr>
            <w:pPrChange w:id="1241" w:author="root" w:date="2016-09-08T18:29:00Z">
              <w:pPr>
                <w:pStyle w:val="TDC1"/>
                <w:tabs>
                  <w:tab w:val="right" w:leader="dot" w:pos="8494"/>
                </w:tabs>
                <w:spacing w:line="360" w:lineRule="auto"/>
              </w:pPr>
            </w:pPrChange>
          </w:pPr>
          <w:del w:id="1242" w:author="root" w:date="2016-09-08T18:28:00Z">
            <w:r w:rsidRPr="005E695C" w:rsidDel="005E695C">
              <w:rPr>
                <w:rPrChange w:id="1243" w:author="root" w:date="2016-09-08T18:28:00Z">
                  <w:rPr>
                    <w:rStyle w:val="Hipervnculo"/>
                    <w:rFonts w:ascii="Palatino Linotype" w:hAnsi="Palatino Linotype"/>
                    <w:noProof/>
                  </w:rPr>
                </w:rPrChange>
              </w:rPr>
              <w:delText>Justificación y objetivos</w:delText>
            </w:r>
            <w:r w:rsidRPr="005E695C" w:rsidDel="005E695C">
              <w:rPr>
                <w:rFonts w:ascii="Palatino Linotype" w:hAnsi="Palatino Linotype"/>
                <w:noProof/>
                <w:webHidden/>
              </w:rPr>
              <w:tab/>
            </w:r>
            <w:r w:rsidR="005E695C" w:rsidRPr="005E695C" w:rsidDel="005E695C">
              <w:rPr>
                <w:rFonts w:ascii="Palatino Linotype" w:hAnsi="Palatino Linotype"/>
                <w:noProof/>
                <w:webHidden/>
              </w:rPr>
              <w:delText>2</w:delText>
            </w:r>
          </w:del>
        </w:p>
        <w:p w14:paraId="70057197" w14:textId="77777777" w:rsidR="00C030E8" w:rsidRPr="005E695C" w:rsidDel="005E695C" w:rsidRDefault="00C030E8">
          <w:pPr>
            <w:pStyle w:val="TDC1"/>
            <w:tabs>
              <w:tab w:val="right" w:leader="dot" w:pos="8494"/>
            </w:tabs>
            <w:spacing w:line="336" w:lineRule="auto"/>
            <w:rPr>
              <w:del w:id="1244" w:author="root" w:date="2016-09-08T18:28:00Z"/>
              <w:rFonts w:ascii="Palatino Linotype" w:eastAsiaTheme="minorEastAsia" w:hAnsi="Palatino Linotype"/>
              <w:noProof/>
              <w:lang w:eastAsia="es-ES"/>
            </w:rPr>
            <w:pPrChange w:id="1245" w:author="root" w:date="2016-09-08T18:29:00Z">
              <w:pPr>
                <w:pStyle w:val="TDC1"/>
                <w:tabs>
                  <w:tab w:val="right" w:leader="dot" w:pos="8494"/>
                </w:tabs>
                <w:spacing w:line="360" w:lineRule="auto"/>
              </w:pPr>
            </w:pPrChange>
          </w:pPr>
          <w:del w:id="1246" w:author="root" w:date="2016-09-08T18:28:00Z">
            <w:r w:rsidRPr="005E695C" w:rsidDel="005E695C">
              <w:rPr>
                <w:rPrChange w:id="1247" w:author="root" w:date="2016-09-08T18:28:00Z">
                  <w:rPr>
                    <w:rStyle w:val="Hipervnculo"/>
                    <w:rFonts w:ascii="Palatino Linotype" w:hAnsi="Palatino Linotype"/>
                    <w:noProof/>
                  </w:rPr>
                </w:rPrChange>
              </w:rPr>
              <w:delText>Agradecimientos</w:delText>
            </w:r>
            <w:r w:rsidRPr="005E695C" w:rsidDel="005E695C">
              <w:rPr>
                <w:rFonts w:ascii="Palatino Linotype" w:hAnsi="Palatino Linotype"/>
                <w:noProof/>
                <w:webHidden/>
              </w:rPr>
              <w:tab/>
            </w:r>
            <w:r w:rsidR="005E695C" w:rsidRPr="005E695C" w:rsidDel="005E695C">
              <w:rPr>
                <w:rFonts w:ascii="Palatino Linotype" w:hAnsi="Palatino Linotype"/>
                <w:noProof/>
                <w:webHidden/>
              </w:rPr>
              <w:delText>3</w:delText>
            </w:r>
          </w:del>
        </w:p>
        <w:p w14:paraId="1BE3A4EB" w14:textId="44143BE7" w:rsidR="00C030E8" w:rsidRPr="005E695C" w:rsidDel="00242359" w:rsidRDefault="00C030E8">
          <w:pPr>
            <w:pStyle w:val="TDC1"/>
            <w:tabs>
              <w:tab w:val="right" w:leader="dot" w:pos="8494"/>
            </w:tabs>
            <w:spacing w:line="336" w:lineRule="auto"/>
            <w:rPr>
              <w:del w:id="1248" w:author="root" w:date="2016-09-07T19:39:00Z"/>
              <w:rFonts w:ascii="Palatino Linotype" w:eastAsiaTheme="minorEastAsia" w:hAnsi="Palatino Linotype"/>
              <w:noProof/>
              <w:lang w:eastAsia="es-ES"/>
            </w:rPr>
            <w:pPrChange w:id="1249" w:author="root" w:date="2016-09-08T18:29:00Z">
              <w:pPr>
                <w:pStyle w:val="TDC1"/>
                <w:tabs>
                  <w:tab w:val="right" w:leader="dot" w:pos="8494"/>
                </w:tabs>
                <w:spacing w:line="360" w:lineRule="auto"/>
              </w:pPr>
            </w:pPrChange>
          </w:pPr>
          <w:del w:id="1250" w:author="root" w:date="2016-09-07T19:39:00Z">
            <w:r w:rsidRPr="005E695C" w:rsidDel="00242359">
              <w:rPr>
                <w:rPrChange w:id="1251" w:author="root" w:date="2016-09-08T18:28:00Z">
                  <w:rPr>
                    <w:rStyle w:val="Hipervnculo"/>
                    <w:rFonts w:ascii="Palatino Linotype" w:hAnsi="Palatino Linotype"/>
                    <w:noProof/>
                  </w:rPr>
                </w:rPrChange>
              </w:rPr>
              <w:delText>Citas</w:delText>
            </w:r>
            <w:r w:rsidRPr="005E695C" w:rsidDel="00242359">
              <w:rPr>
                <w:rFonts w:ascii="Palatino Linotype" w:hAnsi="Palatino Linotype"/>
                <w:noProof/>
                <w:webHidden/>
              </w:rPr>
              <w:tab/>
            </w:r>
            <w:r w:rsidR="00242359" w:rsidRPr="005E695C" w:rsidDel="00242359">
              <w:rPr>
                <w:rFonts w:ascii="Palatino Linotype" w:hAnsi="Palatino Linotype"/>
                <w:noProof/>
                <w:webHidden/>
              </w:rPr>
              <w:delText>4</w:delText>
            </w:r>
          </w:del>
        </w:p>
        <w:p w14:paraId="073A96FA" w14:textId="77777777" w:rsidR="00C030E8" w:rsidRPr="005E695C" w:rsidDel="005E695C" w:rsidRDefault="00C030E8">
          <w:pPr>
            <w:pStyle w:val="TDC1"/>
            <w:tabs>
              <w:tab w:val="right" w:leader="dot" w:pos="8494"/>
            </w:tabs>
            <w:spacing w:line="336" w:lineRule="auto"/>
            <w:rPr>
              <w:del w:id="1252" w:author="root" w:date="2016-09-08T18:28:00Z"/>
              <w:rFonts w:ascii="Palatino Linotype" w:eastAsiaTheme="minorEastAsia" w:hAnsi="Palatino Linotype"/>
              <w:noProof/>
              <w:lang w:eastAsia="es-ES"/>
            </w:rPr>
            <w:pPrChange w:id="1253" w:author="root" w:date="2016-09-08T18:29:00Z">
              <w:pPr>
                <w:pStyle w:val="TDC1"/>
                <w:tabs>
                  <w:tab w:val="right" w:leader="dot" w:pos="8494"/>
                </w:tabs>
                <w:spacing w:line="360" w:lineRule="auto"/>
              </w:pPr>
            </w:pPrChange>
          </w:pPr>
          <w:del w:id="1254" w:author="root" w:date="2016-09-08T18:28:00Z">
            <w:r w:rsidRPr="005E695C" w:rsidDel="005E695C">
              <w:rPr>
                <w:rPrChange w:id="1255" w:author="root" w:date="2016-09-08T18:28:00Z">
                  <w:rPr>
                    <w:rStyle w:val="Hipervnculo"/>
                    <w:rFonts w:ascii="Palatino Linotype" w:hAnsi="Palatino Linotype"/>
                    <w:noProof/>
                  </w:rPr>
                </w:rPrChange>
              </w:rPr>
              <w:delText>Índice de figuras</w:delText>
            </w:r>
            <w:r w:rsidRPr="005E695C" w:rsidDel="005E695C">
              <w:rPr>
                <w:rFonts w:ascii="Palatino Linotype" w:hAnsi="Palatino Linotype"/>
                <w:noProof/>
                <w:webHidden/>
              </w:rPr>
              <w:tab/>
            </w:r>
          </w:del>
          <w:del w:id="1256" w:author="root" w:date="2016-09-07T19:39:00Z">
            <w:r w:rsidR="00242359" w:rsidRPr="005E695C" w:rsidDel="00242359">
              <w:rPr>
                <w:rFonts w:ascii="Palatino Linotype" w:hAnsi="Palatino Linotype"/>
                <w:noProof/>
                <w:webHidden/>
              </w:rPr>
              <w:delText>7</w:delText>
            </w:r>
          </w:del>
        </w:p>
        <w:p w14:paraId="6DBEB2DC" w14:textId="77777777" w:rsidR="00C030E8" w:rsidRPr="005E695C" w:rsidDel="005E695C" w:rsidRDefault="00C030E8">
          <w:pPr>
            <w:pStyle w:val="TDC1"/>
            <w:tabs>
              <w:tab w:val="left" w:pos="440"/>
              <w:tab w:val="right" w:leader="dot" w:pos="8494"/>
            </w:tabs>
            <w:spacing w:line="336" w:lineRule="auto"/>
            <w:rPr>
              <w:del w:id="1257" w:author="root" w:date="2016-09-08T18:28:00Z"/>
              <w:rFonts w:ascii="Palatino Linotype" w:eastAsiaTheme="minorEastAsia" w:hAnsi="Palatino Linotype"/>
              <w:noProof/>
              <w:lang w:eastAsia="es-ES"/>
            </w:rPr>
            <w:pPrChange w:id="1258" w:author="root" w:date="2016-09-08T18:29:00Z">
              <w:pPr>
                <w:pStyle w:val="TDC1"/>
                <w:tabs>
                  <w:tab w:val="left" w:pos="440"/>
                  <w:tab w:val="right" w:leader="dot" w:pos="8494"/>
                </w:tabs>
                <w:spacing w:line="360" w:lineRule="auto"/>
              </w:pPr>
            </w:pPrChange>
          </w:pPr>
          <w:del w:id="1259" w:author="root" w:date="2016-09-08T18:28:00Z">
            <w:r w:rsidRPr="005E695C" w:rsidDel="005E695C">
              <w:rPr>
                <w:rPrChange w:id="1260" w:author="root" w:date="2016-09-08T18:28:00Z">
                  <w:rPr>
                    <w:rStyle w:val="Hipervnculo"/>
                    <w:rFonts w:ascii="Palatino Linotype" w:hAnsi="Palatino Linotype"/>
                    <w:noProof/>
                  </w:rPr>
                </w:rPrChange>
              </w:rPr>
              <w:delText>1</w:delText>
            </w:r>
            <w:r w:rsidRPr="005E695C" w:rsidDel="005E695C">
              <w:rPr>
                <w:rFonts w:ascii="Palatino Linotype" w:eastAsiaTheme="minorEastAsia" w:hAnsi="Palatino Linotype"/>
                <w:noProof/>
                <w:lang w:eastAsia="es-ES"/>
              </w:rPr>
              <w:tab/>
            </w:r>
            <w:r w:rsidRPr="005E695C" w:rsidDel="005E695C">
              <w:rPr>
                <w:rPrChange w:id="1261" w:author="root" w:date="2016-09-08T18:28:00Z">
                  <w:rPr>
                    <w:rStyle w:val="Hipervnculo"/>
                    <w:rFonts w:ascii="Palatino Linotype" w:hAnsi="Palatino Linotype"/>
                    <w:noProof/>
                  </w:rPr>
                </w:rPrChange>
              </w:rPr>
              <w:delText>Introducción</w:delText>
            </w:r>
            <w:r w:rsidRPr="005E695C" w:rsidDel="005E695C">
              <w:rPr>
                <w:rFonts w:ascii="Palatino Linotype" w:hAnsi="Palatino Linotype"/>
                <w:noProof/>
                <w:webHidden/>
              </w:rPr>
              <w:tab/>
            </w:r>
          </w:del>
          <w:del w:id="1262" w:author="root" w:date="2016-09-07T19:38:00Z">
            <w:r w:rsidRPr="005E695C" w:rsidDel="00242359">
              <w:rPr>
                <w:rFonts w:ascii="Palatino Linotype" w:hAnsi="Palatino Linotype"/>
                <w:noProof/>
                <w:webHidden/>
              </w:rPr>
              <w:delText>8</w:delText>
            </w:r>
          </w:del>
        </w:p>
        <w:p w14:paraId="47E08B0C" w14:textId="77777777" w:rsidR="00C030E8" w:rsidRPr="005E695C" w:rsidDel="005E695C" w:rsidRDefault="00C030E8">
          <w:pPr>
            <w:pStyle w:val="TDC1"/>
            <w:tabs>
              <w:tab w:val="left" w:pos="440"/>
              <w:tab w:val="right" w:leader="dot" w:pos="8494"/>
            </w:tabs>
            <w:spacing w:line="336" w:lineRule="auto"/>
            <w:rPr>
              <w:del w:id="1263" w:author="root" w:date="2016-09-08T18:28:00Z"/>
              <w:rFonts w:ascii="Palatino Linotype" w:eastAsiaTheme="minorEastAsia" w:hAnsi="Palatino Linotype"/>
              <w:noProof/>
              <w:lang w:eastAsia="es-ES"/>
            </w:rPr>
            <w:pPrChange w:id="1264" w:author="root" w:date="2016-09-08T18:29:00Z">
              <w:pPr>
                <w:pStyle w:val="TDC1"/>
                <w:tabs>
                  <w:tab w:val="left" w:pos="440"/>
                  <w:tab w:val="right" w:leader="dot" w:pos="8494"/>
                </w:tabs>
                <w:spacing w:line="360" w:lineRule="auto"/>
              </w:pPr>
            </w:pPrChange>
          </w:pPr>
          <w:del w:id="1265" w:author="root" w:date="2016-09-08T18:28:00Z">
            <w:r w:rsidRPr="005E695C" w:rsidDel="005E695C">
              <w:rPr>
                <w:rPrChange w:id="1266" w:author="root" w:date="2016-09-08T18:28:00Z">
                  <w:rPr>
                    <w:rStyle w:val="Hipervnculo"/>
                    <w:rFonts w:ascii="Palatino Linotype" w:hAnsi="Palatino Linotype"/>
                    <w:noProof/>
                  </w:rPr>
                </w:rPrChange>
              </w:rPr>
              <w:delText>2</w:delText>
            </w:r>
            <w:r w:rsidRPr="005E695C" w:rsidDel="005E695C">
              <w:rPr>
                <w:rFonts w:ascii="Palatino Linotype" w:eastAsiaTheme="minorEastAsia" w:hAnsi="Palatino Linotype"/>
                <w:noProof/>
                <w:lang w:eastAsia="es-ES"/>
              </w:rPr>
              <w:tab/>
            </w:r>
            <w:r w:rsidRPr="005E695C" w:rsidDel="005E695C">
              <w:rPr>
                <w:rPrChange w:id="1267" w:author="root" w:date="2016-09-08T18:28:00Z">
                  <w:rPr>
                    <w:rStyle w:val="Hipervnculo"/>
                    <w:rFonts w:ascii="Palatino Linotype" w:hAnsi="Palatino Linotype"/>
                    <w:noProof/>
                  </w:rPr>
                </w:rPrChange>
              </w:rPr>
              <w:delText>Marco teórico</w:delText>
            </w:r>
            <w:r w:rsidRPr="005E695C" w:rsidDel="005E695C">
              <w:rPr>
                <w:rFonts w:ascii="Palatino Linotype" w:hAnsi="Palatino Linotype"/>
                <w:noProof/>
                <w:webHidden/>
              </w:rPr>
              <w:tab/>
            </w:r>
          </w:del>
          <w:del w:id="1268" w:author="root" w:date="2016-09-07T19:38:00Z">
            <w:r w:rsidRPr="005E695C" w:rsidDel="00242359">
              <w:rPr>
                <w:rFonts w:ascii="Palatino Linotype" w:hAnsi="Palatino Linotype"/>
                <w:noProof/>
                <w:webHidden/>
              </w:rPr>
              <w:delText>10</w:delText>
            </w:r>
          </w:del>
        </w:p>
        <w:p w14:paraId="0C431F35" w14:textId="77777777" w:rsidR="00C030E8" w:rsidRPr="005E695C" w:rsidDel="005E695C" w:rsidRDefault="00C030E8">
          <w:pPr>
            <w:pStyle w:val="TDC2"/>
            <w:tabs>
              <w:tab w:val="left" w:pos="880"/>
              <w:tab w:val="right" w:leader="dot" w:pos="8494"/>
            </w:tabs>
            <w:spacing w:line="336" w:lineRule="auto"/>
            <w:rPr>
              <w:del w:id="1269" w:author="root" w:date="2016-09-08T18:28:00Z"/>
              <w:rFonts w:ascii="Palatino Linotype" w:eastAsiaTheme="minorEastAsia" w:hAnsi="Palatino Linotype"/>
              <w:noProof/>
              <w:lang w:eastAsia="es-ES"/>
            </w:rPr>
            <w:pPrChange w:id="1270" w:author="root" w:date="2016-09-08T18:29:00Z">
              <w:pPr>
                <w:pStyle w:val="TDC2"/>
                <w:tabs>
                  <w:tab w:val="left" w:pos="880"/>
                  <w:tab w:val="right" w:leader="dot" w:pos="8494"/>
                </w:tabs>
                <w:spacing w:line="360" w:lineRule="auto"/>
              </w:pPr>
            </w:pPrChange>
          </w:pPr>
          <w:del w:id="1271" w:author="root" w:date="2016-09-08T18:28:00Z">
            <w:r w:rsidRPr="005E695C" w:rsidDel="005E695C">
              <w:rPr>
                <w:rPrChange w:id="1272" w:author="root" w:date="2016-09-08T18:28:00Z">
                  <w:rPr>
                    <w:rStyle w:val="Hipervnculo"/>
                    <w:rFonts w:ascii="Palatino Linotype" w:hAnsi="Palatino Linotype"/>
                    <w:noProof/>
                  </w:rPr>
                </w:rPrChange>
              </w:rPr>
              <w:delText>2.1</w:delText>
            </w:r>
            <w:r w:rsidRPr="005E695C" w:rsidDel="005E695C">
              <w:rPr>
                <w:rFonts w:ascii="Palatino Linotype" w:eastAsiaTheme="minorEastAsia" w:hAnsi="Palatino Linotype"/>
                <w:noProof/>
                <w:lang w:eastAsia="es-ES"/>
              </w:rPr>
              <w:tab/>
            </w:r>
            <w:r w:rsidRPr="005E695C" w:rsidDel="005E695C">
              <w:rPr>
                <w:rPrChange w:id="1273" w:author="root" w:date="2016-09-08T18:28:00Z">
                  <w:rPr>
                    <w:rStyle w:val="Hipervnculo"/>
                    <w:rFonts w:ascii="Palatino Linotype" w:hAnsi="Palatino Linotype"/>
                    <w:noProof/>
                  </w:rPr>
                </w:rPrChange>
              </w:rPr>
              <w:delText>Lenguajes de programación Web</w:delText>
            </w:r>
            <w:r w:rsidRPr="005E695C" w:rsidDel="005E695C">
              <w:rPr>
                <w:rFonts w:ascii="Palatino Linotype" w:hAnsi="Palatino Linotype"/>
                <w:noProof/>
                <w:webHidden/>
              </w:rPr>
              <w:tab/>
            </w:r>
          </w:del>
          <w:del w:id="1274" w:author="root" w:date="2016-09-07T19:38:00Z">
            <w:r w:rsidRPr="005E695C" w:rsidDel="00242359">
              <w:rPr>
                <w:rFonts w:ascii="Palatino Linotype" w:hAnsi="Palatino Linotype"/>
                <w:noProof/>
                <w:webHidden/>
              </w:rPr>
              <w:delText>10</w:delText>
            </w:r>
          </w:del>
        </w:p>
        <w:p w14:paraId="0610F18D" w14:textId="77777777" w:rsidR="00C030E8" w:rsidRPr="005E695C" w:rsidDel="005E695C" w:rsidRDefault="00C030E8">
          <w:pPr>
            <w:pStyle w:val="TDC3"/>
            <w:tabs>
              <w:tab w:val="left" w:pos="1320"/>
              <w:tab w:val="right" w:leader="dot" w:pos="8494"/>
            </w:tabs>
            <w:spacing w:line="336" w:lineRule="auto"/>
            <w:rPr>
              <w:del w:id="1275" w:author="root" w:date="2016-09-08T18:28:00Z"/>
              <w:rFonts w:ascii="Palatino Linotype" w:eastAsiaTheme="minorEastAsia" w:hAnsi="Palatino Linotype"/>
              <w:noProof/>
              <w:lang w:eastAsia="es-ES"/>
            </w:rPr>
            <w:pPrChange w:id="1276" w:author="root" w:date="2016-09-08T18:29:00Z">
              <w:pPr>
                <w:pStyle w:val="TDC3"/>
                <w:tabs>
                  <w:tab w:val="left" w:pos="1320"/>
                  <w:tab w:val="right" w:leader="dot" w:pos="8494"/>
                </w:tabs>
                <w:spacing w:line="360" w:lineRule="auto"/>
              </w:pPr>
            </w:pPrChange>
          </w:pPr>
          <w:del w:id="1277" w:author="root" w:date="2016-09-08T18:28:00Z">
            <w:r w:rsidRPr="005E695C" w:rsidDel="005E695C">
              <w:rPr>
                <w:rPrChange w:id="1278" w:author="root" w:date="2016-09-08T18:28:00Z">
                  <w:rPr>
                    <w:rStyle w:val="Hipervnculo"/>
                    <w:rFonts w:ascii="Palatino Linotype" w:hAnsi="Palatino Linotype"/>
                    <w:noProof/>
                  </w:rPr>
                </w:rPrChange>
              </w:rPr>
              <w:delText>2.1.1</w:delText>
            </w:r>
            <w:r w:rsidRPr="005E695C" w:rsidDel="005E695C">
              <w:rPr>
                <w:rFonts w:ascii="Palatino Linotype" w:eastAsiaTheme="minorEastAsia" w:hAnsi="Palatino Linotype"/>
                <w:noProof/>
                <w:lang w:eastAsia="es-ES"/>
              </w:rPr>
              <w:tab/>
            </w:r>
            <w:r w:rsidRPr="005E695C" w:rsidDel="005E695C">
              <w:rPr>
                <w:rPrChange w:id="1279" w:author="root" w:date="2016-09-08T18:28:00Z">
                  <w:rPr>
                    <w:rStyle w:val="Hipervnculo"/>
                    <w:rFonts w:ascii="Palatino Linotype" w:hAnsi="Palatino Linotype"/>
                    <w:noProof/>
                  </w:rPr>
                </w:rPrChange>
              </w:rPr>
              <w:delText>HTML 5</w:delText>
            </w:r>
            <w:r w:rsidRPr="005E695C" w:rsidDel="005E695C">
              <w:rPr>
                <w:rFonts w:ascii="Palatino Linotype" w:hAnsi="Palatino Linotype"/>
                <w:noProof/>
                <w:webHidden/>
              </w:rPr>
              <w:tab/>
            </w:r>
          </w:del>
          <w:del w:id="1280" w:author="root" w:date="2016-09-07T19:38:00Z">
            <w:r w:rsidRPr="005E695C" w:rsidDel="00242359">
              <w:rPr>
                <w:rFonts w:ascii="Palatino Linotype" w:hAnsi="Palatino Linotype"/>
                <w:noProof/>
                <w:webHidden/>
              </w:rPr>
              <w:delText>10</w:delText>
            </w:r>
          </w:del>
        </w:p>
        <w:p w14:paraId="530F51AA" w14:textId="77777777" w:rsidR="00C030E8" w:rsidRPr="005E695C" w:rsidDel="005E695C" w:rsidRDefault="00C030E8">
          <w:pPr>
            <w:pStyle w:val="TDC3"/>
            <w:tabs>
              <w:tab w:val="left" w:pos="1320"/>
              <w:tab w:val="right" w:leader="dot" w:pos="8494"/>
            </w:tabs>
            <w:spacing w:line="336" w:lineRule="auto"/>
            <w:rPr>
              <w:del w:id="1281" w:author="root" w:date="2016-09-08T18:28:00Z"/>
              <w:rFonts w:ascii="Palatino Linotype" w:eastAsiaTheme="minorEastAsia" w:hAnsi="Palatino Linotype"/>
              <w:noProof/>
              <w:lang w:eastAsia="es-ES"/>
            </w:rPr>
            <w:pPrChange w:id="1282" w:author="root" w:date="2016-09-08T18:29:00Z">
              <w:pPr>
                <w:pStyle w:val="TDC3"/>
                <w:tabs>
                  <w:tab w:val="left" w:pos="1320"/>
                  <w:tab w:val="right" w:leader="dot" w:pos="8494"/>
                </w:tabs>
                <w:spacing w:line="360" w:lineRule="auto"/>
              </w:pPr>
            </w:pPrChange>
          </w:pPr>
          <w:del w:id="1283" w:author="root" w:date="2016-09-08T18:28:00Z">
            <w:r w:rsidRPr="005E695C" w:rsidDel="005E695C">
              <w:rPr>
                <w:rPrChange w:id="1284" w:author="root" w:date="2016-09-08T18:28:00Z">
                  <w:rPr>
                    <w:rStyle w:val="Hipervnculo"/>
                    <w:rFonts w:ascii="Palatino Linotype" w:hAnsi="Palatino Linotype"/>
                    <w:noProof/>
                  </w:rPr>
                </w:rPrChange>
              </w:rPr>
              <w:delText>2.1.2</w:delText>
            </w:r>
            <w:r w:rsidRPr="005E695C" w:rsidDel="005E695C">
              <w:rPr>
                <w:rFonts w:ascii="Palatino Linotype" w:eastAsiaTheme="minorEastAsia" w:hAnsi="Palatino Linotype"/>
                <w:noProof/>
                <w:lang w:eastAsia="es-ES"/>
              </w:rPr>
              <w:tab/>
            </w:r>
            <w:r w:rsidRPr="005E695C" w:rsidDel="005E695C">
              <w:rPr>
                <w:rPrChange w:id="1285" w:author="root" w:date="2016-09-08T18:28:00Z">
                  <w:rPr>
                    <w:rStyle w:val="Hipervnculo"/>
                    <w:rFonts w:ascii="Palatino Linotype" w:hAnsi="Palatino Linotype"/>
                    <w:noProof/>
                  </w:rPr>
                </w:rPrChange>
              </w:rPr>
              <w:delText>JavaScript</w:delText>
            </w:r>
            <w:r w:rsidRPr="005E695C" w:rsidDel="005E695C">
              <w:rPr>
                <w:rFonts w:ascii="Palatino Linotype" w:hAnsi="Palatino Linotype"/>
                <w:noProof/>
                <w:webHidden/>
              </w:rPr>
              <w:tab/>
            </w:r>
          </w:del>
          <w:del w:id="1286" w:author="root" w:date="2016-09-07T19:38:00Z">
            <w:r w:rsidRPr="005E695C" w:rsidDel="00242359">
              <w:rPr>
                <w:rFonts w:ascii="Palatino Linotype" w:hAnsi="Palatino Linotype"/>
                <w:noProof/>
                <w:webHidden/>
              </w:rPr>
              <w:delText>10</w:delText>
            </w:r>
          </w:del>
        </w:p>
        <w:p w14:paraId="0DBCBD61" w14:textId="77777777" w:rsidR="00C030E8" w:rsidRPr="005E695C" w:rsidDel="005E695C" w:rsidRDefault="00C030E8">
          <w:pPr>
            <w:pStyle w:val="TDC3"/>
            <w:tabs>
              <w:tab w:val="left" w:pos="1320"/>
              <w:tab w:val="right" w:leader="dot" w:pos="8494"/>
            </w:tabs>
            <w:spacing w:line="336" w:lineRule="auto"/>
            <w:rPr>
              <w:del w:id="1287" w:author="root" w:date="2016-09-08T18:28:00Z"/>
              <w:rFonts w:ascii="Palatino Linotype" w:eastAsiaTheme="minorEastAsia" w:hAnsi="Palatino Linotype"/>
              <w:noProof/>
              <w:lang w:eastAsia="es-ES"/>
            </w:rPr>
            <w:pPrChange w:id="1288" w:author="root" w:date="2016-09-08T18:29:00Z">
              <w:pPr>
                <w:pStyle w:val="TDC3"/>
                <w:tabs>
                  <w:tab w:val="left" w:pos="1320"/>
                  <w:tab w:val="right" w:leader="dot" w:pos="8494"/>
                </w:tabs>
                <w:spacing w:line="360" w:lineRule="auto"/>
              </w:pPr>
            </w:pPrChange>
          </w:pPr>
          <w:del w:id="1289" w:author="root" w:date="2016-09-08T18:28:00Z">
            <w:r w:rsidRPr="005E695C" w:rsidDel="005E695C">
              <w:rPr>
                <w:rPrChange w:id="1290" w:author="root" w:date="2016-09-08T18:28:00Z">
                  <w:rPr>
                    <w:rStyle w:val="Hipervnculo"/>
                    <w:rFonts w:ascii="Palatino Linotype" w:hAnsi="Palatino Linotype"/>
                    <w:noProof/>
                  </w:rPr>
                </w:rPrChange>
              </w:rPr>
              <w:delText>2.1.3</w:delText>
            </w:r>
            <w:r w:rsidRPr="005E695C" w:rsidDel="005E695C">
              <w:rPr>
                <w:rFonts w:ascii="Palatino Linotype" w:eastAsiaTheme="minorEastAsia" w:hAnsi="Palatino Linotype"/>
                <w:noProof/>
                <w:lang w:eastAsia="es-ES"/>
              </w:rPr>
              <w:tab/>
            </w:r>
            <w:r w:rsidRPr="005E695C" w:rsidDel="005E695C">
              <w:rPr>
                <w:rPrChange w:id="1291" w:author="root" w:date="2016-09-08T18:28:00Z">
                  <w:rPr>
                    <w:rStyle w:val="Hipervnculo"/>
                    <w:rFonts w:ascii="Palatino Linotype" w:hAnsi="Palatino Linotype"/>
                    <w:noProof/>
                  </w:rPr>
                </w:rPrChange>
              </w:rPr>
              <w:delText>PHP</w:delText>
            </w:r>
            <w:r w:rsidRPr="005E695C" w:rsidDel="005E695C">
              <w:rPr>
                <w:rFonts w:ascii="Palatino Linotype" w:hAnsi="Palatino Linotype"/>
                <w:noProof/>
                <w:webHidden/>
              </w:rPr>
              <w:tab/>
            </w:r>
          </w:del>
          <w:del w:id="1292" w:author="root" w:date="2016-09-07T19:38:00Z">
            <w:r w:rsidRPr="005E695C" w:rsidDel="00242359">
              <w:rPr>
                <w:rFonts w:ascii="Palatino Linotype" w:hAnsi="Palatino Linotype"/>
                <w:noProof/>
                <w:webHidden/>
              </w:rPr>
              <w:delText>11</w:delText>
            </w:r>
          </w:del>
        </w:p>
        <w:p w14:paraId="1CB9E4D1" w14:textId="77777777" w:rsidR="00C030E8" w:rsidRPr="005E695C" w:rsidDel="005E695C" w:rsidRDefault="00C030E8">
          <w:pPr>
            <w:pStyle w:val="TDC2"/>
            <w:tabs>
              <w:tab w:val="left" w:pos="880"/>
              <w:tab w:val="right" w:leader="dot" w:pos="8494"/>
            </w:tabs>
            <w:spacing w:line="336" w:lineRule="auto"/>
            <w:rPr>
              <w:del w:id="1293" w:author="root" w:date="2016-09-08T18:28:00Z"/>
              <w:rFonts w:ascii="Palatino Linotype" w:eastAsiaTheme="minorEastAsia" w:hAnsi="Palatino Linotype"/>
              <w:noProof/>
              <w:lang w:eastAsia="es-ES"/>
            </w:rPr>
            <w:pPrChange w:id="1294" w:author="root" w:date="2016-09-08T18:29:00Z">
              <w:pPr>
                <w:pStyle w:val="TDC2"/>
                <w:tabs>
                  <w:tab w:val="left" w:pos="880"/>
                  <w:tab w:val="right" w:leader="dot" w:pos="8494"/>
                </w:tabs>
                <w:spacing w:line="360" w:lineRule="auto"/>
              </w:pPr>
            </w:pPrChange>
          </w:pPr>
          <w:del w:id="1295" w:author="root" w:date="2016-09-08T18:28:00Z">
            <w:r w:rsidRPr="005E695C" w:rsidDel="005E695C">
              <w:rPr>
                <w:rPrChange w:id="1296" w:author="root" w:date="2016-09-08T18:28:00Z">
                  <w:rPr>
                    <w:rStyle w:val="Hipervnculo"/>
                    <w:rFonts w:ascii="Palatino Linotype" w:hAnsi="Palatino Linotype"/>
                    <w:noProof/>
                  </w:rPr>
                </w:rPrChange>
              </w:rPr>
              <w:delText>2.2</w:delText>
            </w:r>
            <w:r w:rsidRPr="005E695C" w:rsidDel="005E695C">
              <w:rPr>
                <w:rFonts w:ascii="Palatino Linotype" w:eastAsiaTheme="minorEastAsia" w:hAnsi="Palatino Linotype"/>
                <w:noProof/>
                <w:lang w:eastAsia="es-ES"/>
              </w:rPr>
              <w:tab/>
            </w:r>
            <w:r w:rsidRPr="005E695C" w:rsidDel="005E695C">
              <w:rPr>
                <w:rPrChange w:id="1297" w:author="root" w:date="2016-09-08T18:28:00Z">
                  <w:rPr>
                    <w:rStyle w:val="Hipervnculo"/>
                    <w:rFonts w:ascii="Palatino Linotype" w:hAnsi="Palatino Linotype"/>
                    <w:noProof/>
                  </w:rPr>
                </w:rPrChange>
              </w:rPr>
              <w:delText>Realidad aumentada</w:delText>
            </w:r>
            <w:r w:rsidRPr="005E695C" w:rsidDel="005E695C">
              <w:rPr>
                <w:rFonts w:ascii="Palatino Linotype" w:hAnsi="Palatino Linotype"/>
                <w:noProof/>
                <w:webHidden/>
              </w:rPr>
              <w:tab/>
            </w:r>
          </w:del>
          <w:del w:id="1298" w:author="root" w:date="2016-09-07T19:38:00Z">
            <w:r w:rsidRPr="005E695C" w:rsidDel="00242359">
              <w:rPr>
                <w:rFonts w:ascii="Palatino Linotype" w:hAnsi="Palatino Linotype"/>
                <w:noProof/>
                <w:webHidden/>
              </w:rPr>
              <w:delText>11</w:delText>
            </w:r>
          </w:del>
        </w:p>
        <w:p w14:paraId="228BF0B5" w14:textId="77777777" w:rsidR="00C030E8" w:rsidRPr="005E695C" w:rsidDel="005E695C" w:rsidRDefault="00C030E8">
          <w:pPr>
            <w:pStyle w:val="TDC3"/>
            <w:tabs>
              <w:tab w:val="left" w:pos="1320"/>
              <w:tab w:val="right" w:leader="dot" w:pos="8494"/>
            </w:tabs>
            <w:spacing w:line="336" w:lineRule="auto"/>
            <w:rPr>
              <w:del w:id="1299" w:author="root" w:date="2016-09-08T18:28:00Z"/>
              <w:rFonts w:ascii="Palatino Linotype" w:eastAsiaTheme="minorEastAsia" w:hAnsi="Palatino Linotype"/>
              <w:noProof/>
              <w:lang w:eastAsia="es-ES"/>
            </w:rPr>
            <w:pPrChange w:id="1300" w:author="root" w:date="2016-09-08T18:29:00Z">
              <w:pPr>
                <w:pStyle w:val="TDC3"/>
                <w:tabs>
                  <w:tab w:val="left" w:pos="1320"/>
                  <w:tab w:val="right" w:leader="dot" w:pos="8494"/>
                </w:tabs>
                <w:spacing w:line="360" w:lineRule="auto"/>
              </w:pPr>
            </w:pPrChange>
          </w:pPr>
          <w:del w:id="1301" w:author="root" w:date="2016-09-08T18:28:00Z">
            <w:r w:rsidRPr="005E695C" w:rsidDel="005E695C">
              <w:rPr>
                <w:rPrChange w:id="1302" w:author="root" w:date="2016-09-08T18:28:00Z">
                  <w:rPr>
                    <w:rStyle w:val="Hipervnculo"/>
                    <w:rFonts w:ascii="Palatino Linotype" w:hAnsi="Palatino Linotype"/>
                    <w:noProof/>
                  </w:rPr>
                </w:rPrChange>
              </w:rPr>
              <w:delText>2.2.1</w:delText>
            </w:r>
            <w:r w:rsidRPr="005E695C" w:rsidDel="005E695C">
              <w:rPr>
                <w:rFonts w:ascii="Palatino Linotype" w:eastAsiaTheme="minorEastAsia" w:hAnsi="Palatino Linotype"/>
                <w:noProof/>
                <w:lang w:eastAsia="es-ES"/>
              </w:rPr>
              <w:tab/>
            </w:r>
            <w:r w:rsidRPr="005E695C" w:rsidDel="005E695C">
              <w:rPr>
                <w:rPrChange w:id="1303" w:author="root" w:date="2016-09-08T18:28:00Z">
                  <w:rPr>
                    <w:rStyle w:val="Hipervnculo"/>
                    <w:rFonts w:ascii="Palatino Linotype" w:hAnsi="Palatino Linotype"/>
                    <w:noProof/>
                  </w:rPr>
                </w:rPrChange>
              </w:rPr>
              <w:delText>RA en web y WebGL</w:delText>
            </w:r>
            <w:r w:rsidRPr="005E695C" w:rsidDel="005E695C">
              <w:rPr>
                <w:rFonts w:ascii="Palatino Linotype" w:hAnsi="Palatino Linotype"/>
                <w:noProof/>
                <w:webHidden/>
              </w:rPr>
              <w:tab/>
            </w:r>
          </w:del>
          <w:del w:id="1304" w:author="root" w:date="2016-09-07T19:38:00Z">
            <w:r w:rsidRPr="005E695C" w:rsidDel="00242359">
              <w:rPr>
                <w:rFonts w:ascii="Palatino Linotype" w:hAnsi="Palatino Linotype"/>
                <w:noProof/>
                <w:webHidden/>
              </w:rPr>
              <w:delText>11</w:delText>
            </w:r>
          </w:del>
        </w:p>
        <w:p w14:paraId="6D9E0DDE" w14:textId="77777777" w:rsidR="00C030E8" w:rsidRPr="005E695C" w:rsidDel="005E695C" w:rsidRDefault="00C030E8">
          <w:pPr>
            <w:pStyle w:val="TDC3"/>
            <w:tabs>
              <w:tab w:val="left" w:pos="1320"/>
              <w:tab w:val="right" w:leader="dot" w:pos="8494"/>
            </w:tabs>
            <w:spacing w:line="336" w:lineRule="auto"/>
            <w:rPr>
              <w:del w:id="1305" w:author="root" w:date="2016-09-08T18:28:00Z"/>
              <w:rFonts w:ascii="Palatino Linotype" w:eastAsiaTheme="minorEastAsia" w:hAnsi="Palatino Linotype"/>
              <w:noProof/>
              <w:lang w:eastAsia="es-ES"/>
            </w:rPr>
            <w:pPrChange w:id="1306" w:author="root" w:date="2016-09-08T18:29:00Z">
              <w:pPr>
                <w:pStyle w:val="TDC3"/>
                <w:tabs>
                  <w:tab w:val="left" w:pos="1320"/>
                  <w:tab w:val="right" w:leader="dot" w:pos="8494"/>
                </w:tabs>
                <w:spacing w:line="360" w:lineRule="auto"/>
              </w:pPr>
            </w:pPrChange>
          </w:pPr>
          <w:del w:id="1307" w:author="root" w:date="2016-09-08T18:28:00Z">
            <w:r w:rsidRPr="005E695C" w:rsidDel="005E695C">
              <w:rPr>
                <w:rPrChange w:id="1308" w:author="root" w:date="2016-09-08T18:28:00Z">
                  <w:rPr>
                    <w:rStyle w:val="Hipervnculo"/>
                    <w:rFonts w:ascii="Palatino Linotype" w:hAnsi="Palatino Linotype"/>
                    <w:noProof/>
                  </w:rPr>
                </w:rPrChange>
              </w:rPr>
              <w:delText>2.2.2</w:delText>
            </w:r>
            <w:r w:rsidRPr="005E695C" w:rsidDel="005E695C">
              <w:rPr>
                <w:rFonts w:ascii="Palatino Linotype" w:eastAsiaTheme="minorEastAsia" w:hAnsi="Palatino Linotype"/>
                <w:noProof/>
                <w:lang w:eastAsia="es-ES"/>
              </w:rPr>
              <w:tab/>
            </w:r>
            <w:r w:rsidRPr="005E695C" w:rsidDel="005E695C">
              <w:rPr>
                <w:rPrChange w:id="1309" w:author="root" w:date="2016-09-08T18:28:00Z">
                  <w:rPr>
                    <w:rStyle w:val="Hipervnculo"/>
                    <w:rFonts w:ascii="Palatino Linotype" w:hAnsi="Palatino Linotype"/>
                    <w:noProof/>
                  </w:rPr>
                </w:rPrChange>
              </w:rPr>
              <w:delText>RA en videojuegos</w:delText>
            </w:r>
            <w:r w:rsidRPr="005E695C" w:rsidDel="005E695C">
              <w:rPr>
                <w:rFonts w:ascii="Palatino Linotype" w:hAnsi="Palatino Linotype"/>
                <w:noProof/>
                <w:webHidden/>
              </w:rPr>
              <w:tab/>
            </w:r>
          </w:del>
          <w:del w:id="1310" w:author="root" w:date="2016-09-07T19:38:00Z">
            <w:r w:rsidRPr="005E695C" w:rsidDel="00242359">
              <w:rPr>
                <w:rFonts w:ascii="Palatino Linotype" w:hAnsi="Palatino Linotype"/>
                <w:noProof/>
                <w:webHidden/>
              </w:rPr>
              <w:delText>12</w:delText>
            </w:r>
          </w:del>
        </w:p>
        <w:p w14:paraId="6386EDBD" w14:textId="77777777" w:rsidR="00C030E8" w:rsidRPr="005E695C" w:rsidDel="005E695C" w:rsidRDefault="00C030E8">
          <w:pPr>
            <w:pStyle w:val="TDC2"/>
            <w:tabs>
              <w:tab w:val="left" w:pos="880"/>
              <w:tab w:val="right" w:leader="dot" w:pos="8494"/>
            </w:tabs>
            <w:spacing w:line="336" w:lineRule="auto"/>
            <w:rPr>
              <w:del w:id="1311" w:author="root" w:date="2016-09-08T18:28:00Z"/>
              <w:rFonts w:ascii="Palatino Linotype" w:eastAsiaTheme="minorEastAsia" w:hAnsi="Palatino Linotype"/>
              <w:noProof/>
              <w:lang w:eastAsia="es-ES"/>
            </w:rPr>
            <w:pPrChange w:id="1312" w:author="root" w:date="2016-09-08T18:29:00Z">
              <w:pPr>
                <w:pStyle w:val="TDC2"/>
                <w:tabs>
                  <w:tab w:val="left" w:pos="880"/>
                  <w:tab w:val="right" w:leader="dot" w:pos="8494"/>
                </w:tabs>
                <w:spacing w:line="360" w:lineRule="auto"/>
              </w:pPr>
            </w:pPrChange>
          </w:pPr>
          <w:del w:id="1313" w:author="root" w:date="2016-09-08T18:28:00Z">
            <w:r w:rsidRPr="005E695C" w:rsidDel="005E695C">
              <w:rPr>
                <w:rPrChange w:id="1314" w:author="root" w:date="2016-09-08T18:28:00Z">
                  <w:rPr>
                    <w:rStyle w:val="Hipervnculo"/>
                    <w:rFonts w:ascii="Palatino Linotype" w:hAnsi="Palatino Linotype"/>
                    <w:noProof/>
                  </w:rPr>
                </w:rPrChange>
              </w:rPr>
              <w:delText>2.3</w:delText>
            </w:r>
            <w:r w:rsidRPr="005E695C" w:rsidDel="005E695C">
              <w:rPr>
                <w:rFonts w:ascii="Palatino Linotype" w:eastAsiaTheme="minorEastAsia" w:hAnsi="Palatino Linotype"/>
                <w:noProof/>
                <w:lang w:eastAsia="es-ES"/>
              </w:rPr>
              <w:tab/>
            </w:r>
            <w:r w:rsidRPr="005E695C" w:rsidDel="005E695C">
              <w:rPr>
                <w:rPrChange w:id="1315" w:author="root" w:date="2016-09-08T18:28:00Z">
                  <w:rPr>
                    <w:rStyle w:val="Hipervnculo"/>
                    <w:rFonts w:ascii="Palatino Linotype" w:hAnsi="Palatino Linotype"/>
                    <w:noProof/>
                  </w:rPr>
                </w:rPrChange>
              </w:rPr>
              <w:delText>Modelado y animación</w:delText>
            </w:r>
            <w:r w:rsidRPr="005E695C" w:rsidDel="005E695C">
              <w:rPr>
                <w:rFonts w:ascii="Palatino Linotype" w:hAnsi="Palatino Linotype"/>
                <w:noProof/>
                <w:webHidden/>
              </w:rPr>
              <w:tab/>
            </w:r>
          </w:del>
          <w:del w:id="1316" w:author="root" w:date="2016-09-07T19:38:00Z">
            <w:r w:rsidRPr="005E695C" w:rsidDel="00242359">
              <w:rPr>
                <w:rFonts w:ascii="Palatino Linotype" w:hAnsi="Palatino Linotype"/>
                <w:noProof/>
                <w:webHidden/>
              </w:rPr>
              <w:delText>12</w:delText>
            </w:r>
          </w:del>
        </w:p>
        <w:p w14:paraId="4A5B61AC" w14:textId="77777777" w:rsidR="00C030E8" w:rsidRPr="005E695C" w:rsidDel="005E695C" w:rsidRDefault="00C030E8">
          <w:pPr>
            <w:pStyle w:val="TDC2"/>
            <w:tabs>
              <w:tab w:val="left" w:pos="880"/>
              <w:tab w:val="right" w:leader="dot" w:pos="8494"/>
            </w:tabs>
            <w:spacing w:line="336" w:lineRule="auto"/>
            <w:rPr>
              <w:del w:id="1317" w:author="root" w:date="2016-09-08T18:28:00Z"/>
              <w:rFonts w:ascii="Palatino Linotype" w:eastAsiaTheme="minorEastAsia" w:hAnsi="Palatino Linotype"/>
              <w:noProof/>
              <w:lang w:eastAsia="es-ES"/>
            </w:rPr>
            <w:pPrChange w:id="1318" w:author="root" w:date="2016-09-08T18:29:00Z">
              <w:pPr>
                <w:pStyle w:val="TDC2"/>
                <w:tabs>
                  <w:tab w:val="left" w:pos="880"/>
                  <w:tab w:val="right" w:leader="dot" w:pos="8494"/>
                </w:tabs>
                <w:spacing w:line="360" w:lineRule="auto"/>
              </w:pPr>
            </w:pPrChange>
          </w:pPr>
          <w:del w:id="1319" w:author="root" w:date="2016-09-08T18:28:00Z">
            <w:r w:rsidRPr="005E695C" w:rsidDel="005E695C">
              <w:rPr>
                <w:rPrChange w:id="1320" w:author="root" w:date="2016-09-08T18:28:00Z">
                  <w:rPr>
                    <w:rStyle w:val="Hipervnculo"/>
                    <w:rFonts w:ascii="Palatino Linotype" w:hAnsi="Palatino Linotype"/>
                    <w:noProof/>
                  </w:rPr>
                </w:rPrChange>
              </w:rPr>
              <w:delText>2.4</w:delText>
            </w:r>
            <w:r w:rsidRPr="005E695C" w:rsidDel="005E695C">
              <w:rPr>
                <w:rFonts w:ascii="Palatino Linotype" w:eastAsiaTheme="minorEastAsia" w:hAnsi="Palatino Linotype"/>
                <w:noProof/>
                <w:lang w:eastAsia="es-ES"/>
              </w:rPr>
              <w:tab/>
            </w:r>
            <w:r w:rsidRPr="005E695C" w:rsidDel="005E695C">
              <w:rPr>
                <w:rPrChange w:id="1321" w:author="root" w:date="2016-09-08T18:28:00Z">
                  <w:rPr>
                    <w:rStyle w:val="Hipervnculo"/>
                    <w:rFonts w:ascii="Palatino Linotype" w:hAnsi="Palatino Linotype"/>
                    <w:noProof/>
                  </w:rPr>
                </w:rPrChange>
              </w:rPr>
              <w:delText>Arduino</w:delText>
            </w:r>
            <w:r w:rsidRPr="005E695C" w:rsidDel="005E695C">
              <w:rPr>
                <w:rFonts w:ascii="Palatino Linotype" w:hAnsi="Palatino Linotype"/>
                <w:noProof/>
                <w:webHidden/>
              </w:rPr>
              <w:tab/>
            </w:r>
          </w:del>
          <w:del w:id="1322" w:author="root" w:date="2016-09-07T19:38:00Z">
            <w:r w:rsidRPr="005E695C" w:rsidDel="00242359">
              <w:rPr>
                <w:rFonts w:ascii="Palatino Linotype" w:hAnsi="Palatino Linotype"/>
                <w:noProof/>
                <w:webHidden/>
              </w:rPr>
              <w:delText>13</w:delText>
            </w:r>
          </w:del>
        </w:p>
        <w:p w14:paraId="2EBEE08C" w14:textId="77777777" w:rsidR="00C030E8" w:rsidRPr="005E695C" w:rsidDel="005E695C" w:rsidRDefault="00C030E8">
          <w:pPr>
            <w:pStyle w:val="TDC2"/>
            <w:tabs>
              <w:tab w:val="left" w:pos="880"/>
              <w:tab w:val="right" w:leader="dot" w:pos="8494"/>
            </w:tabs>
            <w:spacing w:line="336" w:lineRule="auto"/>
            <w:rPr>
              <w:del w:id="1323" w:author="root" w:date="2016-09-08T18:28:00Z"/>
              <w:rFonts w:ascii="Palatino Linotype" w:eastAsiaTheme="minorEastAsia" w:hAnsi="Palatino Linotype"/>
              <w:noProof/>
              <w:lang w:eastAsia="es-ES"/>
            </w:rPr>
            <w:pPrChange w:id="1324" w:author="root" w:date="2016-09-08T18:29:00Z">
              <w:pPr>
                <w:pStyle w:val="TDC2"/>
                <w:tabs>
                  <w:tab w:val="left" w:pos="880"/>
                  <w:tab w:val="right" w:leader="dot" w:pos="8494"/>
                </w:tabs>
                <w:spacing w:line="360" w:lineRule="auto"/>
              </w:pPr>
            </w:pPrChange>
          </w:pPr>
          <w:del w:id="1325" w:author="root" w:date="2016-09-08T18:28:00Z">
            <w:r w:rsidRPr="005E695C" w:rsidDel="005E695C">
              <w:rPr>
                <w:rPrChange w:id="1326" w:author="root" w:date="2016-09-08T18:28:00Z">
                  <w:rPr>
                    <w:rStyle w:val="Hipervnculo"/>
                    <w:rFonts w:ascii="Palatino Linotype" w:hAnsi="Palatino Linotype"/>
                    <w:noProof/>
                  </w:rPr>
                </w:rPrChange>
              </w:rPr>
              <w:delText>2.5</w:delText>
            </w:r>
            <w:r w:rsidRPr="005E695C" w:rsidDel="005E695C">
              <w:rPr>
                <w:rFonts w:ascii="Palatino Linotype" w:eastAsiaTheme="minorEastAsia" w:hAnsi="Palatino Linotype"/>
                <w:noProof/>
                <w:lang w:eastAsia="es-ES"/>
              </w:rPr>
              <w:tab/>
            </w:r>
            <w:r w:rsidRPr="005E695C" w:rsidDel="005E695C">
              <w:rPr>
                <w:rPrChange w:id="1327" w:author="root" w:date="2016-09-08T18:28:00Z">
                  <w:rPr>
                    <w:rStyle w:val="Hipervnculo"/>
                    <w:rFonts w:ascii="Palatino Linotype" w:hAnsi="Palatino Linotype"/>
                    <w:noProof/>
                  </w:rPr>
                </w:rPrChange>
              </w:rPr>
              <w:delText>Raspberry Pi</w:delText>
            </w:r>
            <w:r w:rsidRPr="005E695C" w:rsidDel="005E695C">
              <w:rPr>
                <w:rFonts w:ascii="Palatino Linotype" w:hAnsi="Palatino Linotype"/>
                <w:noProof/>
                <w:webHidden/>
              </w:rPr>
              <w:tab/>
            </w:r>
          </w:del>
          <w:del w:id="1328" w:author="root" w:date="2016-09-07T19:38:00Z">
            <w:r w:rsidRPr="005E695C" w:rsidDel="00242359">
              <w:rPr>
                <w:rFonts w:ascii="Palatino Linotype" w:hAnsi="Palatino Linotype"/>
                <w:noProof/>
                <w:webHidden/>
              </w:rPr>
              <w:delText>14</w:delText>
            </w:r>
          </w:del>
        </w:p>
        <w:p w14:paraId="6BB92543" w14:textId="77777777" w:rsidR="00C030E8" w:rsidRPr="005E695C" w:rsidDel="005E695C" w:rsidRDefault="00C030E8">
          <w:pPr>
            <w:pStyle w:val="TDC3"/>
            <w:tabs>
              <w:tab w:val="left" w:pos="1320"/>
              <w:tab w:val="right" w:leader="dot" w:pos="8494"/>
            </w:tabs>
            <w:spacing w:line="336" w:lineRule="auto"/>
            <w:rPr>
              <w:del w:id="1329" w:author="root" w:date="2016-09-08T18:28:00Z"/>
              <w:rFonts w:ascii="Palatino Linotype" w:eastAsiaTheme="minorEastAsia" w:hAnsi="Palatino Linotype"/>
              <w:noProof/>
              <w:lang w:eastAsia="es-ES"/>
            </w:rPr>
            <w:pPrChange w:id="1330" w:author="root" w:date="2016-09-08T18:29:00Z">
              <w:pPr>
                <w:pStyle w:val="TDC3"/>
                <w:tabs>
                  <w:tab w:val="left" w:pos="1320"/>
                  <w:tab w:val="right" w:leader="dot" w:pos="8494"/>
                </w:tabs>
                <w:spacing w:line="360" w:lineRule="auto"/>
              </w:pPr>
            </w:pPrChange>
          </w:pPr>
          <w:del w:id="1331" w:author="root" w:date="2016-09-08T18:28:00Z">
            <w:r w:rsidRPr="005E695C" w:rsidDel="005E695C">
              <w:rPr>
                <w:rPrChange w:id="1332" w:author="root" w:date="2016-09-08T18:28:00Z">
                  <w:rPr>
                    <w:rStyle w:val="Hipervnculo"/>
                    <w:rFonts w:ascii="Palatino Linotype" w:hAnsi="Palatino Linotype"/>
                    <w:noProof/>
                  </w:rPr>
                </w:rPrChange>
              </w:rPr>
              <w:delText>2.5.1</w:delText>
            </w:r>
            <w:r w:rsidRPr="005E695C" w:rsidDel="005E695C">
              <w:rPr>
                <w:rFonts w:ascii="Palatino Linotype" w:eastAsiaTheme="minorEastAsia" w:hAnsi="Palatino Linotype"/>
                <w:noProof/>
                <w:lang w:eastAsia="es-ES"/>
              </w:rPr>
              <w:tab/>
            </w:r>
            <w:r w:rsidRPr="005E695C" w:rsidDel="005E695C">
              <w:rPr>
                <w:rPrChange w:id="1333" w:author="root" w:date="2016-09-08T18:28:00Z">
                  <w:rPr>
                    <w:rStyle w:val="Hipervnculo"/>
                    <w:rFonts w:ascii="Palatino Linotype" w:hAnsi="Palatino Linotype"/>
                    <w:noProof/>
                  </w:rPr>
                </w:rPrChange>
              </w:rPr>
              <w:delText>Raspbian como SO</w:delText>
            </w:r>
            <w:r w:rsidRPr="005E695C" w:rsidDel="005E695C">
              <w:rPr>
                <w:rFonts w:ascii="Palatino Linotype" w:hAnsi="Palatino Linotype"/>
                <w:noProof/>
                <w:webHidden/>
              </w:rPr>
              <w:tab/>
            </w:r>
          </w:del>
          <w:del w:id="1334" w:author="root" w:date="2016-09-07T19:38:00Z">
            <w:r w:rsidRPr="005E695C" w:rsidDel="00242359">
              <w:rPr>
                <w:rFonts w:ascii="Palatino Linotype" w:hAnsi="Palatino Linotype"/>
                <w:noProof/>
                <w:webHidden/>
              </w:rPr>
              <w:delText>15</w:delText>
            </w:r>
          </w:del>
        </w:p>
        <w:p w14:paraId="38D76357" w14:textId="77777777" w:rsidR="00C030E8" w:rsidRPr="005E695C" w:rsidDel="005E695C" w:rsidRDefault="00C030E8">
          <w:pPr>
            <w:pStyle w:val="TDC3"/>
            <w:tabs>
              <w:tab w:val="left" w:pos="1320"/>
              <w:tab w:val="right" w:leader="dot" w:pos="8494"/>
            </w:tabs>
            <w:spacing w:line="336" w:lineRule="auto"/>
            <w:rPr>
              <w:del w:id="1335" w:author="root" w:date="2016-09-08T18:28:00Z"/>
              <w:rFonts w:ascii="Palatino Linotype" w:eastAsiaTheme="minorEastAsia" w:hAnsi="Palatino Linotype"/>
              <w:noProof/>
              <w:lang w:eastAsia="es-ES"/>
            </w:rPr>
            <w:pPrChange w:id="1336" w:author="root" w:date="2016-09-08T18:29:00Z">
              <w:pPr>
                <w:pStyle w:val="TDC3"/>
                <w:tabs>
                  <w:tab w:val="left" w:pos="1320"/>
                  <w:tab w:val="right" w:leader="dot" w:pos="8494"/>
                </w:tabs>
                <w:spacing w:line="360" w:lineRule="auto"/>
              </w:pPr>
            </w:pPrChange>
          </w:pPr>
          <w:del w:id="1337" w:author="root" w:date="2016-09-08T18:28:00Z">
            <w:r w:rsidRPr="005E695C" w:rsidDel="005E695C">
              <w:rPr>
                <w:rPrChange w:id="1338" w:author="root" w:date="2016-09-08T18:28:00Z">
                  <w:rPr>
                    <w:rStyle w:val="Hipervnculo"/>
                    <w:rFonts w:ascii="Palatino Linotype" w:hAnsi="Palatino Linotype"/>
                    <w:noProof/>
                  </w:rPr>
                </w:rPrChange>
              </w:rPr>
              <w:delText>2.5.2</w:delText>
            </w:r>
            <w:r w:rsidRPr="005E695C" w:rsidDel="005E695C">
              <w:rPr>
                <w:rFonts w:ascii="Palatino Linotype" w:eastAsiaTheme="minorEastAsia" w:hAnsi="Palatino Linotype"/>
                <w:noProof/>
                <w:lang w:eastAsia="es-ES"/>
              </w:rPr>
              <w:tab/>
            </w:r>
            <w:r w:rsidRPr="005E695C" w:rsidDel="005E695C">
              <w:rPr>
                <w:rPrChange w:id="1339" w:author="root" w:date="2016-09-08T18:28:00Z">
                  <w:rPr>
                    <w:rStyle w:val="Hipervnculo"/>
                    <w:rFonts w:ascii="Palatino Linotype" w:hAnsi="Palatino Linotype"/>
                    <w:noProof/>
                  </w:rPr>
                </w:rPrChange>
              </w:rPr>
              <w:delText>Servidores web para Raspberry Pi</w:delText>
            </w:r>
            <w:r w:rsidRPr="005E695C" w:rsidDel="005E695C">
              <w:rPr>
                <w:rFonts w:ascii="Palatino Linotype" w:hAnsi="Palatino Linotype"/>
                <w:noProof/>
                <w:webHidden/>
              </w:rPr>
              <w:tab/>
            </w:r>
          </w:del>
          <w:del w:id="1340" w:author="root" w:date="2016-09-07T19:38:00Z">
            <w:r w:rsidRPr="005E695C" w:rsidDel="00242359">
              <w:rPr>
                <w:rFonts w:ascii="Palatino Linotype" w:hAnsi="Palatino Linotype"/>
                <w:noProof/>
                <w:webHidden/>
              </w:rPr>
              <w:delText>15</w:delText>
            </w:r>
          </w:del>
        </w:p>
        <w:p w14:paraId="3A0ADEF1" w14:textId="77777777" w:rsidR="00C030E8" w:rsidRPr="005E695C" w:rsidDel="005E695C" w:rsidRDefault="00C030E8">
          <w:pPr>
            <w:pStyle w:val="TDC1"/>
            <w:tabs>
              <w:tab w:val="left" w:pos="440"/>
              <w:tab w:val="right" w:leader="dot" w:pos="8494"/>
            </w:tabs>
            <w:spacing w:line="336" w:lineRule="auto"/>
            <w:rPr>
              <w:del w:id="1341" w:author="root" w:date="2016-09-08T18:28:00Z"/>
              <w:rFonts w:ascii="Palatino Linotype" w:eastAsiaTheme="minorEastAsia" w:hAnsi="Palatino Linotype"/>
              <w:noProof/>
              <w:lang w:eastAsia="es-ES"/>
            </w:rPr>
            <w:pPrChange w:id="1342" w:author="root" w:date="2016-09-08T18:29:00Z">
              <w:pPr>
                <w:pStyle w:val="TDC1"/>
                <w:tabs>
                  <w:tab w:val="left" w:pos="440"/>
                  <w:tab w:val="right" w:leader="dot" w:pos="8494"/>
                </w:tabs>
                <w:spacing w:line="360" w:lineRule="auto"/>
              </w:pPr>
            </w:pPrChange>
          </w:pPr>
          <w:del w:id="1343" w:author="root" w:date="2016-09-08T18:28:00Z">
            <w:r w:rsidRPr="005E695C" w:rsidDel="005E695C">
              <w:rPr>
                <w:rPrChange w:id="1344" w:author="root" w:date="2016-09-08T18:28:00Z">
                  <w:rPr>
                    <w:rStyle w:val="Hipervnculo"/>
                    <w:rFonts w:ascii="Palatino Linotype" w:hAnsi="Palatino Linotype"/>
                    <w:noProof/>
                  </w:rPr>
                </w:rPrChange>
              </w:rPr>
              <w:delText>3</w:delText>
            </w:r>
            <w:r w:rsidRPr="005E695C" w:rsidDel="005E695C">
              <w:rPr>
                <w:rFonts w:ascii="Palatino Linotype" w:eastAsiaTheme="minorEastAsia" w:hAnsi="Palatino Linotype"/>
                <w:noProof/>
                <w:lang w:eastAsia="es-ES"/>
              </w:rPr>
              <w:tab/>
            </w:r>
            <w:r w:rsidRPr="005E695C" w:rsidDel="005E695C">
              <w:rPr>
                <w:rPrChange w:id="1345" w:author="root" w:date="2016-09-08T18:28:00Z">
                  <w:rPr>
                    <w:rStyle w:val="Hipervnculo"/>
                    <w:rFonts w:ascii="Palatino Linotype" w:hAnsi="Palatino Linotype"/>
                    <w:noProof/>
                  </w:rPr>
                </w:rPrChange>
              </w:rPr>
              <w:delText>Objetivos</w:delText>
            </w:r>
            <w:r w:rsidRPr="005E695C" w:rsidDel="005E695C">
              <w:rPr>
                <w:rFonts w:ascii="Palatino Linotype" w:hAnsi="Palatino Linotype"/>
                <w:noProof/>
                <w:webHidden/>
              </w:rPr>
              <w:tab/>
            </w:r>
          </w:del>
          <w:del w:id="1346" w:author="root" w:date="2016-09-07T19:38:00Z">
            <w:r w:rsidRPr="005E695C" w:rsidDel="00242359">
              <w:rPr>
                <w:rFonts w:ascii="Palatino Linotype" w:hAnsi="Palatino Linotype"/>
                <w:noProof/>
                <w:webHidden/>
              </w:rPr>
              <w:delText>17</w:delText>
            </w:r>
          </w:del>
        </w:p>
        <w:p w14:paraId="4E179153" w14:textId="77777777" w:rsidR="00C030E8" w:rsidRPr="005E695C" w:rsidDel="005E695C" w:rsidRDefault="00C030E8">
          <w:pPr>
            <w:pStyle w:val="TDC2"/>
            <w:tabs>
              <w:tab w:val="left" w:pos="880"/>
              <w:tab w:val="right" w:leader="dot" w:pos="8494"/>
            </w:tabs>
            <w:spacing w:line="336" w:lineRule="auto"/>
            <w:rPr>
              <w:del w:id="1347" w:author="root" w:date="2016-09-08T18:28:00Z"/>
              <w:rFonts w:ascii="Palatino Linotype" w:eastAsiaTheme="minorEastAsia" w:hAnsi="Palatino Linotype"/>
              <w:noProof/>
              <w:lang w:eastAsia="es-ES"/>
            </w:rPr>
            <w:pPrChange w:id="1348" w:author="root" w:date="2016-09-08T18:29:00Z">
              <w:pPr>
                <w:pStyle w:val="TDC2"/>
                <w:tabs>
                  <w:tab w:val="left" w:pos="880"/>
                  <w:tab w:val="right" w:leader="dot" w:pos="8494"/>
                </w:tabs>
                <w:spacing w:line="360" w:lineRule="auto"/>
              </w:pPr>
            </w:pPrChange>
          </w:pPr>
          <w:del w:id="1349" w:author="root" w:date="2016-09-08T18:28:00Z">
            <w:r w:rsidRPr="005E695C" w:rsidDel="005E695C">
              <w:rPr>
                <w:rPrChange w:id="1350" w:author="root" w:date="2016-09-08T18:28:00Z">
                  <w:rPr>
                    <w:rStyle w:val="Hipervnculo"/>
                    <w:rFonts w:ascii="Palatino Linotype" w:hAnsi="Palatino Linotype"/>
                    <w:noProof/>
                  </w:rPr>
                </w:rPrChange>
              </w:rPr>
              <w:delText>3.1</w:delText>
            </w:r>
            <w:r w:rsidRPr="005E695C" w:rsidDel="005E695C">
              <w:rPr>
                <w:rFonts w:ascii="Palatino Linotype" w:eastAsiaTheme="minorEastAsia" w:hAnsi="Palatino Linotype"/>
                <w:noProof/>
                <w:lang w:eastAsia="es-ES"/>
              </w:rPr>
              <w:tab/>
            </w:r>
            <w:r w:rsidRPr="005E695C" w:rsidDel="005E695C">
              <w:rPr>
                <w:rPrChange w:id="1351" w:author="root" w:date="2016-09-08T18:28:00Z">
                  <w:rPr>
                    <w:rStyle w:val="Hipervnculo"/>
                    <w:rFonts w:ascii="Palatino Linotype" w:hAnsi="Palatino Linotype"/>
                    <w:noProof/>
                  </w:rPr>
                </w:rPrChange>
              </w:rPr>
              <w:delText>Desarrollo del personaje</w:delText>
            </w:r>
            <w:r w:rsidRPr="005E695C" w:rsidDel="005E695C">
              <w:rPr>
                <w:rFonts w:ascii="Palatino Linotype" w:hAnsi="Palatino Linotype"/>
                <w:noProof/>
                <w:webHidden/>
              </w:rPr>
              <w:tab/>
            </w:r>
          </w:del>
          <w:del w:id="1352" w:author="root" w:date="2016-09-07T19:38:00Z">
            <w:r w:rsidRPr="005E695C" w:rsidDel="00242359">
              <w:rPr>
                <w:rFonts w:ascii="Palatino Linotype" w:hAnsi="Palatino Linotype"/>
                <w:noProof/>
                <w:webHidden/>
              </w:rPr>
              <w:delText>17</w:delText>
            </w:r>
          </w:del>
        </w:p>
        <w:p w14:paraId="792F0BD1" w14:textId="77777777" w:rsidR="00C030E8" w:rsidRPr="005E695C" w:rsidDel="005E695C" w:rsidRDefault="00C030E8">
          <w:pPr>
            <w:pStyle w:val="TDC2"/>
            <w:tabs>
              <w:tab w:val="left" w:pos="880"/>
              <w:tab w:val="right" w:leader="dot" w:pos="8494"/>
            </w:tabs>
            <w:spacing w:line="336" w:lineRule="auto"/>
            <w:rPr>
              <w:del w:id="1353" w:author="root" w:date="2016-09-08T18:28:00Z"/>
              <w:rFonts w:ascii="Palatino Linotype" w:eastAsiaTheme="minorEastAsia" w:hAnsi="Palatino Linotype"/>
              <w:noProof/>
              <w:lang w:eastAsia="es-ES"/>
            </w:rPr>
            <w:pPrChange w:id="1354" w:author="root" w:date="2016-09-08T18:29:00Z">
              <w:pPr>
                <w:pStyle w:val="TDC2"/>
                <w:tabs>
                  <w:tab w:val="left" w:pos="880"/>
                  <w:tab w:val="right" w:leader="dot" w:pos="8494"/>
                </w:tabs>
                <w:spacing w:line="360" w:lineRule="auto"/>
              </w:pPr>
            </w:pPrChange>
          </w:pPr>
          <w:del w:id="1355" w:author="root" w:date="2016-09-08T18:28:00Z">
            <w:r w:rsidRPr="005E695C" w:rsidDel="005E695C">
              <w:rPr>
                <w:rPrChange w:id="1356" w:author="root" w:date="2016-09-08T18:28:00Z">
                  <w:rPr>
                    <w:rStyle w:val="Hipervnculo"/>
                    <w:rFonts w:ascii="Palatino Linotype" w:hAnsi="Palatino Linotype"/>
                    <w:noProof/>
                  </w:rPr>
                </w:rPrChange>
              </w:rPr>
              <w:delText>3.2</w:delText>
            </w:r>
            <w:r w:rsidRPr="005E695C" w:rsidDel="005E695C">
              <w:rPr>
                <w:rFonts w:ascii="Palatino Linotype" w:eastAsiaTheme="minorEastAsia" w:hAnsi="Palatino Linotype"/>
                <w:noProof/>
                <w:lang w:eastAsia="es-ES"/>
              </w:rPr>
              <w:tab/>
            </w:r>
            <w:r w:rsidRPr="005E695C" w:rsidDel="005E695C">
              <w:rPr>
                <w:rPrChange w:id="1357" w:author="root" w:date="2016-09-08T18:28:00Z">
                  <w:rPr>
                    <w:rStyle w:val="Hipervnculo"/>
                    <w:rFonts w:ascii="Palatino Linotype" w:hAnsi="Palatino Linotype"/>
                    <w:noProof/>
                  </w:rPr>
                </w:rPrChange>
              </w:rPr>
              <w:delText>Desarrollo de la aplicación web</w:delText>
            </w:r>
            <w:r w:rsidRPr="005E695C" w:rsidDel="005E695C">
              <w:rPr>
                <w:rFonts w:ascii="Palatino Linotype" w:hAnsi="Palatino Linotype"/>
                <w:noProof/>
                <w:webHidden/>
              </w:rPr>
              <w:tab/>
            </w:r>
          </w:del>
          <w:del w:id="1358" w:author="root" w:date="2016-09-07T19:38:00Z">
            <w:r w:rsidRPr="005E695C" w:rsidDel="00242359">
              <w:rPr>
                <w:rFonts w:ascii="Palatino Linotype" w:hAnsi="Palatino Linotype"/>
                <w:noProof/>
                <w:webHidden/>
              </w:rPr>
              <w:delText>18</w:delText>
            </w:r>
          </w:del>
        </w:p>
        <w:p w14:paraId="1CE55BFF" w14:textId="77777777" w:rsidR="00C030E8" w:rsidRPr="005E695C" w:rsidDel="005E695C" w:rsidRDefault="00C030E8">
          <w:pPr>
            <w:pStyle w:val="TDC2"/>
            <w:tabs>
              <w:tab w:val="left" w:pos="880"/>
              <w:tab w:val="right" w:leader="dot" w:pos="8494"/>
            </w:tabs>
            <w:spacing w:line="336" w:lineRule="auto"/>
            <w:rPr>
              <w:del w:id="1359" w:author="root" w:date="2016-09-08T18:28:00Z"/>
              <w:rFonts w:ascii="Palatino Linotype" w:eastAsiaTheme="minorEastAsia" w:hAnsi="Palatino Linotype"/>
              <w:noProof/>
              <w:lang w:eastAsia="es-ES"/>
            </w:rPr>
            <w:pPrChange w:id="1360" w:author="root" w:date="2016-09-08T18:29:00Z">
              <w:pPr>
                <w:pStyle w:val="TDC2"/>
                <w:tabs>
                  <w:tab w:val="left" w:pos="880"/>
                  <w:tab w:val="right" w:leader="dot" w:pos="8494"/>
                </w:tabs>
                <w:spacing w:line="360" w:lineRule="auto"/>
              </w:pPr>
            </w:pPrChange>
          </w:pPr>
          <w:del w:id="1361" w:author="root" w:date="2016-09-08T18:28:00Z">
            <w:r w:rsidRPr="005E695C" w:rsidDel="005E695C">
              <w:rPr>
                <w:rPrChange w:id="1362" w:author="root" w:date="2016-09-08T18:28:00Z">
                  <w:rPr>
                    <w:rStyle w:val="Hipervnculo"/>
                    <w:rFonts w:ascii="Palatino Linotype" w:hAnsi="Palatino Linotype"/>
                    <w:noProof/>
                  </w:rPr>
                </w:rPrChange>
              </w:rPr>
              <w:delText>3.3</w:delText>
            </w:r>
            <w:r w:rsidRPr="005E695C" w:rsidDel="005E695C">
              <w:rPr>
                <w:rFonts w:ascii="Palatino Linotype" w:eastAsiaTheme="minorEastAsia" w:hAnsi="Palatino Linotype"/>
                <w:noProof/>
                <w:lang w:eastAsia="es-ES"/>
              </w:rPr>
              <w:tab/>
            </w:r>
            <w:r w:rsidRPr="005E695C" w:rsidDel="005E695C">
              <w:rPr>
                <w:rPrChange w:id="1363" w:author="root" w:date="2016-09-08T18:28:00Z">
                  <w:rPr>
                    <w:rStyle w:val="Hipervnculo"/>
                    <w:rFonts w:ascii="Palatino Linotype" w:hAnsi="Palatino Linotype"/>
                    <w:noProof/>
                  </w:rPr>
                </w:rPrChange>
              </w:rPr>
              <w:delText>Desarrollo del robot</w:delText>
            </w:r>
            <w:r w:rsidRPr="005E695C" w:rsidDel="005E695C">
              <w:rPr>
                <w:rFonts w:ascii="Palatino Linotype" w:hAnsi="Palatino Linotype"/>
                <w:noProof/>
                <w:webHidden/>
              </w:rPr>
              <w:tab/>
            </w:r>
          </w:del>
          <w:del w:id="1364" w:author="root" w:date="2016-09-07T19:38:00Z">
            <w:r w:rsidRPr="005E695C" w:rsidDel="00242359">
              <w:rPr>
                <w:rFonts w:ascii="Palatino Linotype" w:hAnsi="Palatino Linotype"/>
                <w:noProof/>
                <w:webHidden/>
              </w:rPr>
              <w:delText>19</w:delText>
            </w:r>
          </w:del>
        </w:p>
        <w:p w14:paraId="2606FDE9" w14:textId="77777777" w:rsidR="00C030E8" w:rsidRPr="005E695C" w:rsidDel="005E695C" w:rsidRDefault="00C030E8">
          <w:pPr>
            <w:pStyle w:val="TDC2"/>
            <w:tabs>
              <w:tab w:val="left" w:pos="880"/>
              <w:tab w:val="right" w:leader="dot" w:pos="8494"/>
            </w:tabs>
            <w:spacing w:line="336" w:lineRule="auto"/>
            <w:rPr>
              <w:del w:id="1365" w:author="root" w:date="2016-09-08T18:28:00Z"/>
              <w:rFonts w:ascii="Palatino Linotype" w:eastAsiaTheme="minorEastAsia" w:hAnsi="Palatino Linotype"/>
              <w:noProof/>
              <w:lang w:eastAsia="es-ES"/>
            </w:rPr>
            <w:pPrChange w:id="1366" w:author="root" w:date="2016-09-08T18:29:00Z">
              <w:pPr>
                <w:pStyle w:val="TDC2"/>
                <w:tabs>
                  <w:tab w:val="left" w:pos="880"/>
                  <w:tab w:val="right" w:leader="dot" w:pos="8494"/>
                </w:tabs>
                <w:spacing w:line="360" w:lineRule="auto"/>
              </w:pPr>
            </w:pPrChange>
          </w:pPr>
          <w:del w:id="1367" w:author="root" w:date="2016-09-08T18:28:00Z">
            <w:r w:rsidRPr="005E695C" w:rsidDel="005E695C">
              <w:rPr>
                <w:rPrChange w:id="1368" w:author="root" w:date="2016-09-08T18:28:00Z">
                  <w:rPr>
                    <w:rStyle w:val="Hipervnculo"/>
                    <w:rFonts w:ascii="Palatino Linotype" w:hAnsi="Palatino Linotype"/>
                    <w:noProof/>
                  </w:rPr>
                </w:rPrChange>
              </w:rPr>
              <w:delText>3.4</w:delText>
            </w:r>
            <w:r w:rsidRPr="005E695C" w:rsidDel="005E695C">
              <w:rPr>
                <w:rFonts w:ascii="Palatino Linotype" w:eastAsiaTheme="minorEastAsia" w:hAnsi="Palatino Linotype"/>
                <w:noProof/>
                <w:lang w:eastAsia="es-ES"/>
              </w:rPr>
              <w:tab/>
            </w:r>
            <w:r w:rsidRPr="005E695C" w:rsidDel="005E695C">
              <w:rPr>
                <w:rPrChange w:id="1369" w:author="root" w:date="2016-09-08T18:28:00Z">
                  <w:rPr>
                    <w:rStyle w:val="Hipervnculo"/>
                    <w:rFonts w:ascii="Palatino Linotype" w:hAnsi="Palatino Linotype"/>
                    <w:noProof/>
                  </w:rPr>
                </w:rPrChange>
              </w:rPr>
              <w:delText>Realidad aumentada</w:delText>
            </w:r>
            <w:r w:rsidRPr="005E695C" w:rsidDel="005E695C">
              <w:rPr>
                <w:rFonts w:ascii="Palatino Linotype" w:hAnsi="Palatino Linotype"/>
                <w:noProof/>
                <w:webHidden/>
              </w:rPr>
              <w:tab/>
            </w:r>
          </w:del>
          <w:del w:id="1370" w:author="root" w:date="2016-09-07T19:38:00Z">
            <w:r w:rsidRPr="005E695C" w:rsidDel="00242359">
              <w:rPr>
                <w:rFonts w:ascii="Palatino Linotype" w:hAnsi="Palatino Linotype"/>
                <w:noProof/>
                <w:webHidden/>
              </w:rPr>
              <w:delText>20</w:delText>
            </w:r>
          </w:del>
        </w:p>
        <w:p w14:paraId="754796ED" w14:textId="77777777" w:rsidR="00C030E8" w:rsidRPr="005E695C" w:rsidDel="005E695C" w:rsidRDefault="00C030E8">
          <w:pPr>
            <w:pStyle w:val="TDC1"/>
            <w:tabs>
              <w:tab w:val="left" w:pos="440"/>
              <w:tab w:val="right" w:leader="dot" w:pos="8494"/>
            </w:tabs>
            <w:spacing w:line="336" w:lineRule="auto"/>
            <w:rPr>
              <w:del w:id="1371" w:author="root" w:date="2016-09-08T18:28:00Z"/>
              <w:rFonts w:ascii="Palatino Linotype" w:eastAsiaTheme="minorEastAsia" w:hAnsi="Palatino Linotype"/>
              <w:noProof/>
              <w:lang w:eastAsia="es-ES"/>
            </w:rPr>
            <w:pPrChange w:id="1372" w:author="root" w:date="2016-09-08T18:29:00Z">
              <w:pPr>
                <w:pStyle w:val="TDC1"/>
                <w:tabs>
                  <w:tab w:val="left" w:pos="440"/>
                  <w:tab w:val="right" w:leader="dot" w:pos="8494"/>
                </w:tabs>
                <w:spacing w:line="360" w:lineRule="auto"/>
              </w:pPr>
            </w:pPrChange>
          </w:pPr>
          <w:del w:id="1373" w:author="root" w:date="2016-09-08T18:28:00Z">
            <w:r w:rsidRPr="005E695C" w:rsidDel="005E695C">
              <w:rPr>
                <w:rPrChange w:id="1374" w:author="root" w:date="2016-09-08T18:28:00Z">
                  <w:rPr>
                    <w:rStyle w:val="Hipervnculo"/>
                    <w:rFonts w:ascii="Palatino Linotype" w:hAnsi="Palatino Linotype"/>
                    <w:noProof/>
                  </w:rPr>
                </w:rPrChange>
              </w:rPr>
              <w:delText>4</w:delText>
            </w:r>
            <w:r w:rsidRPr="005E695C" w:rsidDel="005E695C">
              <w:rPr>
                <w:rFonts w:ascii="Palatino Linotype" w:eastAsiaTheme="minorEastAsia" w:hAnsi="Palatino Linotype"/>
                <w:noProof/>
                <w:lang w:eastAsia="es-ES"/>
              </w:rPr>
              <w:tab/>
            </w:r>
            <w:r w:rsidRPr="005E695C" w:rsidDel="005E695C">
              <w:rPr>
                <w:rPrChange w:id="1375" w:author="root" w:date="2016-09-08T18:28:00Z">
                  <w:rPr>
                    <w:rStyle w:val="Hipervnculo"/>
                    <w:rFonts w:ascii="Palatino Linotype" w:hAnsi="Palatino Linotype"/>
                    <w:noProof/>
                  </w:rPr>
                </w:rPrChange>
              </w:rPr>
              <w:delText>Metodología</w:delText>
            </w:r>
            <w:r w:rsidRPr="005E695C" w:rsidDel="005E695C">
              <w:rPr>
                <w:rFonts w:ascii="Palatino Linotype" w:hAnsi="Palatino Linotype"/>
                <w:noProof/>
                <w:webHidden/>
              </w:rPr>
              <w:tab/>
            </w:r>
          </w:del>
          <w:del w:id="1376" w:author="root" w:date="2016-09-07T19:38:00Z">
            <w:r w:rsidRPr="005E695C" w:rsidDel="00242359">
              <w:rPr>
                <w:rFonts w:ascii="Palatino Linotype" w:hAnsi="Palatino Linotype"/>
                <w:noProof/>
                <w:webHidden/>
              </w:rPr>
              <w:delText>23</w:delText>
            </w:r>
          </w:del>
        </w:p>
        <w:p w14:paraId="567606A5" w14:textId="77777777" w:rsidR="00C030E8" w:rsidRPr="005E695C" w:rsidDel="005E695C" w:rsidRDefault="00C030E8">
          <w:pPr>
            <w:pStyle w:val="TDC2"/>
            <w:tabs>
              <w:tab w:val="left" w:pos="880"/>
              <w:tab w:val="right" w:leader="dot" w:pos="8494"/>
            </w:tabs>
            <w:spacing w:line="336" w:lineRule="auto"/>
            <w:rPr>
              <w:del w:id="1377" w:author="root" w:date="2016-09-08T18:28:00Z"/>
              <w:rFonts w:ascii="Palatino Linotype" w:eastAsiaTheme="minorEastAsia" w:hAnsi="Palatino Linotype"/>
              <w:noProof/>
              <w:lang w:eastAsia="es-ES"/>
            </w:rPr>
            <w:pPrChange w:id="1378" w:author="root" w:date="2016-09-08T18:29:00Z">
              <w:pPr>
                <w:pStyle w:val="TDC2"/>
                <w:tabs>
                  <w:tab w:val="left" w:pos="880"/>
                  <w:tab w:val="right" w:leader="dot" w:pos="8494"/>
                </w:tabs>
                <w:spacing w:line="360" w:lineRule="auto"/>
              </w:pPr>
            </w:pPrChange>
          </w:pPr>
          <w:del w:id="1379" w:author="root" w:date="2016-09-08T18:28:00Z">
            <w:r w:rsidRPr="005E695C" w:rsidDel="005E695C">
              <w:rPr>
                <w:rPrChange w:id="1380" w:author="root" w:date="2016-09-08T18:28:00Z">
                  <w:rPr>
                    <w:rStyle w:val="Hipervnculo"/>
                    <w:rFonts w:ascii="Palatino Linotype" w:hAnsi="Palatino Linotype"/>
                    <w:noProof/>
                  </w:rPr>
                </w:rPrChange>
              </w:rPr>
              <w:delText>4.1</w:delText>
            </w:r>
            <w:r w:rsidRPr="005E695C" w:rsidDel="005E695C">
              <w:rPr>
                <w:rFonts w:ascii="Palatino Linotype" w:eastAsiaTheme="minorEastAsia" w:hAnsi="Palatino Linotype"/>
                <w:noProof/>
                <w:lang w:eastAsia="es-ES"/>
              </w:rPr>
              <w:tab/>
            </w:r>
            <w:r w:rsidRPr="005E695C" w:rsidDel="005E695C">
              <w:rPr>
                <w:rPrChange w:id="1381" w:author="root" w:date="2016-09-08T18:28:00Z">
                  <w:rPr>
                    <w:rStyle w:val="Hipervnculo"/>
                    <w:rFonts w:ascii="Palatino Linotype" w:hAnsi="Palatino Linotype"/>
                    <w:noProof/>
                  </w:rPr>
                </w:rPrChange>
              </w:rPr>
              <w:delText>Metodología del desarrollo del software</w:delText>
            </w:r>
            <w:r w:rsidRPr="005E695C" w:rsidDel="005E695C">
              <w:rPr>
                <w:rFonts w:ascii="Palatino Linotype" w:hAnsi="Palatino Linotype"/>
                <w:noProof/>
                <w:webHidden/>
              </w:rPr>
              <w:tab/>
            </w:r>
          </w:del>
          <w:del w:id="1382" w:author="root" w:date="2016-09-07T19:38:00Z">
            <w:r w:rsidRPr="005E695C" w:rsidDel="00242359">
              <w:rPr>
                <w:rFonts w:ascii="Palatino Linotype" w:hAnsi="Palatino Linotype"/>
                <w:noProof/>
                <w:webHidden/>
              </w:rPr>
              <w:delText>23</w:delText>
            </w:r>
          </w:del>
        </w:p>
        <w:p w14:paraId="08E9CE39" w14:textId="77777777" w:rsidR="00C030E8" w:rsidRPr="005E695C" w:rsidDel="005E695C" w:rsidRDefault="00C030E8">
          <w:pPr>
            <w:pStyle w:val="TDC2"/>
            <w:tabs>
              <w:tab w:val="left" w:pos="880"/>
              <w:tab w:val="right" w:leader="dot" w:pos="8494"/>
            </w:tabs>
            <w:spacing w:line="336" w:lineRule="auto"/>
            <w:rPr>
              <w:del w:id="1383" w:author="root" w:date="2016-09-08T18:28:00Z"/>
              <w:rFonts w:ascii="Palatino Linotype" w:eastAsiaTheme="minorEastAsia" w:hAnsi="Palatino Linotype"/>
              <w:noProof/>
              <w:lang w:eastAsia="es-ES"/>
            </w:rPr>
            <w:pPrChange w:id="1384" w:author="root" w:date="2016-09-08T18:29:00Z">
              <w:pPr>
                <w:pStyle w:val="TDC2"/>
                <w:tabs>
                  <w:tab w:val="left" w:pos="880"/>
                  <w:tab w:val="right" w:leader="dot" w:pos="8494"/>
                </w:tabs>
                <w:spacing w:line="360" w:lineRule="auto"/>
              </w:pPr>
            </w:pPrChange>
          </w:pPr>
          <w:del w:id="1385" w:author="root" w:date="2016-09-08T18:28:00Z">
            <w:r w:rsidRPr="005E695C" w:rsidDel="005E695C">
              <w:rPr>
                <w:rPrChange w:id="1386" w:author="root" w:date="2016-09-08T18:28:00Z">
                  <w:rPr>
                    <w:rStyle w:val="Hipervnculo"/>
                    <w:rFonts w:ascii="Palatino Linotype" w:hAnsi="Palatino Linotype"/>
                    <w:noProof/>
                  </w:rPr>
                </w:rPrChange>
              </w:rPr>
              <w:delText>4.2</w:delText>
            </w:r>
            <w:r w:rsidRPr="005E695C" w:rsidDel="005E695C">
              <w:rPr>
                <w:rFonts w:ascii="Palatino Linotype" w:eastAsiaTheme="minorEastAsia" w:hAnsi="Palatino Linotype"/>
                <w:noProof/>
                <w:lang w:eastAsia="es-ES"/>
              </w:rPr>
              <w:tab/>
            </w:r>
            <w:r w:rsidRPr="005E695C" w:rsidDel="005E695C">
              <w:rPr>
                <w:rPrChange w:id="1387" w:author="root" w:date="2016-09-08T18:28:00Z">
                  <w:rPr>
                    <w:rStyle w:val="Hipervnculo"/>
                    <w:rFonts w:ascii="Palatino Linotype" w:hAnsi="Palatino Linotype"/>
                    <w:noProof/>
                  </w:rPr>
                </w:rPrChange>
              </w:rPr>
              <w:delText>Gestión del proyecto</w:delText>
            </w:r>
            <w:r w:rsidRPr="005E695C" w:rsidDel="005E695C">
              <w:rPr>
                <w:rFonts w:ascii="Palatino Linotype" w:hAnsi="Palatino Linotype"/>
                <w:noProof/>
                <w:webHidden/>
              </w:rPr>
              <w:tab/>
            </w:r>
          </w:del>
          <w:del w:id="1388" w:author="root" w:date="2016-09-07T19:38:00Z">
            <w:r w:rsidRPr="005E695C" w:rsidDel="00242359">
              <w:rPr>
                <w:rFonts w:ascii="Palatino Linotype" w:hAnsi="Palatino Linotype"/>
                <w:noProof/>
                <w:webHidden/>
              </w:rPr>
              <w:delText>24</w:delText>
            </w:r>
          </w:del>
        </w:p>
        <w:p w14:paraId="0C9911DD" w14:textId="77777777" w:rsidR="00C030E8" w:rsidRPr="005E695C" w:rsidDel="005E695C" w:rsidRDefault="00C030E8">
          <w:pPr>
            <w:pStyle w:val="TDC3"/>
            <w:tabs>
              <w:tab w:val="left" w:pos="1320"/>
              <w:tab w:val="right" w:leader="dot" w:pos="8494"/>
            </w:tabs>
            <w:spacing w:line="336" w:lineRule="auto"/>
            <w:rPr>
              <w:del w:id="1389" w:author="root" w:date="2016-09-08T18:28:00Z"/>
              <w:rFonts w:ascii="Palatino Linotype" w:eastAsiaTheme="minorEastAsia" w:hAnsi="Palatino Linotype"/>
              <w:noProof/>
              <w:lang w:eastAsia="es-ES"/>
            </w:rPr>
            <w:pPrChange w:id="1390" w:author="root" w:date="2016-09-08T18:29:00Z">
              <w:pPr>
                <w:pStyle w:val="TDC3"/>
                <w:tabs>
                  <w:tab w:val="left" w:pos="1320"/>
                  <w:tab w:val="right" w:leader="dot" w:pos="8494"/>
                </w:tabs>
                <w:spacing w:line="360" w:lineRule="auto"/>
              </w:pPr>
            </w:pPrChange>
          </w:pPr>
          <w:del w:id="1391" w:author="root" w:date="2016-09-08T18:28:00Z">
            <w:r w:rsidRPr="005E695C" w:rsidDel="005E695C">
              <w:rPr>
                <w:rPrChange w:id="1392" w:author="root" w:date="2016-09-08T18:28:00Z">
                  <w:rPr>
                    <w:rStyle w:val="Hipervnculo"/>
                    <w:rFonts w:ascii="Palatino Linotype" w:hAnsi="Palatino Linotype"/>
                    <w:noProof/>
                  </w:rPr>
                </w:rPrChange>
              </w:rPr>
              <w:delText>4.2.1</w:delText>
            </w:r>
            <w:r w:rsidRPr="005E695C" w:rsidDel="005E695C">
              <w:rPr>
                <w:rFonts w:ascii="Palatino Linotype" w:eastAsiaTheme="minorEastAsia" w:hAnsi="Palatino Linotype"/>
                <w:noProof/>
                <w:lang w:eastAsia="es-ES"/>
              </w:rPr>
              <w:tab/>
            </w:r>
            <w:r w:rsidRPr="005E695C" w:rsidDel="005E695C">
              <w:rPr>
                <w:rPrChange w:id="1393" w:author="root" w:date="2016-09-08T18:28:00Z">
                  <w:rPr>
                    <w:rStyle w:val="Hipervnculo"/>
                    <w:rFonts w:ascii="Palatino Linotype" w:hAnsi="Palatino Linotype"/>
                    <w:noProof/>
                  </w:rPr>
                </w:rPrChange>
              </w:rPr>
              <w:delText>Repositorios y GitHub</w:delText>
            </w:r>
            <w:r w:rsidRPr="005E695C" w:rsidDel="005E695C">
              <w:rPr>
                <w:rFonts w:ascii="Palatino Linotype" w:hAnsi="Palatino Linotype"/>
                <w:noProof/>
                <w:webHidden/>
              </w:rPr>
              <w:tab/>
            </w:r>
          </w:del>
          <w:del w:id="1394" w:author="root" w:date="2016-09-07T19:38:00Z">
            <w:r w:rsidRPr="005E695C" w:rsidDel="00242359">
              <w:rPr>
                <w:rFonts w:ascii="Palatino Linotype" w:hAnsi="Palatino Linotype"/>
                <w:noProof/>
                <w:webHidden/>
              </w:rPr>
              <w:delText>24</w:delText>
            </w:r>
          </w:del>
        </w:p>
        <w:p w14:paraId="674F04C1" w14:textId="77777777" w:rsidR="00C030E8" w:rsidRPr="005E695C" w:rsidDel="005E695C" w:rsidRDefault="00C030E8">
          <w:pPr>
            <w:pStyle w:val="TDC3"/>
            <w:tabs>
              <w:tab w:val="left" w:pos="1320"/>
              <w:tab w:val="right" w:leader="dot" w:pos="8494"/>
            </w:tabs>
            <w:spacing w:line="336" w:lineRule="auto"/>
            <w:rPr>
              <w:del w:id="1395" w:author="root" w:date="2016-09-08T18:28:00Z"/>
              <w:rFonts w:ascii="Palatino Linotype" w:eastAsiaTheme="minorEastAsia" w:hAnsi="Palatino Linotype"/>
              <w:noProof/>
              <w:lang w:eastAsia="es-ES"/>
            </w:rPr>
            <w:pPrChange w:id="1396" w:author="root" w:date="2016-09-08T18:29:00Z">
              <w:pPr>
                <w:pStyle w:val="TDC3"/>
                <w:tabs>
                  <w:tab w:val="left" w:pos="1320"/>
                  <w:tab w:val="right" w:leader="dot" w:pos="8494"/>
                </w:tabs>
                <w:spacing w:line="360" w:lineRule="auto"/>
              </w:pPr>
            </w:pPrChange>
          </w:pPr>
          <w:del w:id="1397" w:author="root" w:date="2016-09-08T18:28:00Z">
            <w:r w:rsidRPr="005E695C" w:rsidDel="005E695C">
              <w:rPr>
                <w:rPrChange w:id="1398" w:author="root" w:date="2016-09-08T18:28:00Z">
                  <w:rPr>
                    <w:rStyle w:val="Hipervnculo"/>
                    <w:rFonts w:ascii="Palatino Linotype" w:hAnsi="Palatino Linotype"/>
                    <w:noProof/>
                  </w:rPr>
                </w:rPrChange>
              </w:rPr>
              <w:delText>4.2.2</w:delText>
            </w:r>
            <w:r w:rsidRPr="005E695C" w:rsidDel="005E695C">
              <w:rPr>
                <w:rFonts w:ascii="Palatino Linotype" w:eastAsiaTheme="minorEastAsia" w:hAnsi="Palatino Linotype"/>
                <w:noProof/>
                <w:lang w:eastAsia="es-ES"/>
              </w:rPr>
              <w:tab/>
            </w:r>
            <w:r w:rsidRPr="005E695C" w:rsidDel="005E695C">
              <w:rPr>
                <w:rPrChange w:id="1399" w:author="root" w:date="2016-09-08T18:28:00Z">
                  <w:rPr>
                    <w:rStyle w:val="Hipervnculo"/>
                    <w:rFonts w:ascii="Palatino Linotype" w:hAnsi="Palatino Linotype"/>
                    <w:noProof/>
                  </w:rPr>
                </w:rPrChange>
              </w:rPr>
              <w:delText>Trello</w:delText>
            </w:r>
            <w:r w:rsidRPr="005E695C" w:rsidDel="005E695C">
              <w:rPr>
                <w:rFonts w:ascii="Palatino Linotype" w:hAnsi="Palatino Linotype"/>
                <w:noProof/>
                <w:webHidden/>
              </w:rPr>
              <w:tab/>
            </w:r>
          </w:del>
          <w:del w:id="1400" w:author="root" w:date="2016-09-07T19:38:00Z">
            <w:r w:rsidRPr="005E695C" w:rsidDel="00242359">
              <w:rPr>
                <w:rFonts w:ascii="Palatino Linotype" w:hAnsi="Palatino Linotype"/>
                <w:noProof/>
                <w:webHidden/>
              </w:rPr>
              <w:delText>24</w:delText>
            </w:r>
          </w:del>
        </w:p>
        <w:p w14:paraId="5D76462A" w14:textId="77777777" w:rsidR="00C030E8" w:rsidRPr="005E695C" w:rsidDel="005E695C" w:rsidRDefault="00C030E8">
          <w:pPr>
            <w:pStyle w:val="TDC3"/>
            <w:tabs>
              <w:tab w:val="left" w:pos="1320"/>
              <w:tab w:val="right" w:leader="dot" w:pos="8494"/>
            </w:tabs>
            <w:spacing w:line="336" w:lineRule="auto"/>
            <w:rPr>
              <w:del w:id="1401" w:author="root" w:date="2016-09-08T18:28:00Z"/>
              <w:rFonts w:ascii="Palatino Linotype" w:eastAsiaTheme="minorEastAsia" w:hAnsi="Palatino Linotype"/>
              <w:noProof/>
              <w:lang w:eastAsia="es-ES"/>
            </w:rPr>
            <w:pPrChange w:id="1402" w:author="root" w:date="2016-09-08T18:29:00Z">
              <w:pPr>
                <w:pStyle w:val="TDC3"/>
                <w:tabs>
                  <w:tab w:val="left" w:pos="1320"/>
                  <w:tab w:val="right" w:leader="dot" w:pos="8494"/>
                </w:tabs>
                <w:spacing w:line="360" w:lineRule="auto"/>
              </w:pPr>
            </w:pPrChange>
          </w:pPr>
          <w:del w:id="1403" w:author="root" w:date="2016-09-08T18:28:00Z">
            <w:r w:rsidRPr="005E695C" w:rsidDel="005E695C">
              <w:rPr>
                <w:rPrChange w:id="1404" w:author="root" w:date="2016-09-08T18:28:00Z">
                  <w:rPr>
                    <w:rStyle w:val="Hipervnculo"/>
                    <w:rFonts w:ascii="Palatino Linotype" w:hAnsi="Palatino Linotype"/>
                    <w:noProof/>
                  </w:rPr>
                </w:rPrChange>
              </w:rPr>
              <w:delText>4.2.3</w:delText>
            </w:r>
            <w:r w:rsidRPr="005E695C" w:rsidDel="005E695C">
              <w:rPr>
                <w:rFonts w:ascii="Palatino Linotype" w:eastAsiaTheme="minorEastAsia" w:hAnsi="Palatino Linotype"/>
                <w:noProof/>
                <w:lang w:eastAsia="es-ES"/>
              </w:rPr>
              <w:tab/>
            </w:r>
            <w:r w:rsidRPr="005E695C" w:rsidDel="005E695C">
              <w:rPr>
                <w:rPrChange w:id="1405" w:author="root" w:date="2016-09-08T18:28:00Z">
                  <w:rPr>
                    <w:rStyle w:val="Hipervnculo"/>
                    <w:rFonts w:ascii="Palatino Linotype" w:hAnsi="Palatino Linotype"/>
                    <w:noProof/>
                  </w:rPr>
                </w:rPrChange>
              </w:rPr>
              <w:delText>Toggle</w:delText>
            </w:r>
            <w:r w:rsidRPr="005E695C" w:rsidDel="005E695C">
              <w:rPr>
                <w:rFonts w:ascii="Palatino Linotype" w:hAnsi="Palatino Linotype"/>
                <w:noProof/>
                <w:webHidden/>
              </w:rPr>
              <w:tab/>
            </w:r>
          </w:del>
          <w:del w:id="1406" w:author="root" w:date="2016-09-07T19:38:00Z">
            <w:r w:rsidRPr="005E695C" w:rsidDel="00242359">
              <w:rPr>
                <w:rFonts w:ascii="Palatino Linotype" w:hAnsi="Palatino Linotype"/>
                <w:noProof/>
                <w:webHidden/>
              </w:rPr>
              <w:delText>25</w:delText>
            </w:r>
          </w:del>
        </w:p>
        <w:p w14:paraId="1D6EA23C" w14:textId="77777777" w:rsidR="00C030E8" w:rsidRPr="005E695C" w:rsidDel="005E695C" w:rsidRDefault="00C030E8">
          <w:pPr>
            <w:pStyle w:val="TDC1"/>
            <w:tabs>
              <w:tab w:val="left" w:pos="440"/>
              <w:tab w:val="right" w:leader="dot" w:pos="8494"/>
            </w:tabs>
            <w:spacing w:line="336" w:lineRule="auto"/>
            <w:rPr>
              <w:del w:id="1407" w:author="root" w:date="2016-09-08T18:28:00Z"/>
              <w:rFonts w:ascii="Palatino Linotype" w:eastAsiaTheme="minorEastAsia" w:hAnsi="Palatino Linotype"/>
              <w:noProof/>
              <w:lang w:eastAsia="es-ES"/>
            </w:rPr>
            <w:pPrChange w:id="1408" w:author="root" w:date="2016-09-08T18:29:00Z">
              <w:pPr>
                <w:pStyle w:val="TDC1"/>
                <w:tabs>
                  <w:tab w:val="left" w:pos="440"/>
                  <w:tab w:val="right" w:leader="dot" w:pos="8494"/>
                </w:tabs>
                <w:spacing w:line="360" w:lineRule="auto"/>
              </w:pPr>
            </w:pPrChange>
          </w:pPr>
          <w:del w:id="1409" w:author="root" w:date="2016-09-08T18:28:00Z">
            <w:r w:rsidRPr="005E695C" w:rsidDel="005E695C">
              <w:rPr>
                <w:rPrChange w:id="1410" w:author="root" w:date="2016-09-08T18:28:00Z">
                  <w:rPr>
                    <w:rStyle w:val="Hipervnculo"/>
                    <w:rFonts w:ascii="Palatino Linotype" w:hAnsi="Palatino Linotype"/>
                    <w:noProof/>
                  </w:rPr>
                </w:rPrChange>
              </w:rPr>
              <w:delText>5</w:delText>
            </w:r>
            <w:r w:rsidRPr="005E695C" w:rsidDel="005E695C">
              <w:rPr>
                <w:rFonts w:ascii="Palatino Linotype" w:eastAsiaTheme="minorEastAsia" w:hAnsi="Palatino Linotype"/>
                <w:noProof/>
                <w:lang w:eastAsia="es-ES"/>
              </w:rPr>
              <w:tab/>
            </w:r>
            <w:r w:rsidRPr="005E695C" w:rsidDel="005E695C">
              <w:rPr>
                <w:rPrChange w:id="1411" w:author="root" w:date="2016-09-08T18:28:00Z">
                  <w:rPr>
                    <w:rStyle w:val="Hipervnculo"/>
                    <w:rFonts w:ascii="Palatino Linotype" w:hAnsi="Palatino Linotype"/>
                    <w:noProof/>
                  </w:rPr>
                </w:rPrChange>
              </w:rPr>
              <w:delText>Desarrollo</w:delText>
            </w:r>
            <w:r w:rsidRPr="005E695C" w:rsidDel="005E695C">
              <w:rPr>
                <w:rFonts w:ascii="Palatino Linotype" w:hAnsi="Palatino Linotype"/>
                <w:noProof/>
                <w:webHidden/>
              </w:rPr>
              <w:tab/>
            </w:r>
          </w:del>
          <w:del w:id="1412" w:author="root" w:date="2016-09-07T19:38:00Z">
            <w:r w:rsidRPr="005E695C" w:rsidDel="00242359">
              <w:rPr>
                <w:rFonts w:ascii="Palatino Linotype" w:hAnsi="Palatino Linotype"/>
                <w:noProof/>
                <w:webHidden/>
              </w:rPr>
              <w:delText>26</w:delText>
            </w:r>
          </w:del>
        </w:p>
        <w:p w14:paraId="38529DA1" w14:textId="77777777" w:rsidR="00C030E8" w:rsidRPr="005E695C" w:rsidDel="005E695C" w:rsidRDefault="00C030E8">
          <w:pPr>
            <w:pStyle w:val="TDC2"/>
            <w:tabs>
              <w:tab w:val="left" w:pos="880"/>
              <w:tab w:val="right" w:leader="dot" w:pos="8494"/>
            </w:tabs>
            <w:spacing w:line="336" w:lineRule="auto"/>
            <w:rPr>
              <w:del w:id="1413" w:author="root" w:date="2016-09-08T18:28:00Z"/>
              <w:rFonts w:ascii="Palatino Linotype" w:eastAsiaTheme="minorEastAsia" w:hAnsi="Palatino Linotype"/>
              <w:noProof/>
              <w:lang w:eastAsia="es-ES"/>
            </w:rPr>
            <w:pPrChange w:id="1414" w:author="root" w:date="2016-09-08T18:29:00Z">
              <w:pPr>
                <w:pStyle w:val="TDC2"/>
                <w:tabs>
                  <w:tab w:val="left" w:pos="880"/>
                  <w:tab w:val="right" w:leader="dot" w:pos="8494"/>
                </w:tabs>
                <w:spacing w:line="360" w:lineRule="auto"/>
              </w:pPr>
            </w:pPrChange>
          </w:pPr>
          <w:del w:id="1415" w:author="root" w:date="2016-09-08T18:28:00Z">
            <w:r w:rsidRPr="005E695C" w:rsidDel="005E695C">
              <w:rPr>
                <w:rPrChange w:id="1416" w:author="root" w:date="2016-09-08T18:28:00Z">
                  <w:rPr>
                    <w:rStyle w:val="Hipervnculo"/>
                    <w:rFonts w:ascii="Palatino Linotype" w:hAnsi="Palatino Linotype"/>
                    <w:noProof/>
                  </w:rPr>
                </w:rPrChange>
              </w:rPr>
              <w:delText>5.1</w:delText>
            </w:r>
            <w:r w:rsidRPr="005E695C" w:rsidDel="005E695C">
              <w:rPr>
                <w:rFonts w:ascii="Palatino Linotype" w:eastAsiaTheme="minorEastAsia" w:hAnsi="Palatino Linotype"/>
                <w:noProof/>
                <w:lang w:eastAsia="es-ES"/>
              </w:rPr>
              <w:tab/>
            </w:r>
            <w:r w:rsidRPr="005E695C" w:rsidDel="005E695C">
              <w:rPr>
                <w:rPrChange w:id="1417" w:author="root" w:date="2016-09-08T18:28:00Z">
                  <w:rPr>
                    <w:rStyle w:val="Hipervnculo"/>
                    <w:rFonts w:ascii="Palatino Linotype" w:hAnsi="Palatino Linotype"/>
                    <w:noProof/>
                  </w:rPr>
                </w:rPrChange>
              </w:rPr>
              <w:delText>Desarrollo del personaje</w:delText>
            </w:r>
            <w:r w:rsidRPr="005E695C" w:rsidDel="005E695C">
              <w:rPr>
                <w:rFonts w:ascii="Palatino Linotype" w:hAnsi="Palatino Linotype"/>
                <w:noProof/>
                <w:webHidden/>
              </w:rPr>
              <w:tab/>
            </w:r>
          </w:del>
          <w:del w:id="1418" w:author="root" w:date="2016-09-07T19:38:00Z">
            <w:r w:rsidRPr="005E695C" w:rsidDel="00242359">
              <w:rPr>
                <w:rFonts w:ascii="Palatino Linotype" w:hAnsi="Palatino Linotype"/>
                <w:noProof/>
                <w:webHidden/>
              </w:rPr>
              <w:delText>26</w:delText>
            </w:r>
          </w:del>
        </w:p>
        <w:p w14:paraId="54760E6A" w14:textId="77777777" w:rsidR="00C030E8" w:rsidRPr="005E695C" w:rsidDel="005E695C" w:rsidRDefault="00C030E8">
          <w:pPr>
            <w:pStyle w:val="TDC3"/>
            <w:tabs>
              <w:tab w:val="left" w:pos="1320"/>
              <w:tab w:val="right" w:leader="dot" w:pos="8494"/>
            </w:tabs>
            <w:spacing w:line="336" w:lineRule="auto"/>
            <w:rPr>
              <w:del w:id="1419" w:author="root" w:date="2016-09-08T18:28:00Z"/>
              <w:rFonts w:ascii="Palatino Linotype" w:eastAsiaTheme="minorEastAsia" w:hAnsi="Palatino Linotype"/>
              <w:noProof/>
              <w:lang w:eastAsia="es-ES"/>
            </w:rPr>
            <w:pPrChange w:id="1420" w:author="root" w:date="2016-09-08T18:29:00Z">
              <w:pPr>
                <w:pStyle w:val="TDC3"/>
                <w:tabs>
                  <w:tab w:val="left" w:pos="1320"/>
                  <w:tab w:val="right" w:leader="dot" w:pos="8494"/>
                </w:tabs>
                <w:spacing w:line="360" w:lineRule="auto"/>
              </w:pPr>
            </w:pPrChange>
          </w:pPr>
          <w:del w:id="1421" w:author="root" w:date="2016-09-08T18:28:00Z">
            <w:r w:rsidRPr="005E695C" w:rsidDel="005E695C">
              <w:rPr>
                <w:rPrChange w:id="1422" w:author="root" w:date="2016-09-08T18:28:00Z">
                  <w:rPr>
                    <w:rStyle w:val="Hipervnculo"/>
                    <w:rFonts w:ascii="Palatino Linotype" w:hAnsi="Palatino Linotype"/>
                    <w:noProof/>
                  </w:rPr>
                </w:rPrChange>
              </w:rPr>
              <w:delText>5.1.1</w:delText>
            </w:r>
            <w:r w:rsidRPr="005E695C" w:rsidDel="005E695C">
              <w:rPr>
                <w:rFonts w:ascii="Palatino Linotype" w:eastAsiaTheme="minorEastAsia" w:hAnsi="Palatino Linotype"/>
                <w:noProof/>
                <w:lang w:eastAsia="es-ES"/>
              </w:rPr>
              <w:tab/>
            </w:r>
            <w:r w:rsidRPr="005E695C" w:rsidDel="005E695C">
              <w:rPr>
                <w:rPrChange w:id="1423" w:author="root" w:date="2016-09-08T18:28:00Z">
                  <w:rPr>
                    <w:rStyle w:val="Hipervnculo"/>
                    <w:rFonts w:ascii="Palatino Linotype" w:hAnsi="Palatino Linotype"/>
                    <w:noProof/>
                  </w:rPr>
                </w:rPrChange>
              </w:rPr>
              <w:delText>Bocetos</w:delText>
            </w:r>
            <w:r w:rsidRPr="005E695C" w:rsidDel="005E695C">
              <w:rPr>
                <w:rFonts w:ascii="Palatino Linotype" w:hAnsi="Palatino Linotype"/>
                <w:noProof/>
                <w:webHidden/>
              </w:rPr>
              <w:tab/>
            </w:r>
          </w:del>
          <w:del w:id="1424" w:author="root" w:date="2016-09-07T19:38:00Z">
            <w:r w:rsidRPr="005E695C" w:rsidDel="00242359">
              <w:rPr>
                <w:rFonts w:ascii="Palatino Linotype" w:hAnsi="Palatino Linotype"/>
                <w:noProof/>
                <w:webHidden/>
              </w:rPr>
              <w:delText>26</w:delText>
            </w:r>
          </w:del>
        </w:p>
        <w:p w14:paraId="5013EC0C" w14:textId="77777777" w:rsidR="00C030E8" w:rsidRPr="005E695C" w:rsidDel="005E695C" w:rsidRDefault="00C030E8">
          <w:pPr>
            <w:pStyle w:val="TDC3"/>
            <w:tabs>
              <w:tab w:val="left" w:pos="1320"/>
              <w:tab w:val="right" w:leader="dot" w:pos="8494"/>
            </w:tabs>
            <w:spacing w:line="336" w:lineRule="auto"/>
            <w:rPr>
              <w:del w:id="1425" w:author="root" w:date="2016-09-08T18:28:00Z"/>
              <w:rFonts w:ascii="Palatino Linotype" w:eastAsiaTheme="minorEastAsia" w:hAnsi="Palatino Linotype"/>
              <w:noProof/>
              <w:lang w:eastAsia="es-ES"/>
            </w:rPr>
            <w:pPrChange w:id="1426" w:author="root" w:date="2016-09-08T18:29:00Z">
              <w:pPr>
                <w:pStyle w:val="TDC3"/>
                <w:tabs>
                  <w:tab w:val="left" w:pos="1320"/>
                  <w:tab w:val="right" w:leader="dot" w:pos="8494"/>
                </w:tabs>
                <w:spacing w:line="360" w:lineRule="auto"/>
              </w:pPr>
            </w:pPrChange>
          </w:pPr>
          <w:del w:id="1427" w:author="root" w:date="2016-09-08T18:28:00Z">
            <w:r w:rsidRPr="005E695C" w:rsidDel="005E695C">
              <w:rPr>
                <w:rPrChange w:id="1428" w:author="root" w:date="2016-09-08T18:28:00Z">
                  <w:rPr>
                    <w:rStyle w:val="Hipervnculo"/>
                    <w:rFonts w:ascii="Palatino Linotype" w:hAnsi="Palatino Linotype"/>
                    <w:noProof/>
                  </w:rPr>
                </w:rPrChange>
              </w:rPr>
              <w:delText>5.1.2</w:delText>
            </w:r>
            <w:r w:rsidRPr="005E695C" w:rsidDel="005E695C">
              <w:rPr>
                <w:rFonts w:ascii="Palatino Linotype" w:eastAsiaTheme="minorEastAsia" w:hAnsi="Palatino Linotype"/>
                <w:noProof/>
                <w:lang w:eastAsia="es-ES"/>
              </w:rPr>
              <w:tab/>
            </w:r>
            <w:r w:rsidRPr="005E695C" w:rsidDel="005E695C">
              <w:rPr>
                <w:rPrChange w:id="1429" w:author="root" w:date="2016-09-08T18:28:00Z">
                  <w:rPr>
                    <w:rStyle w:val="Hipervnculo"/>
                    <w:rFonts w:ascii="Palatino Linotype" w:hAnsi="Palatino Linotype"/>
                    <w:noProof/>
                  </w:rPr>
                </w:rPrChange>
              </w:rPr>
              <w:delText>Modelado</w:delText>
            </w:r>
            <w:r w:rsidRPr="005E695C" w:rsidDel="005E695C">
              <w:rPr>
                <w:rFonts w:ascii="Palatino Linotype" w:hAnsi="Palatino Linotype"/>
                <w:noProof/>
                <w:webHidden/>
              </w:rPr>
              <w:tab/>
            </w:r>
          </w:del>
          <w:del w:id="1430" w:author="root" w:date="2016-09-07T19:38:00Z">
            <w:r w:rsidRPr="005E695C" w:rsidDel="00242359">
              <w:rPr>
                <w:rFonts w:ascii="Palatino Linotype" w:hAnsi="Palatino Linotype"/>
                <w:noProof/>
                <w:webHidden/>
              </w:rPr>
              <w:delText>28</w:delText>
            </w:r>
          </w:del>
        </w:p>
        <w:p w14:paraId="275365A6" w14:textId="77777777" w:rsidR="00C030E8" w:rsidRPr="005E695C" w:rsidDel="005E695C" w:rsidRDefault="00C030E8">
          <w:pPr>
            <w:pStyle w:val="TDC3"/>
            <w:tabs>
              <w:tab w:val="left" w:pos="1320"/>
              <w:tab w:val="right" w:leader="dot" w:pos="8494"/>
            </w:tabs>
            <w:spacing w:line="336" w:lineRule="auto"/>
            <w:rPr>
              <w:del w:id="1431" w:author="root" w:date="2016-09-08T18:28:00Z"/>
              <w:rFonts w:ascii="Palatino Linotype" w:eastAsiaTheme="minorEastAsia" w:hAnsi="Palatino Linotype"/>
              <w:noProof/>
              <w:lang w:eastAsia="es-ES"/>
            </w:rPr>
            <w:pPrChange w:id="1432" w:author="root" w:date="2016-09-08T18:29:00Z">
              <w:pPr>
                <w:pStyle w:val="TDC3"/>
                <w:tabs>
                  <w:tab w:val="left" w:pos="1320"/>
                  <w:tab w:val="right" w:leader="dot" w:pos="8494"/>
                </w:tabs>
                <w:spacing w:line="360" w:lineRule="auto"/>
              </w:pPr>
            </w:pPrChange>
          </w:pPr>
          <w:del w:id="1433" w:author="root" w:date="2016-09-08T18:28:00Z">
            <w:r w:rsidRPr="005E695C" w:rsidDel="005E695C">
              <w:rPr>
                <w:rPrChange w:id="1434" w:author="root" w:date="2016-09-08T18:28:00Z">
                  <w:rPr>
                    <w:rStyle w:val="Hipervnculo"/>
                    <w:rFonts w:ascii="Palatino Linotype" w:hAnsi="Palatino Linotype"/>
                    <w:noProof/>
                  </w:rPr>
                </w:rPrChange>
              </w:rPr>
              <w:delText>5.1.3</w:delText>
            </w:r>
            <w:r w:rsidRPr="005E695C" w:rsidDel="005E695C">
              <w:rPr>
                <w:rFonts w:ascii="Palatino Linotype" w:eastAsiaTheme="minorEastAsia" w:hAnsi="Palatino Linotype"/>
                <w:noProof/>
                <w:lang w:eastAsia="es-ES"/>
              </w:rPr>
              <w:tab/>
            </w:r>
            <w:r w:rsidRPr="005E695C" w:rsidDel="005E695C">
              <w:rPr>
                <w:rPrChange w:id="1435" w:author="root" w:date="2016-09-08T18:28:00Z">
                  <w:rPr>
                    <w:rStyle w:val="Hipervnculo"/>
                    <w:rFonts w:ascii="Palatino Linotype" w:hAnsi="Palatino Linotype"/>
                    <w:noProof/>
                  </w:rPr>
                </w:rPrChange>
              </w:rPr>
              <w:delText>Animación</w:delText>
            </w:r>
            <w:r w:rsidRPr="005E695C" w:rsidDel="005E695C">
              <w:rPr>
                <w:rFonts w:ascii="Palatino Linotype" w:hAnsi="Palatino Linotype"/>
                <w:noProof/>
                <w:webHidden/>
              </w:rPr>
              <w:tab/>
            </w:r>
          </w:del>
          <w:del w:id="1436" w:author="root" w:date="2016-09-07T19:38:00Z">
            <w:r w:rsidRPr="005E695C" w:rsidDel="00242359">
              <w:rPr>
                <w:rFonts w:ascii="Palatino Linotype" w:hAnsi="Palatino Linotype"/>
                <w:noProof/>
                <w:webHidden/>
              </w:rPr>
              <w:delText>33</w:delText>
            </w:r>
          </w:del>
        </w:p>
        <w:p w14:paraId="456F4A40" w14:textId="77777777" w:rsidR="00C030E8" w:rsidRPr="005E695C" w:rsidDel="005E695C" w:rsidRDefault="00C030E8">
          <w:pPr>
            <w:pStyle w:val="TDC2"/>
            <w:tabs>
              <w:tab w:val="left" w:pos="880"/>
              <w:tab w:val="right" w:leader="dot" w:pos="8494"/>
            </w:tabs>
            <w:spacing w:line="336" w:lineRule="auto"/>
            <w:rPr>
              <w:del w:id="1437" w:author="root" w:date="2016-09-08T18:28:00Z"/>
              <w:rFonts w:ascii="Palatino Linotype" w:eastAsiaTheme="minorEastAsia" w:hAnsi="Palatino Linotype"/>
              <w:noProof/>
              <w:lang w:eastAsia="es-ES"/>
            </w:rPr>
            <w:pPrChange w:id="1438" w:author="root" w:date="2016-09-08T18:29:00Z">
              <w:pPr>
                <w:pStyle w:val="TDC2"/>
                <w:tabs>
                  <w:tab w:val="left" w:pos="880"/>
                  <w:tab w:val="right" w:leader="dot" w:pos="8494"/>
                </w:tabs>
                <w:spacing w:line="360" w:lineRule="auto"/>
              </w:pPr>
            </w:pPrChange>
          </w:pPr>
          <w:del w:id="1439" w:author="root" w:date="2016-09-08T18:28:00Z">
            <w:r w:rsidRPr="005E695C" w:rsidDel="005E695C">
              <w:rPr>
                <w:rPrChange w:id="1440" w:author="root" w:date="2016-09-08T18:28:00Z">
                  <w:rPr>
                    <w:rStyle w:val="Hipervnculo"/>
                    <w:rFonts w:ascii="Palatino Linotype" w:hAnsi="Palatino Linotype"/>
                    <w:noProof/>
                  </w:rPr>
                </w:rPrChange>
              </w:rPr>
              <w:delText>5.2</w:delText>
            </w:r>
            <w:r w:rsidRPr="005E695C" w:rsidDel="005E695C">
              <w:rPr>
                <w:rFonts w:ascii="Palatino Linotype" w:eastAsiaTheme="minorEastAsia" w:hAnsi="Palatino Linotype"/>
                <w:noProof/>
                <w:lang w:eastAsia="es-ES"/>
              </w:rPr>
              <w:tab/>
            </w:r>
            <w:r w:rsidRPr="005E695C" w:rsidDel="005E695C">
              <w:rPr>
                <w:rPrChange w:id="1441" w:author="root" w:date="2016-09-08T18:28:00Z">
                  <w:rPr>
                    <w:rStyle w:val="Hipervnculo"/>
                    <w:rFonts w:ascii="Palatino Linotype" w:hAnsi="Palatino Linotype"/>
                    <w:noProof/>
                  </w:rPr>
                </w:rPrChange>
              </w:rPr>
              <w:delText>Desarrollo de la aplicación web</w:delText>
            </w:r>
            <w:r w:rsidRPr="005E695C" w:rsidDel="005E695C">
              <w:rPr>
                <w:rFonts w:ascii="Palatino Linotype" w:hAnsi="Palatino Linotype"/>
                <w:noProof/>
                <w:webHidden/>
              </w:rPr>
              <w:tab/>
            </w:r>
          </w:del>
          <w:del w:id="1442" w:author="root" w:date="2016-09-07T19:38:00Z">
            <w:r w:rsidRPr="005E695C" w:rsidDel="00242359">
              <w:rPr>
                <w:rFonts w:ascii="Palatino Linotype" w:hAnsi="Palatino Linotype"/>
                <w:noProof/>
                <w:webHidden/>
              </w:rPr>
              <w:delText>36</w:delText>
            </w:r>
          </w:del>
        </w:p>
        <w:p w14:paraId="598054E3" w14:textId="77777777" w:rsidR="00C030E8" w:rsidRPr="005E695C" w:rsidDel="005E695C" w:rsidRDefault="00C030E8">
          <w:pPr>
            <w:pStyle w:val="TDC3"/>
            <w:tabs>
              <w:tab w:val="left" w:pos="1320"/>
              <w:tab w:val="right" w:leader="dot" w:pos="8494"/>
            </w:tabs>
            <w:spacing w:line="336" w:lineRule="auto"/>
            <w:rPr>
              <w:del w:id="1443" w:author="root" w:date="2016-09-08T18:28:00Z"/>
              <w:rFonts w:ascii="Palatino Linotype" w:eastAsiaTheme="minorEastAsia" w:hAnsi="Palatino Linotype"/>
              <w:noProof/>
              <w:lang w:eastAsia="es-ES"/>
            </w:rPr>
            <w:pPrChange w:id="1444" w:author="root" w:date="2016-09-08T18:29:00Z">
              <w:pPr>
                <w:pStyle w:val="TDC3"/>
                <w:tabs>
                  <w:tab w:val="left" w:pos="1320"/>
                  <w:tab w:val="right" w:leader="dot" w:pos="8494"/>
                </w:tabs>
                <w:spacing w:line="360" w:lineRule="auto"/>
              </w:pPr>
            </w:pPrChange>
          </w:pPr>
          <w:del w:id="1445" w:author="root" w:date="2016-09-08T18:28:00Z">
            <w:r w:rsidRPr="005E695C" w:rsidDel="005E695C">
              <w:rPr>
                <w:rPrChange w:id="1446" w:author="root" w:date="2016-09-08T18:28:00Z">
                  <w:rPr>
                    <w:rStyle w:val="Hipervnculo"/>
                    <w:rFonts w:ascii="Palatino Linotype" w:hAnsi="Palatino Linotype"/>
                    <w:noProof/>
                  </w:rPr>
                </w:rPrChange>
              </w:rPr>
              <w:delText>5.2.1</w:delText>
            </w:r>
            <w:r w:rsidRPr="005E695C" w:rsidDel="005E695C">
              <w:rPr>
                <w:rFonts w:ascii="Palatino Linotype" w:eastAsiaTheme="minorEastAsia" w:hAnsi="Palatino Linotype"/>
                <w:noProof/>
                <w:lang w:eastAsia="es-ES"/>
              </w:rPr>
              <w:tab/>
            </w:r>
            <w:r w:rsidRPr="005E695C" w:rsidDel="005E695C">
              <w:rPr>
                <w:rPrChange w:id="1447" w:author="root" w:date="2016-09-08T18:28:00Z">
                  <w:rPr>
                    <w:rStyle w:val="Hipervnculo"/>
                    <w:rFonts w:ascii="Palatino Linotype" w:hAnsi="Palatino Linotype"/>
                    <w:noProof/>
                  </w:rPr>
                </w:rPrChange>
              </w:rPr>
              <w:delText>Cliente</w:delText>
            </w:r>
            <w:r w:rsidRPr="005E695C" w:rsidDel="005E695C">
              <w:rPr>
                <w:rFonts w:ascii="Palatino Linotype" w:hAnsi="Palatino Linotype"/>
                <w:noProof/>
                <w:webHidden/>
              </w:rPr>
              <w:tab/>
            </w:r>
          </w:del>
          <w:del w:id="1448" w:author="root" w:date="2016-09-07T19:38:00Z">
            <w:r w:rsidRPr="005E695C" w:rsidDel="00242359">
              <w:rPr>
                <w:rFonts w:ascii="Palatino Linotype" w:hAnsi="Palatino Linotype"/>
                <w:noProof/>
                <w:webHidden/>
              </w:rPr>
              <w:delText>37</w:delText>
            </w:r>
          </w:del>
        </w:p>
        <w:p w14:paraId="2B4567ED" w14:textId="77777777" w:rsidR="00C030E8" w:rsidRPr="005E695C" w:rsidDel="005E695C" w:rsidRDefault="00C030E8">
          <w:pPr>
            <w:pStyle w:val="TDC3"/>
            <w:tabs>
              <w:tab w:val="left" w:pos="1320"/>
              <w:tab w:val="right" w:leader="dot" w:pos="8494"/>
            </w:tabs>
            <w:spacing w:line="336" w:lineRule="auto"/>
            <w:rPr>
              <w:del w:id="1449" w:author="root" w:date="2016-09-08T18:28:00Z"/>
              <w:rFonts w:ascii="Palatino Linotype" w:eastAsiaTheme="minorEastAsia" w:hAnsi="Palatino Linotype"/>
              <w:noProof/>
              <w:lang w:eastAsia="es-ES"/>
            </w:rPr>
            <w:pPrChange w:id="1450" w:author="root" w:date="2016-09-08T18:29:00Z">
              <w:pPr>
                <w:pStyle w:val="TDC3"/>
                <w:tabs>
                  <w:tab w:val="left" w:pos="1320"/>
                  <w:tab w:val="right" w:leader="dot" w:pos="8494"/>
                </w:tabs>
                <w:spacing w:line="360" w:lineRule="auto"/>
              </w:pPr>
            </w:pPrChange>
          </w:pPr>
          <w:del w:id="1451" w:author="root" w:date="2016-09-08T18:28:00Z">
            <w:r w:rsidRPr="005E695C" w:rsidDel="005E695C">
              <w:rPr>
                <w:rPrChange w:id="1452" w:author="root" w:date="2016-09-08T18:28:00Z">
                  <w:rPr>
                    <w:rStyle w:val="Hipervnculo"/>
                    <w:rFonts w:ascii="Palatino Linotype" w:hAnsi="Palatino Linotype"/>
                    <w:noProof/>
                  </w:rPr>
                </w:rPrChange>
              </w:rPr>
              <w:delText>5.2.2</w:delText>
            </w:r>
            <w:r w:rsidRPr="005E695C" w:rsidDel="005E695C">
              <w:rPr>
                <w:rFonts w:ascii="Palatino Linotype" w:eastAsiaTheme="minorEastAsia" w:hAnsi="Palatino Linotype"/>
                <w:noProof/>
                <w:lang w:eastAsia="es-ES"/>
              </w:rPr>
              <w:tab/>
            </w:r>
            <w:r w:rsidRPr="005E695C" w:rsidDel="005E695C">
              <w:rPr>
                <w:rPrChange w:id="1453" w:author="root" w:date="2016-09-08T18:28:00Z">
                  <w:rPr>
                    <w:rStyle w:val="Hipervnculo"/>
                    <w:rFonts w:ascii="Palatino Linotype" w:hAnsi="Palatino Linotype"/>
                    <w:noProof/>
                  </w:rPr>
                </w:rPrChange>
              </w:rPr>
              <w:delText>Servidor</w:delText>
            </w:r>
            <w:r w:rsidRPr="005E695C" w:rsidDel="005E695C">
              <w:rPr>
                <w:rFonts w:ascii="Palatino Linotype" w:hAnsi="Palatino Linotype"/>
                <w:noProof/>
                <w:webHidden/>
              </w:rPr>
              <w:tab/>
            </w:r>
          </w:del>
          <w:del w:id="1454" w:author="root" w:date="2016-09-07T19:38:00Z">
            <w:r w:rsidRPr="005E695C" w:rsidDel="00242359">
              <w:rPr>
                <w:rFonts w:ascii="Palatino Linotype" w:hAnsi="Palatino Linotype"/>
                <w:noProof/>
                <w:webHidden/>
              </w:rPr>
              <w:delText>40</w:delText>
            </w:r>
          </w:del>
        </w:p>
        <w:p w14:paraId="20B0B250" w14:textId="77777777" w:rsidR="00C030E8" w:rsidRPr="005E695C" w:rsidDel="005E695C" w:rsidRDefault="00C030E8">
          <w:pPr>
            <w:pStyle w:val="TDC2"/>
            <w:tabs>
              <w:tab w:val="left" w:pos="880"/>
              <w:tab w:val="right" w:leader="dot" w:pos="8494"/>
            </w:tabs>
            <w:spacing w:line="336" w:lineRule="auto"/>
            <w:rPr>
              <w:del w:id="1455" w:author="root" w:date="2016-09-08T18:28:00Z"/>
              <w:rFonts w:ascii="Palatino Linotype" w:eastAsiaTheme="minorEastAsia" w:hAnsi="Palatino Linotype"/>
              <w:noProof/>
              <w:lang w:eastAsia="es-ES"/>
            </w:rPr>
            <w:pPrChange w:id="1456" w:author="root" w:date="2016-09-08T18:29:00Z">
              <w:pPr>
                <w:pStyle w:val="TDC2"/>
                <w:tabs>
                  <w:tab w:val="left" w:pos="880"/>
                  <w:tab w:val="right" w:leader="dot" w:pos="8494"/>
                </w:tabs>
                <w:spacing w:line="360" w:lineRule="auto"/>
              </w:pPr>
            </w:pPrChange>
          </w:pPr>
          <w:del w:id="1457" w:author="root" w:date="2016-09-08T18:28:00Z">
            <w:r w:rsidRPr="005E695C" w:rsidDel="005E695C">
              <w:rPr>
                <w:rPrChange w:id="1458" w:author="root" w:date="2016-09-08T18:28:00Z">
                  <w:rPr>
                    <w:rStyle w:val="Hipervnculo"/>
                    <w:rFonts w:ascii="Palatino Linotype" w:hAnsi="Palatino Linotype"/>
                    <w:noProof/>
                  </w:rPr>
                </w:rPrChange>
              </w:rPr>
              <w:delText>5.3</w:delText>
            </w:r>
            <w:r w:rsidRPr="005E695C" w:rsidDel="005E695C">
              <w:rPr>
                <w:rFonts w:ascii="Palatino Linotype" w:eastAsiaTheme="minorEastAsia" w:hAnsi="Palatino Linotype"/>
                <w:noProof/>
                <w:lang w:eastAsia="es-ES"/>
              </w:rPr>
              <w:tab/>
            </w:r>
            <w:r w:rsidRPr="005E695C" w:rsidDel="005E695C">
              <w:rPr>
                <w:rPrChange w:id="1459" w:author="root" w:date="2016-09-08T18:28:00Z">
                  <w:rPr>
                    <w:rStyle w:val="Hipervnculo"/>
                    <w:rFonts w:ascii="Palatino Linotype" w:hAnsi="Palatino Linotype"/>
                    <w:noProof/>
                  </w:rPr>
                </w:rPrChange>
              </w:rPr>
              <w:delText>Desarrollo del robot</w:delText>
            </w:r>
            <w:r w:rsidRPr="005E695C" w:rsidDel="005E695C">
              <w:rPr>
                <w:rFonts w:ascii="Palatino Linotype" w:hAnsi="Palatino Linotype"/>
                <w:noProof/>
                <w:webHidden/>
              </w:rPr>
              <w:tab/>
            </w:r>
          </w:del>
          <w:del w:id="1460" w:author="root" w:date="2016-09-07T19:38:00Z">
            <w:r w:rsidRPr="005E695C" w:rsidDel="00242359">
              <w:rPr>
                <w:rFonts w:ascii="Palatino Linotype" w:hAnsi="Palatino Linotype"/>
                <w:noProof/>
                <w:webHidden/>
              </w:rPr>
              <w:delText>42</w:delText>
            </w:r>
          </w:del>
        </w:p>
        <w:p w14:paraId="35B557EB" w14:textId="77777777" w:rsidR="00C030E8" w:rsidRPr="005E695C" w:rsidDel="005E695C" w:rsidRDefault="00C030E8">
          <w:pPr>
            <w:pStyle w:val="TDC3"/>
            <w:tabs>
              <w:tab w:val="left" w:pos="1320"/>
              <w:tab w:val="right" w:leader="dot" w:pos="8494"/>
            </w:tabs>
            <w:spacing w:line="336" w:lineRule="auto"/>
            <w:rPr>
              <w:del w:id="1461" w:author="root" w:date="2016-09-08T18:28:00Z"/>
              <w:rFonts w:ascii="Palatino Linotype" w:eastAsiaTheme="minorEastAsia" w:hAnsi="Palatino Linotype"/>
              <w:noProof/>
              <w:lang w:eastAsia="es-ES"/>
            </w:rPr>
            <w:pPrChange w:id="1462" w:author="root" w:date="2016-09-08T18:29:00Z">
              <w:pPr>
                <w:pStyle w:val="TDC3"/>
                <w:tabs>
                  <w:tab w:val="left" w:pos="1320"/>
                  <w:tab w:val="right" w:leader="dot" w:pos="8494"/>
                </w:tabs>
                <w:spacing w:line="360" w:lineRule="auto"/>
              </w:pPr>
            </w:pPrChange>
          </w:pPr>
          <w:del w:id="1463" w:author="root" w:date="2016-09-08T18:28:00Z">
            <w:r w:rsidRPr="005E695C" w:rsidDel="005E695C">
              <w:rPr>
                <w:rPrChange w:id="1464" w:author="root" w:date="2016-09-08T18:28:00Z">
                  <w:rPr>
                    <w:rStyle w:val="Hipervnculo"/>
                    <w:rFonts w:ascii="Palatino Linotype" w:hAnsi="Palatino Linotype"/>
                    <w:noProof/>
                  </w:rPr>
                </w:rPrChange>
              </w:rPr>
              <w:delText>5.3.1</w:delText>
            </w:r>
            <w:r w:rsidRPr="005E695C" w:rsidDel="005E695C">
              <w:rPr>
                <w:rFonts w:ascii="Palatino Linotype" w:eastAsiaTheme="minorEastAsia" w:hAnsi="Palatino Linotype"/>
                <w:noProof/>
                <w:lang w:eastAsia="es-ES"/>
              </w:rPr>
              <w:tab/>
            </w:r>
            <w:r w:rsidRPr="005E695C" w:rsidDel="005E695C">
              <w:rPr>
                <w:rPrChange w:id="1465" w:author="root" w:date="2016-09-08T18:28:00Z">
                  <w:rPr>
                    <w:rStyle w:val="Hipervnculo"/>
                    <w:rFonts w:ascii="Palatino Linotype" w:hAnsi="Palatino Linotype"/>
                    <w:noProof/>
                  </w:rPr>
                </w:rPrChange>
              </w:rPr>
              <w:delText>Raspberry pi</w:delText>
            </w:r>
            <w:r w:rsidRPr="005E695C" w:rsidDel="005E695C">
              <w:rPr>
                <w:rFonts w:ascii="Palatino Linotype" w:hAnsi="Palatino Linotype"/>
                <w:noProof/>
                <w:webHidden/>
              </w:rPr>
              <w:tab/>
            </w:r>
          </w:del>
          <w:del w:id="1466" w:author="root" w:date="2016-09-07T19:38:00Z">
            <w:r w:rsidRPr="005E695C" w:rsidDel="00242359">
              <w:rPr>
                <w:rFonts w:ascii="Palatino Linotype" w:hAnsi="Palatino Linotype"/>
                <w:noProof/>
                <w:webHidden/>
              </w:rPr>
              <w:delText>44</w:delText>
            </w:r>
          </w:del>
        </w:p>
        <w:p w14:paraId="08FA9656" w14:textId="77777777" w:rsidR="00C030E8" w:rsidRPr="005E695C" w:rsidDel="005E695C" w:rsidRDefault="00C030E8">
          <w:pPr>
            <w:pStyle w:val="TDC3"/>
            <w:tabs>
              <w:tab w:val="left" w:pos="1320"/>
              <w:tab w:val="right" w:leader="dot" w:pos="8494"/>
            </w:tabs>
            <w:spacing w:line="336" w:lineRule="auto"/>
            <w:rPr>
              <w:del w:id="1467" w:author="root" w:date="2016-09-08T18:28:00Z"/>
              <w:rFonts w:ascii="Palatino Linotype" w:eastAsiaTheme="minorEastAsia" w:hAnsi="Palatino Linotype"/>
              <w:noProof/>
              <w:lang w:eastAsia="es-ES"/>
            </w:rPr>
            <w:pPrChange w:id="1468" w:author="root" w:date="2016-09-08T18:29:00Z">
              <w:pPr>
                <w:pStyle w:val="TDC3"/>
                <w:tabs>
                  <w:tab w:val="left" w:pos="1320"/>
                  <w:tab w:val="right" w:leader="dot" w:pos="8494"/>
                </w:tabs>
                <w:spacing w:line="360" w:lineRule="auto"/>
              </w:pPr>
            </w:pPrChange>
          </w:pPr>
          <w:del w:id="1469" w:author="root" w:date="2016-09-08T18:28:00Z">
            <w:r w:rsidRPr="005E695C" w:rsidDel="005E695C">
              <w:rPr>
                <w:rPrChange w:id="1470" w:author="root" w:date="2016-09-08T18:28:00Z">
                  <w:rPr>
                    <w:rStyle w:val="Hipervnculo"/>
                    <w:rFonts w:ascii="Palatino Linotype" w:hAnsi="Palatino Linotype"/>
                    <w:noProof/>
                  </w:rPr>
                </w:rPrChange>
              </w:rPr>
              <w:delText>5.3.2</w:delText>
            </w:r>
            <w:r w:rsidRPr="005E695C" w:rsidDel="005E695C">
              <w:rPr>
                <w:rFonts w:ascii="Palatino Linotype" w:eastAsiaTheme="minorEastAsia" w:hAnsi="Palatino Linotype"/>
                <w:noProof/>
                <w:lang w:eastAsia="es-ES"/>
              </w:rPr>
              <w:tab/>
            </w:r>
            <w:r w:rsidRPr="005E695C" w:rsidDel="005E695C">
              <w:rPr>
                <w:rPrChange w:id="1471" w:author="root" w:date="2016-09-08T18:28:00Z">
                  <w:rPr>
                    <w:rStyle w:val="Hipervnculo"/>
                    <w:rFonts w:ascii="Palatino Linotype" w:hAnsi="Palatino Linotype"/>
                    <w:noProof/>
                  </w:rPr>
                </w:rPrChange>
              </w:rPr>
              <w:delText>Arduino</w:delText>
            </w:r>
            <w:r w:rsidRPr="005E695C" w:rsidDel="005E695C">
              <w:rPr>
                <w:rFonts w:ascii="Palatino Linotype" w:hAnsi="Palatino Linotype"/>
                <w:noProof/>
                <w:webHidden/>
              </w:rPr>
              <w:tab/>
            </w:r>
          </w:del>
          <w:del w:id="1472" w:author="root" w:date="2016-09-07T19:38:00Z">
            <w:r w:rsidRPr="005E695C" w:rsidDel="00242359">
              <w:rPr>
                <w:rFonts w:ascii="Palatino Linotype" w:hAnsi="Palatino Linotype"/>
                <w:noProof/>
                <w:webHidden/>
              </w:rPr>
              <w:delText>45</w:delText>
            </w:r>
          </w:del>
        </w:p>
        <w:p w14:paraId="10660B0E" w14:textId="77777777" w:rsidR="00C030E8" w:rsidRPr="005E695C" w:rsidDel="005E695C" w:rsidRDefault="00C030E8">
          <w:pPr>
            <w:pStyle w:val="TDC2"/>
            <w:tabs>
              <w:tab w:val="left" w:pos="880"/>
              <w:tab w:val="right" w:leader="dot" w:pos="8494"/>
            </w:tabs>
            <w:spacing w:line="336" w:lineRule="auto"/>
            <w:rPr>
              <w:del w:id="1473" w:author="root" w:date="2016-09-08T18:28:00Z"/>
              <w:rFonts w:ascii="Palatino Linotype" w:eastAsiaTheme="minorEastAsia" w:hAnsi="Palatino Linotype"/>
              <w:noProof/>
              <w:lang w:eastAsia="es-ES"/>
            </w:rPr>
            <w:pPrChange w:id="1474" w:author="root" w:date="2016-09-08T18:29:00Z">
              <w:pPr>
                <w:pStyle w:val="TDC2"/>
                <w:tabs>
                  <w:tab w:val="left" w:pos="880"/>
                  <w:tab w:val="right" w:leader="dot" w:pos="8494"/>
                </w:tabs>
                <w:spacing w:line="360" w:lineRule="auto"/>
              </w:pPr>
            </w:pPrChange>
          </w:pPr>
          <w:del w:id="1475" w:author="root" w:date="2016-09-08T18:28:00Z">
            <w:r w:rsidRPr="005E695C" w:rsidDel="005E695C">
              <w:rPr>
                <w:rPrChange w:id="1476" w:author="root" w:date="2016-09-08T18:28:00Z">
                  <w:rPr>
                    <w:rStyle w:val="Hipervnculo"/>
                    <w:rFonts w:ascii="Palatino Linotype" w:hAnsi="Palatino Linotype"/>
                    <w:noProof/>
                  </w:rPr>
                </w:rPrChange>
              </w:rPr>
              <w:delText>5.4</w:delText>
            </w:r>
            <w:r w:rsidRPr="005E695C" w:rsidDel="005E695C">
              <w:rPr>
                <w:rFonts w:ascii="Palatino Linotype" w:eastAsiaTheme="minorEastAsia" w:hAnsi="Palatino Linotype"/>
                <w:noProof/>
                <w:lang w:eastAsia="es-ES"/>
              </w:rPr>
              <w:tab/>
            </w:r>
            <w:r w:rsidRPr="005E695C" w:rsidDel="005E695C">
              <w:rPr>
                <w:rPrChange w:id="1477" w:author="root" w:date="2016-09-08T18:28:00Z">
                  <w:rPr>
                    <w:rStyle w:val="Hipervnculo"/>
                    <w:rFonts w:ascii="Palatino Linotype" w:hAnsi="Palatino Linotype"/>
                    <w:noProof/>
                  </w:rPr>
                </w:rPrChange>
              </w:rPr>
              <w:delText>Realidad aumentada</w:delText>
            </w:r>
            <w:r w:rsidRPr="005E695C" w:rsidDel="005E695C">
              <w:rPr>
                <w:rFonts w:ascii="Palatino Linotype" w:hAnsi="Palatino Linotype"/>
                <w:noProof/>
                <w:webHidden/>
              </w:rPr>
              <w:tab/>
            </w:r>
          </w:del>
          <w:del w:id="1478" w:author="root" w:date="2016-09-07T19:38:00Z">
            <w:r w:rsidRPr="005E695C" w:rsidDel="00242359">
              <w:rPr>
                <w:rFonts w:ascii="Palatino Linotype" w:hAnsi="Palatino Linotype"/>
                <w:noProof/>
                <w:webHidden/>
              </w:rPr>
              <w:delText>49</w:delText>
            </w:r>
          </w:del>
        </w:p>
        <w:p w14:paraId="35C2D933" w14:textId="77777777" w:rsidR="00C030E8" w:rsidRPr="005E695C" w:rsidDel="005E695C" w:rsidRDefault="00C030E8">
          <w:pPr>
            <w:pStyle w:val="TDC1"/>
            <w:tabs>
              <w:tab w:val="left" w:pos="440"/>
              <w:tab w:val="right" w:leader="dot" w:pos="8494"/>
            </w:tabs>
            <w:spacing w:line="336" w:lineRule="auto"/>
            <w:rPr>
              <w:del w:id="1479" w:author="root" w:date="2016-09-08T18:28:00Z"/>
              <w:rFonts w:ascii="Palatino Linotype" w:eastAsiaTheme="minorEastAsia" w:hAnsi="Palatino Linotype"/>
              <w:noProof/>
              <w:lang w:eastAsia="es-ES"/>
            </w:rPr>
            <w:pPrChange w:id="1480" w:author="root" w:date="2016-09-08T18:29:00Z">
              <w:pPr>
                <w:pStyle w:val="TDC1"/>
                <w:tabs>
                  <w:tab w:val="left" w:pos="440"/>
                  <w:tab w:val="right" w:leader="dot" w:pos="8494"/>
                </w:tabs>
                <w:spacing w:line="360" w:lineRule="auto"/>
              </w:pPr>
            </w:pPrChange>
          </w:pPr>
          <w:del w:id="1481" w:author="root" w:date="2016-09-08T18:28:00Z">
            <w:r w:rsidRPr="005E695C" w:rsidDel="005E695C">
              <w:rPr>
                <w:rPrChange w:id="1482" w:author="root" w:date="2016-09-08T18:28:00Z">
                  <w:rPr>
                    <w:rStyle w:val="Hipervnculo"/>
                    <w:rFonts w:ascii="Palatino Linotype" w:hAnsi="Palatino Linotype"/>
                    <w:noProof/>
                  </w:rPr>
                </w:rPrChange>
              </w:rPr>
              <w:delText>6</w:delText>
            </w:r>
            <w:r w:rsidRPr="005E695C" w:rsidDel="005E695C">
              <w:rPr>
                <w:rFonts w:ascii="Palatino Linotype" w:eastAsiaTheme="minorEastAsia" w:hAnsi="Palatino Linotype"/>
                <w:noProof/>
                <w:lang w:eastAsia="es-ES"/>
              </w:rPr>
              <w:tab/>
            </w:r>
            <w:r w:rsidRPr="005E695C" w:rsidDel="005E695C">
              <w:rPr>
                <w:rPrChange w:id="1483" w:author="root" w:date="2016-09-08T18:28:00Z">
                  <w:rPr>
                    <w:rStyle w:val="Hipervnculo"/>
                    <w:rFonts w:ascii="Palatino Linotype" w:hAnsi="Palatino Linotype"/>
                    <w:noProof/>
                  </w:rPr>
                </w:rPrChange>
              </w:rPr>
              <w:delText>Trabajo futuro</w:delText>
            </w:r>
            <w:r w:rsidRPr="005E695C" w:rsidDel="005E695C">
              <w:rPr>
                <w:rFonts w:ascii="Palatino Linotype" w:hAnsi="Palatino Linotype"/>
                <w:noProof/>
                <w:webHidden/>
              </w:rPr>
              <w:tab/>
            </w:r>
          </w:del>
          <w:del w:id="1484" w:author="root" w:date="2016-09-07T19:38:00Z">
            <w:r w:rsidRPr="005E695C" w:rsidDel="00242359">
              <w:rPr>
                <w:rFonts w:ascii="Palatino Linotype" w:hAnsi="Palatino Linotype"/>
                <w:noProof/>
                <w:webHidden/>
              </w:rPr>
              <w:delText>50</w:delText>
            </w:r>
          </w:del>
        </w:p>
        <w:p w14:paraId="0F134D73" w14:textId="77777777" w:rsidR="00C030E8" w:rsidRPr="005E695C" w:rsidDel="005E695C" w:rsidRDefault="00C030E8">
          <w:pPr>
            <w:pStyle w:val="TDC2"/>
            <w:tabs>
              <w:tab w:val="left" w:pos="880"/>
              <w:tab w:val="right" w:leader="dot" w:pos="8494"/>
            </w:tabs>
            <w:spacing w:line="336" w:lineRule="auto"/>
            <w:rPr>
              <w:del w:id="1485" w:author="root" w:date="2016-09-08T18:28:00Z"/>
              <w:rFonts w:ascii="Palatino Linotype" w:eastAsiaTheme="minorEastAsia" w:hAnsi="Palatino Linotype"/>
              <w:noProof/>
              <w:lang w:eastAsia="es-ES"/>
            </w:rPr>
            <w:pPrChange w:id="1486" w:author="root" w:date="2016-09-08T18:29:00Z">
              <w:pPr>
                <w:pStyle w:val="TDC2"/>
                <w:tabs>
                  <w:tab w:val="left" w:pos="880"/>
                  <w:tab w:val="right" w:leader="dot" w:pos="8494"/>
                </w:tabs>
                <w:spacing w:line="360" w:lineRule="auto"/>
              </w:pPr>
            </w:pPrChange>
          </w:pPr>
          <w:del w:id="1487" w:author="root" w:date="2016-09-08T18:28:00Z">
            <w:r w:rsidRPr="005E695C" w:rsidDel="005E695C">
              <w:rPr>
                <w:rPrChange w:id="1488" w:author="root" w:date="2016-09-08T18:28:00Z">
                  <w:rPr>
                    <w:rStyle w:val="Hipervnculo"/>
                    <w:rFonts w:ascii="Palatino Linotype" w:hAnsi="Palatino Linotype"/>
                    <w:noProof/>
                  </w:rPr>
                </w:rPrChange>
              </w:rPr>
              <w:delText>6.1</w:delText>
            </w:r>
            <w:r w:rsidRPr="005E695C" w:rsidDel="005E695C">
              <w:rPr>
                <w:rFonts w:ascii="Palatino Linotype" w:eastAsiaTheme="minorEastAsia" w:hAnsi="Palatino Linotype"/>
                <w:noProof/>
                <w:lang w:eastAsia="es-ES"/>
              </w:rPr>
              <w:tab/>
            </w:r>
            <w:r w:rsidRPr="005E695C" w:rsidDel="005E695C">
              <w:rPr>
                <w:rPrChange w:id="1489" w:author="root" w:date="2016-09-08T18:28:00Z">
                  <w:rPr>
                    <w:rStyle w:val="Hipervnculo"/>
                    <w:rFonts w:ascii="Palatino Linotype" w:hAnsi="Palatino Linotype"/>
                    <w:noProof/>
                  </w:rPr>
                </w:rPrChange>
              </w:rPr>
              <w:delText>Mejoras</w:delText>
            </w:r>
            <w:r w:rsidRPr="005E695C" w:rsidDel="005E695C">
              <w:rPr>
                <w:rFonts w:ascii="Palatino Linotype" w:hAnsi="Palatino Linotype"/>
                <w:noProof/>
                <w:webHidden/>
              </w:rPr>
              <w:tab/>
            </w:r>
          </w:del>
          <w:del w:id="1490" w:author="root" w:date="2016-09-07T19:38:00Z">
            <w:r w:rsidRPr="005E695C" w:rsidDel="00242359">
              <w:rPr>
                <w:rFonts w:ascii="Palatino Linotype" w:hAnsi="Palatino Linotype"/>
                <w:noProof/>
                <w:webHidden/>
              </w:rPr>
              <w:delText>50</w:delText>
            </w:r>
          </w:del>
        </w:p>
        <w:p w14:paraId="728EF909" w14:textId="77777777" w:rsidR="00C030E8" w:rsidRPr="005E695C" w:rsidDel="005E695C" w:rsidRDefault="00C030E8">
          <w:pPr>
            <w:pStyle w:val="TDC3"/>
            <w:tabs>
              <w:tab w:val="left" w:pos="1320"/>
              <w:tab w:val="right" w:leader="dot" w:pos="8494"/>
            </w:tabs>
            <w:spacing w:line="336" w:lineRule="auto"/>
            <w:rPr>
              <w:del w:id="1491" w:author="root" w:date="2016-09-08T18:28:00Z"/>
              <w:rFonts w:ascii="Palatino Linotype" w:eastAsiaTheme="minorEastAsia" w:hAnsi="Palatino Linotype"/>
              <w:noProof/>
              <w:lang w:eastAsia="es-ES"/>
            </w:rPr>
            <w:pPrChange w:id="1492" w:author="root" w:date="2016-09-08T18:29:00Z">
              <w:pPr>
                <w:pStyle w:val="TDC3"/>
                <w:tabs>
                  <w:tab w:val="left" w:pos="1320"/>
                  <w:tab w:val="right" w:leader="dot" w:pos="8494"/>
                </w:tabs>
                <w:spacing w:line="360" w:lineRule="auto"/>
              </w:pPr>
            </w:pPrChange>
          </w:pPr>
          <w:del w:id="1493" w:author="root" w:date="2016-09-08T18:28:00Z">
            <w:r w:rsidRPr="005E695C" w:rsidDel="005E695C">
              <w:rPr>
                <w:rPrChange w:id="1494" w:author="root" w:date="2016-09-08T18:28:00Z">
                  <w:rPr>
                    <w:rStyle w:val="Hipervnculo"/>
                    <w:rFonts w:ascii="Palatino Linotype" w:hAnsi="Palatino Linotype"/>
                    <w:noProof/>
                  </w:rPr>
                </w:rPrChange>
              </w:rPr>
              <w:delText>6.1.1</w:delText>
            </w:r>
            <w:r w:rsidRPr="005E695C" w:rsidDel="005E695C">
              <w:rPr>
                <w:rFonts w:ascii="Palatino Linotype" w:eastAsiaTheme="minorEastAsia" w:hAnsi="Palatino Linotype"/>
                <w:noProof/>
                <w:lang w:eastAsia="es-ES"/>
              </w:rPr>
              <w:tab/>
            </w:r>
            <w:r w:rsidRPr="005E695C" w:rsidDel="005E695C">
              <w:rPr>
                <w:rPrChange w:id="1495" w:author="root" w:date="2016-09-08T18:28:00Z">
                  <w:rPr>
                    <w:rStyle w:val="Hipervnculo"/>
                    <w:rFonts w:ascii="Palatino Linotype" w:hAnsi="Palatino Linotype"/>
                    <w:noProof/>
                  </w:rPr>
                </w:rPrChange>
              </w:rPr>
              <w:delText>Historia</w:delText>
            </w:r>
            <w:r w:rsidRPr="005E695C" w:rsidDel="005E695C">
              <w:rPr>
                <w:rFonts w:ascii="Palatino Linotype" w:hAnsi="Palatino Linotype"/>
                <w:noProof/>
                <w:webHidden/>
              </w:rPr>
              <w:tab/>
            </w:r>
          </w:del>
          <w:del w:id="1496" w:author="root" w:date="2016-09-07T19:38:00Z">
            <w:r w:rsidRPr="005E695C" w:rsidDel="00242359">
              <w:rPr>
                <w:rFonts w:ascii="Palatino Linotype" w:hAnsi="Palatino Linotype"/>
                <w:noProof/>
                <w:webHidden/>
              </w:rPr>
              <w:delText>50</w:delText>
            </w:r>
          </w:del>
        </w:p>
        <w:p w14:paraId="71F4BA50" w14:textId="77777777" w:rsidR="00C030E8" w:rsidRPr="005E695C" w:rsidDel="005E695C" w:rsidRDefault="00C030E8">
          <w:pPr>
            <w:pStyle w:val="TDC3"/>
            <w:tabs>
              <w:tab w:val="left" w:pos="1320"/>
              <w:tab w:val="right" w:leader="dot" w:pos="8494"/>
            </w:tabs>
            <w:spacing w:line="336" w:lineRule="auto"/>
            <w:rPr>
              <w:del w:id="1497" w:author="root" w:date="2016-09-08T18:28:00Z"/>
              <w:rFonts w:ascii="Palatino Linotype" w:eastAsiaTheme="minorEastAsia" w:hAnsi="Palatino Linotype"/>
              <w:noProof/>
              <w:lang w:eastAsia="es-ES"/>
            </w:rPr>
            <w:pPrChange w:id="1498" w:author="root" w:date="2016-09-08T18:29:00Z">
              <w:pPr>
                <w:pStyle w:val="TDC3"/>
                <w:tabs>
                  <w:tab w:val="left" w:pos="1320"/>
                  <w:tab w:val="right" w:leader="dot" w:pos="8494"/>
                </w:tabs>
                <w:spacing w:line="360" w:lineRule="auto"/>
              </w:pPr>
            </w:pPrChange>
          </w:pPr>
          <w:del w:id="1499" w:author="root" w:date="2016-09-08T18:28:00Z">
            <w:r w:rsidRPr="005E695C" w:rsidDel="005E695C">
              <w:rPr>
                <w:rPrChange w:id="1500" w:author="root" w:date="2016-09-08T18:28:00Z">
                  <w:rPr>
                    <w:rStyle w:val="Hipervnculo"/>
                    <w:rFonts w:ascii="Palatino Linotype" w:hAnsi="Palatino Linotype"/>
                    <w:noProof/>
                  </w:rPr>
                </w:rPrChange>
              </w:rPr>
              <w:delText>6.1.2</w:delText>
            </w:r>
            <w:r w:rsidRPr="005E695C" w:rsidDel="005E695C">
              <w:rPr>
                <w:rFonts w:ascii="Palatino Linotype" w:eastAsiaTheme="minorEastAsia" w:hAnsi="Palatino Linotype"/>
                <w:noProof/>
                <w:lang w:eastAsia="es-ES"/>
              </w:rPr>
              <w:tab/>
            </w:r>
            <w:r w:rsidRPr="005E695C" w:rsidDel="005E695C">
              <w:rPr>
                <w:rPrChange w:id="1501" w:author="root" w:date="2016-09-08T18:28:00Z">
                  <w:rPr>
                    <w:rStyle w:val="Hipervnculo"/>
                    <w:rFonts w:ascii="Palatino Linotype" w:hAnsi="Palatino Linotype"/>
                    <w:noProof/>
                  </w:rPr>
                </w:rPrChange>
              </w:rPr>
              <w:delText>Rejugabilidad</w:delText>
            </w:r>
            <w:r w:rsidRPr="005E695C" w:rsidDel="005E695C">
              <w:rPr>
                <w:rFonts w:ascii="Palatino Linotype" w:hAnsi="Palatino Linotype"/>
                <w:noProof/>
                <w:webHidden/>
              </w:rPr>
              <w:tab/>
            </w:r>
          </w:del>
          <w:del w:id="1502" w:author="root" w:date="2016-09-07T19:38:00Z">
            <w:r w:rsidRPr="005E695C" w:rsidDel="00242359">
              <w:rPr>
                <w:rFonts w:ascii="Palatino Linotype" w:hAnsi="Palatino Linotype"/>
                <w:noProof/>
                <w:webHidden/>
              </w:rPr>
              <w:delText>50</w:delText>
            </w:r>
          </w:del>
        </w:p>
        <w:p w14:paraId="549C8C91" w14:textId="77777777" w:rsidR="00C030E8" w:rsidRPr="005E695C" w:rsidDel="005E695C" w:rsidRDefault="00C030E8">
          <w:pPr>
            <w:pStyle w:val="TDC3"/>
            <w:tabs>
              <w:tab w:val="left" w:pos="1320"/>
              <w:tab w:val="right" w:leader="dot" w:pos="8494"/>
            </w:tabs>
            <w:spacing w:line="336" w:lineRule="auto"/>
            <w:rPr>
              <w:del w:id="1503" w:author="root" w:date="2016-09-08T18:28:00Z"/>
              <w:rFonts w:ascii="Palatino Linotype" w:eastAsiaTheme="minorEastAsia" w:hAnsi="Palatino Linotype"/>
              <w:noProof/>
              <w:lang w:eastAsia="es-ES"/>
            </w:rPr>
            <w:pPrChange w:id="1504" w:author="root" w:date="2016-09-08T18:29:00Z">
              <w:pPr>
                <w:pStyle w:val="TDC3"/>
                <w:tabs>
                  <w:tab w:val="left" w:pos="1320"/>
                  <w:tab w:val="right" w:leader="dot" w:pos="8494"/>
                </w:tabs>
                <w:spacing w:line="360" w:lineRule="auto"/>
              </w:pPr>
            </w:pPrChange>
          </w:pPr>
          <w:del w:id="1505" w:author="root" w:date="2016-09-08T18:28:00Z">
            <w:r w:rsidRPr="005E695C" w:rsidDel="005E695C">
              <w:rPr>
                <w:rPrChange w:id="1506" w:author="root" w:date="2016-09-08T18:28:00Z">
                  <w:rPr>
                    <w:rStyle w:val="Hipervnculo"/>
                    <w:rFonts w:ascii="Palatino Linotype" w:hAnsi="Palatino Linotype"/>
                    <w:noProof/>
                  </w:rPr>
                </w:rPrChange>
              </w:rPr>
              <w:delText>6.1.3</w:delText>
            </w:r>
            <w:r w:rsidRPr="005E695C" w:rsidDel="005E695C">
              <w:rPr>
                <w:rFonts w:ascii="Palatino Linotype" w:eastAsiaTheme="minorEastAsia" w:hAnsi="Palatino Linotype"/>
                <w:noProof/>
                <w:lang w:eastAsia="es-ES"/>
              </w:rPr>
              <w:tab/>
            </w:r>
            <w:r w:rsidRPr="005E695C" w:rsidDel="005E695C">
              <w:rPr>
                <w:rPrChange w:id="1507" w:author="root" w:date="2016-09-08T18:28:00Z">
                  <w:rPr>
                    <w:rStyle w:val="Hipervnculo"/>
                    <w:rFonts w:ascii="Palatino Linotype" w:hAnsi="Palatino Linotype"/>
                    <w:noProof/>
                  </w:rPr>
                </w:rPrChange>
              </w:rPr>
              <w:delText>Mayor control del entorno</w:delText>
            </w:r>
            <w:r w:rsidRPr="005E695C" w:rsidDel="005E695C">
              <w:rPr>
                <w:rFonts w:ascii="Palatino Linotype" w:hAnsi="Palatino Linotype"/>
                <w:noProof/>
                <w:webHidden/>
              </w:rPr>
              <w:tab/>
            </w:r>
          </w:del>
          <w:del w:id="1508" w:author="root" w:date="2016-09-07T19:38:00Z">
            <w:r w:rsidRPr="005E695C" w:rsidDel="00242359">
              <w:rPr>
                <w:rFonts w:ascii="Palatino Linotype" w:hAnsi="Palatino Linotype"/>
                <w:noProof/>
                <w:webHidden/>
              </w:rPr>
              <w:delText>51</w:delText>
            </w:r>
          </w:del>
        </w:p>
        <w:p w14:paraId="14C97A1C" w14:textId="77777777" w:rsidR="00C030E8" w:rsidRPr="005E695C" w:rsidDel="005E695C" w:rsidRDefault="00C030E8">
          <w:pPr>
            <w:pStyle w:val="TDC2"/>
            <w:tabs>
              <w:tab w:val="left" w:pos="880"/>
              <w:tab w:val="right" w:leader="dot" w:pos="8494"/>
            </w:tabs>
            <w:spacing w:line="336" w:lineRule="auto"/>
            <w:rPr>
              <w:del w:id="1509" w:author="root" w:date="2016-09-08T18:28:00Z"/>
              <w:rFonts w:ascii="Palatino Linotype" w:eastAsiaTheme="minorEastAsia" w:hAnsi="Palatino Linotype"/>
              <w:noProof/>
              <w:lang w:eastAsia="es-ES"/>
            </w:rPr>
            <w:pPrChange w:id="1510" w:author="root" w:date="2016-09-08T18:29:00Z">
              <w:pPr>
                <w:pStyle w:val="TDC2"/>
                <w:tabs>
                  <w:tab w:val="left" w:pos="880"/>
                  <w:tab w:val="right" w:leader="dot" w:pos="8494"/>
                </w:tabs>
                <w:spacing w:line="360" w:lineRule="auto"/>
              </w:pPr>
            </w:pPrChange>
          </w:pPr>
          <w:del w:id="1511" w:author="root" w:date="2016-09-08T18:28:00Z">
            <w:r w:rsidRPr="005E695C" w:rsidDel="005E695C">
              <w:rPr>
                <w:rPrChange w:id="1512" w:author="root" w:date="2016-09-08T18:28:00Z">
                  <w:rPr>
                    <w:rStyle w:val="Hipervnculo"/>
                    <w:rFonts w:ascii="Palatino Linotype" w:hAnsi="Palatino Linotype"/>
                    <w:noProof/>
                  </w:rPr>
                </w:rPrChange>
              </w:rPr>
              <w:delText>6.2</w:delText>
            </w:r>
            <w:r w:rsidRPr="005E695C" w:rsidDel="005E695C">
              <w:rPr>
                <w:rFonts w:ascii="Palatino Linotype" w:eastAsiaTheme="minorEastAsia" w:hAnsi="Palatino Linotype"/>
                <w:noProof/>
                <w:lang w:eastAsia="es-ES"/>
              </w:rPr>
              <w:tab/>
            </w:r>
            <w:r w:rsidRPr="005E695C" w:rsidDel="005E695C">
              <w:rPr>
                <w:rPrChange w:id="1513" w:author="root" w:date="2016-09-08T18:28:00Z">
                  <w:rPr>
                    <w:rStyle w:val="Hipervnculo"/>
                    <w:rFonts w:ascii="Palatino Linotype" w:hAnsi="Palatino Linotype"/>
                    <w:noProof/>
                  </w:rPr>
                </w:rPrChange>
              </w:rPr>
              <w:delText>Control de acceso</w:delText>
            </w:r>
            <w:r w:rsidRPr="005E695C" w:rsidDel="005E695C">
              <w:rPr>
                <w:rFonts w:ascii="Palatino Linotype" w:hAnsi="Palatino Linotype"/>
                <w:noProof/>
                <w:webHidden/>
              </w:rPr>
              <w:tab/>
            </w:r>
          </w:del>
          <w:del w:id="1514" w:author="root" w:date="2016-09-07T19:38:00Z">
            <w:r w:rsidRPr="005E695C" w:rsidDel="00242359">
              <w:rPr>
                <w:rFonts w:ascii="Palatino Linotype" w:hAnsi="Palatino Linotype"/>
                <w:noProof/>
                <w:webHidden/>
              </w:rPr>
              <w:delText>51</w:delText>
            </w:r>
          </w:del>
        </w:p>
        <w:p w14:paraId="105E3913" w14:textId="77777777" w:rsidR="00C030E8" w:rsidRPr="005E695C" w:rsidDel="005E695C" w:rsidRDefault="00C030E8">
          <w:pPr>
            <w:pStyle w:val="TDC2"/>
            <w:tabs>
              <w:tab w:val="left" w:pos="880"/>
              <w:tab w:val="right" w:leader="dot" w:pos="8494"/>
            </w:tabs>
            <w:spacing w:line="336" w:lineRule="auto"/>
            <w:rPr>
              <w:del w:id="1515" w:author="root" w:date="2016-09-08T18:28:00Z"/>
              <w:rFonts w:ascii="Palatino Linotype" w:eastAsiaTheme="minorEastAsia" w:hAnsi="Palatino Linotype"/>
              <w:noProof/>
              <w:lang w:eastAsia="es-ES"/>
            </w:rPr>
            <w:pPrChange w:id="1516" w:author="root" w:date="2016-09-08T18:29:00Z">
              <w:pPr>
                <w:pStyle w:val="TDC2"/>
                <w:tabs>
                  <w:tab w:val="left" w:pos="880"/>
                  <w:tab w:val="right" w:leader="dot" w:pos="8494"/>
                </w:tabs>
                <w:spacing w:line="360" w:lineRule="auto"/>
              </w:pPr>
            </w:pPrChange>
          </w:pPr>
          <w:del w:id="1517" w:author="root" w:date="2016-09-08T18:28:00Z">
            <w:r w:rsidRPr="005E695C" w:rsidDel="005E695C">
              <w:rPr>
                <w:rPrChange w:id="1518" w:author="root" w:date="2016-09-08T18:28:00Z">
                  <w:rPr>
                    <w:rStyle w:val="Hipervnculo"/>
                    <w:rFonts w:ascii="Palatino Linotype" w:hAnsi="Palatino Linotype"/>
                    <w:noProof/>
                  </w:rPr>
                </w:rPrChange>
              </w:rPr>
              <w:delText>6.3</w:delText>
            </w:r>
            <w:r w:rsidRPr="005E695C" w:rsidDel="005E695C">
              <w:rPr>
                <w:rFonts w:ascii="Palatino Linotype" w:eastAsiaTheme="minorEastAsia" w:hAnsi="Palatino Linotype"/>
                <w:noProof/>
                <w:lang w:eastAsia="es-ES"/>
              </w:rPr>
              <w:tab/>
            </w:r>
            <w:r w:rsidRPr="005E695C" w:rsidDel="005E695C">
              <w:rPr>
                <w:rPrChange w:id="1519" w:author="root" w:date="2016-09-08T18:28:00Z">
                  <w:rPr>
                    <w:rStyle w:val="Hipervnculo"/>
                    <w:rFonts w:ascii="Palatino Linotype" w:hAnsi="Palatino Linotype"/>
                    <w:noProof/>
                  </w:rPr>
                </w:rPrChange>
              </w:rPr>
              <w:delText>Multijugador</w:delText>
            </w:r>
            <w:r w:rsidRPr="005E695C" w:rsidDel="005E695C">
              <w:rPr>
                <w:rFonts w:ascii="Palatino Linotype" w:hAnsi="Palatino Linotype"/>
                <w:noProof/>
                <w:webHidden/>
              </w:rPr>
              <w:tab/>
            </w:r>
          </w:del>
          <w:del w:id="1520" w:author="root" w:date="2016-09-07T19:38:00Z">
            <w:r w:rsidRPr="005E695C" w:rsidDel="00242359">
              <w:rPr>
                <w:rFonts w:ascii="Palatino Linotype" w:hAnsi="Palatino Linotype"/>
                <w:noProof/>
                <w:webHidden/>
              </w:rPr>
              <w:delText>51</w:delText>
            </w:r>
          </w:del>
        </w:p>
        <w:p w14:paraId="09C04A86" w14:textId="77777777" w:rsidR="00C030E8" w:rsidRPr="005E695C" w:rsidDel="005E695C" w:rsidRDefault="00C030E8">
          <w:pPr>
            <w:pStyle w:val="TDC1"/>
            <w:tabs>
              <w:tab w:val="left" w:pos="440"/>
              <w:tab w:val="right" w:leader="dot" w:pos="8494"/>
            </w:tabs>
            <w:spacing w:line="336" w:lineRule="auto"/>
            <w:rPr>
              <w:del w:id="1521" w:author="root" w:date="2016-09-08T18:28:00Z"/>
              <w:rFonts w:ascii="Palatino Linotype" w:eastAsiaTheme="minorEastAsia" w:hAnsi="Palatino Linotype"/>
              <w:noProof/>
              <w:lang w:eastAsia="es-ES"/>
            </w:rPr>
            <w:pPrChange w:id="1522" w:author="root" w:date="2016-09-08T18:29:00Z">
              <w:pPr>
                <w:pStyle w:val="TDC1"/>
                <w:tabs>
                  <w:tab w:val="left" w:pos="440"/>
                  <w:tab w:val="right" w:leader="dot" w:pos="8494"/>
                </w:tabs>
                <w:spacing w:line="360" w:lineRule="auto"/>
              </w:pPr>
            </w:pPrChange>
          </w:pPr>
          <w:del w:id="1523" w:author="root" w:date="2016-09-08T18:28:00Z">
            <w:r w:rsidRPr="005E695C" w:rsidDel="005E695C">
              <w:rPr>
                <w:rPrChange w:id="1524" w:author="root" w:date="2016-09-08T18:28:00Z">
                  <w:rPr>
                    <w:rStyle w:val="Hipervnculo"/>
                    <w:rFonts w:ascii="Palatino Linotype" w:hAnsi="Palatino Linotype"/>
                    <w:noProof/>
                  </w:rPr>
                </w:rPrChange>
              </w:rPr>
              <w:delText>7</w:delText>
            </w:r>
            <w:r w:rsidRPr="005E695C" w:rsidDel="005E695C">
              <w:rPr>
                <w:rFonts w:ascii="Palatino Linotype" w:eastAsiaTheme="minorEastAsia" w:hAnsi="Palatino Linotype"/>
                <w:noProof/>
                <w:lang w:eastAsia="es-ES"/>
              </w:rPr>
              <w:tab/>
            </w:r>
            <w:r w:rsidRPr="005E695C" w:rsidDel="005E695C">
              <w:rPr>
                <w:rPrChange w:id="1525" w:author="root" w:date="2016-09-08T18:28:00Z">
                  <w:rPr>
                    <w:rStyle w:val="Hipervnculo"/>
                    <w:rFonts w:ascii="Palatino Linotype" w:hAnsi="Palatino Linotype"/>
                    <w:noProof/>
                  </w:rPr>
                </w:rPrChange>
              </w:rPr>
              <w:delText>Conclusiones y valoración personal</w:delText>
            </w:r>
            <w:r w:rsidRPr="005E695C" w:rsidDel="005E695C">
              <w:rPr>
                <w:rFonts w:ascii="Palatino Linotype" w:hAnsi="Palatino Linotype"/>
                <w:noProof/>
                <w:webHidden/>
              </w:rPr>
              <w:tab/>
            </w:r>
          </w:del>
          <w:del w:id="1526" w:author="root" w:date="2016-09-07T19:38:00Z">
            <w:r w:rsidRPr="005E695C" w:rsidDel="00242359">
              <w:rPr>
                <w:rFonts w:ascii="Palatino Linotype" w:hAnsi="Palatino Linotype"/>
                <w:noProof/>
                <w:webHidden/>
              </w:rPr>
              <w:delText>52</w:delText>
            </w:r>
          </w:del>
        </w:p>
        <w:p w14:paraId="30F7A822" w14:textId="77777777" w:rsidR="00DC234E" w:rsidRDefault="00C030E8">
          <w:pPr>
            <w:pStyle w:val="TDC1"/>
            <w:tabs>
              <w:tab w:val="left" w:pos="440"/>
              <w:tab w:val="right" w:leader="dot" w:pos="8494"/>
            </w:tabs>
            <w:spacing w:line="336" w:lineRule="auto"/>
            <w:pPrChange w:id="1527" w:author="root" w:date="2016-09-08T18:29:00Z">
              <w:pPr>
                <w:pStyle w:val="TDC1"/>
                <w:tabs>
                  <w:tab w:val="left" w:pos="440"/>
                  <w:tab w:val="right" w:leader="dot" w:pos="8494"/>
                </w:tabs>
                <w:spacing w:line="360" w:lineRule="auto"/>
              </w:pPr>
            </w:pPrChange>
          </w:pPr>
          <w:del w:id="1528" w:author="root" w:date="2016-09-08T18:28:00Z">
            <w:r w:rsidRPr="005E695C" w:rsidDel="005E695C">
              <w:rPr>
                <w:rPrChange w:id="1529" w:author="root" w:date="2016-09-08T18:28:00Z">
                  <w:rPr>
                    <w:rStyle w:val="Hipervnculo"/>
                    <w:rFonts w:ascii="Palatino Linotype" w:hAnsi="Palatino Linotype"/>
                    <w:noProof/>
                  </w:rPr>
                </w:rPrChange>
              </w:rPr>
              <w:delText>8</w:delText>
            </w:r>
            <w:r w:rsidRPr="005E695C" w:rsidDel="005E695C">
              <w:rPr>
                <w:rFonts w:ascii="Palatino Linotype" w:eastAsiaTheme="minorEastAsia" w:hAnsi="Palatino Linotype"/>
                <w:noProof/>
                <w:lang w:eastAsia="es-ES"/>
              </w:rPr>
              <w:tab/>
            </w:r>
            <w:r w:rsidRPr="005E695C" w:rsidDel="005E695C">
              <w:rPr>
                <w:rPrChange w:id="1530" w:author="root" w:date="2016-09-08T18:28:00Z">
                  <w:rPr>
                    <w:rStyle w:val="Hipervnculo"/>
                    <w:rFonts w:ascii="Palatino Linotype" w:hAnsi="Palatino Linotype"/>
                    <w:noProof/>
                  </w:rPr>
                </w:rPrChange>
              </w:rPr>
              <w:delText>Bibliografía</w:delText>
            </w:r>
            <w:r w:rsidRPr="005E695C" w:rsidDel="005E695C">
              <w:rPr>
                <w:rFonts w:ascii="Palatino Linotype" w:hAnsi="Palatino Linotype"/>
                <w:noProof/>
                <w:webHidden/>
              </w:rPr>
              <w:tab/>
            </w:r>
          </w:del>
          <w:del w:id="1531" w:author="root" w:date="2016-09-07T19:38:00Z">
            <w:r w:rsidRPr="005E695C" w:rsidDel="00242359">
              <w:rPr>
                <w:rFonts w:ascii="Palatino Linotype" w:hAnsi="Palatino Linotype"/>
                <w:noProof/>
                <w:webHidden/>
              </w:rPr>
              <w:delText>54</w:delText>
            </w:r>
          </w:del>
          <w:r w:rsidR="00DC234E" w:rsidRPr="005E695C">
            <w:rPr>
              <w:rFonts w:ascii="Palatino Linotype" w:hAnsi="Palatino Linotype"/>
              <w:b/>
              <w:bCs/>
              <w:rPrChange w:id="1532" w:author="root" w:date="2016-09-08T18:28:00Z">
                <w:rPr>
                  <w:b/>
                  <w:bCs/>
                </w:rPr>
              </w:rPrChange>
            </w:rPr>
            <w:fldChar w:fldCharType="end"/>
          </w:r>
        </w:p>
      </w:sdtContent>
    </w:sdt>
    <w:p w14:paraId="27F9F5B2" w14:textId="77777777" w:rsidR="001C22A2" w:rsidRDefault="00943065" w:rsidP="00943065">
      <w:pPr>
        <w:pStyle w:val="Ttulo1"/>
        <w:numPr>
          <w:ilvl w:val="0"/>
          <w:numId w:val="0"/>
        </w:numPr>
      </w:pPr>
      <w:bookmarkStart w:id="1533" w:name="_Toc461122661"/>
      <w:r>
        <w:lastRenderedPageBreak/>
        <w:t>Índice de figuras</w:t>
      </w:r>
      <w:bookmarkEnd w:id="1533"/>
    </w:p>
    <w:p w14:paraId="4A6E4B1C" w14:textId="77777777" w:rsidR="00857EB8" w:rsidRPr="00857EB8" w:rsidRDefault="00C030E8">
      <w:pPr>
        <w:pStyle w:val="Tabladeilustraciones"/>
        <w:tabs>
          <w:tab w:val="right" w:leader="dot" w:pos="8494"/>
        </w:tabs>
        <w:spacing w:line="360" w:lineRule="auto"/>
        <w:rPr>
          <w:ins w:id="1534" w:author="root" w:date="2016-09-07T19:11:00Z"/>
          <w:rFonts w:ascii="Palatino Linotype" w:eastAsiaTheme="minorEastAsia" w:hAnsi="Palatino Linotype"/>
          <w:noProof/>
          <w:lang w:eastAsia="es-ES"/>
          <w:rPrChange w:id="1535" w:author="root" w:date="2016-09-07T19:11:00Z">
            <w:rPr>
              <w:ins w:id="1536" w:author="root" w:date="2016-09-07T19:11:00Z"/>
              <w:rFonts w:eastAsiaTheme="minorEastAsia"/>
              <w:noProof/>
              <w:lang w:eastAsia="es-ES"/>
            </w:rPr>
          </w:rPrChange>
        </w:rPr>
        <w:pPrChange w:id="1537" w:author="root" w:date="2016-09-07T19:12:00Z">
          <w:pPr>
            <w:pStyle w:val="Tabladeilustraciones"/>
            <w:tabs>
              <w:tab w:val="right" w:leader="dot" w:pos="8494"/>
            </w:tabs>
          </w:pPr>
        </w:pPrChange>
      </w:pPr>
      <w:r w:rsidRPr="002E6165">
        <w:rPr>
          <w:rFonts w:ascii="Palatino Linotype" w:hAnsi="Palatino Linotype"/>
          <w:b/>
          <w:u w:val="single"/>
        </w:rPr>
        <w:fldChar w:fldCharType="begin"/>
      </w:r>
      <w:r w:rsidRPr="00857EB8">
        <w:rPr>
          <w:rFonts w:ascii="Palatino Linotype" w:hAnsi="Palatino Linotype"/>
          <w:b/>
          <w:u w:val="single"/>
        </w:rPr>
        <w:instrText xml:space="preserve"> TOC \h \z \c "Figura" </w:instrText>
      </w:r>
      <w:r w:rsidRPr="002E6165">
        <w:rPr>
          <w:rFonts w:ascii="Palatino Linotype" w:hAnsi="Palatino Linotype"/>
          <w:b/>
          <w:u w:val="single"/>
          <w:rPrChange w:id="1538" w:author="root" w:date="2016-09-07T19:11:00Z">
            <w:rPr>
              <w:rFonts w:ascii="Palatino Linotype" w:hAnsi="Palatino Linotype"/>
              <w:b/>
              <w:u w:val="single"/>
            </w:rPr>
          </w:rPrChange>
        </w:rPr>
        <w:fldChar w:fldCharType="separate"/>
      </w:r>
      <w:ins w:id="1539" w:author="root" w:date="2016-09-07T19:11:00Z">
        <w:r w:rsidR="00857EB8" w:rsidRPr="00857EB8">
          <w:rPr>
            <w:rStyle w:val="Hipervnculo"/>
            <w:rFonts w:ascii="Palatino Linotype" w:hAnsi="Palatino Linotype"/>
            <w:noProof/>
            <w:rPrChange w:id="1540" w:author="root" w:date="2016-09-07T19:11:00Z">
              <w:rPr>
                <w:rStyle w:val="Hipervnculo"/>
                <w:noProof/>
              </w:rPr>
            </w:rPrChange>
          </w:rPr>
          <w:fldChar w:fldCharType="begin"/>
        </w:r>
        <w:r w:rsidR="00857EB8" w:rsidRPr="00857EB8">
          <w:rPr>
            <w:rStyle w:val="Hipervnculo"/>
            <w:rFonts w:ascii="Palatino Linotype" w:hAnsi="Palatino Linotype"/>
            <w:noProof/>
            <w:rPrChange w:id="1541" w:author="root" w:date="2016-09-07T19:11:00Z">
              <w:rPr>
                <w:rStyle w:val="Hipervnculo"/>
                <w:noProof/>
              </w:rPr>
            </w:rPrChange>
          </w:rPr>
          <w:instrText xml:space="preserve"> </w:instrText>
        </w:r>
        <w:r w:rsidR="00857EB8" w:rsidRPr="00857EB8">
          <w:rPr>
            <w:rFonts w:ascii="Palatino Linotype" w:hAnsi="Palatino Linotype"/>
            <w:noProof/>
            <w:rPrChange w:id="1542" w:author="root" w:date="2016-09-07T19:11:00Z">
              <w:rPr>
                <w:noProof/>
              </w:rPr>
            </w:rPrChange>
          </w:rPr>
          <w:instrText>HYPERLINK "C:\\Users\\root\\Downloads\\Memoria.docx" \l "_Toc461038804"</w:instrText>
        </w:r>
        <w:r w:rsidR="00857EB8" w:rsidRPr="00857EB8">
          <w:rPr>
            <w:rStyle w:val="Hipervnculo"/>
            <w:rFonts w:ascii="Palatino Linotype" w:hAnsi="Palatino Linotype"/>
            <w:noProof/>
            <w:rPrChange w:id="1543" w:author="root" w:date="2016-09-07T19:11:00Z">
              <w:rPr>
                <w:rStyle w:val="Hipervnculo"/>
                <w:noProof/>
              </w:rPr>
            </w:rPrChange>
          </w:rPr>
          <w:instrText xml:space="preserve"> </w:instrText>
        </w:r>
        <w:r w:rsidR="00857EB8" w:rsidRPr="00857EB8">
          <w:rPr>
            <w:rStyle w:val="Hipervnculo"/>
            <w:rFonts w:ascii="Palatino Linotype" w:hAnsi="Palatino Linotype"/>
            <w:noProof/>
            <w:rPrChange w:id="1544" w:author="root" w:date="2016-09-07T19:11:00Z">
              <w:rPr>
                <w:rStyle w:val="Hipervnculo"/>
                <w:noProof/>
              </w:rPr>
            </w:rPrChange>
          </w:rPr>
          <w:fldChar w:fldCharType="separate"/>
        </w:r>
        <w:r w:rsidR="00857EB8" w:rsidRPr="00857EB8">
          <w:rPr>
            <w:rStyle w:val="Hipervnculo"/>
            <w:rFonts w:ascii="Palatino Linotype" w:hAnsi="Palatino Linotype"/>
            <w:noProof/>
            <w:rPrChange w:id="1545" w:author="root" w:date="2016-09-07T19:11:00Z">
              <w:rPr>
                <w:rStyle w:val="Hipervnculo"/>
                <w:noProof/>
              </w:rPr>
            </w:rPrChange>
          </w:rPr>
          <w:t>Figura 1 - Juego de Pokémon Go Fuente: Niantic Labs</w:t>
        </w:r>
        <w:r w:rsidR="00857EB8" w:rsidRPr="00857EB8">
          <w:rPr>
            <w:rFonts w:ascii="Palatino Linotype" w:hAnsi="Palatino Linotype"/>
            <w:noProof/>
            <w:webHidden/>
            <w:rPrChange w:id="1546" w:author="root" w:date="2016-09-07T19:11:00Z">
              <w:rPr>
                <w:noProof/>
                <w:webHidden/>
              </w:rPr>
            </w:rPrChange>
          </w:rPr>
          <w:tab/>
        </w:r>
        <w:r w:rsidR="00857EB8" w:rsidRPr="00857EB8">
          <w:rPr>
            <w:rFonts w:ascii="Palatino Linotype" w:hAnsi="Palatino Linotype"/>
            <w:noProof/>
            <w:webHidden/>
            <w:rPrChange w:id="1547" w:author="root" w:date="2016-09-07T19:11:00Z">
              <w:rPr>
                <w:noProof/>
                <w:webHidden/>
              </w:rPr>
            </w:rPrChange>
          </w:rPr>
          <w:fldChar w:fldCharType="begin"/>
        </w:r>
        <w:r w:rsidR="00857EB8" w:rsidRPr="00857EB8">
          <w:rPr>
            <w:rFonts w:ascii="Palatino Linotype" w:hAnsi="Palatino Linotype"/>
            <w:noProof/>
            <w:webHidden/>
            <w:rPrChange w:id="1548" w:author="root" w:date="2016-09-07T19:11:00Z">
              <w:rPr>
                <w:noProof/>
                <w:webHidden/>
              </w:rPr>
            </w:rPrChange>
          </w:rPr>
          <w:instrText xml:space="preserve"> PAGEREF _Toc461038804 \h </w:instrText>
        </w:r>
      </w:ins>
      <w:r w:rsidR="00857EB8" w:rsidRPr="00857EB8">
        <w:rPr>
          <w:rFonts w:ascii="Palatino Linotype" w:hAnsi="Palatino Linotype"/>
          <w:noProof/>
          <w:webHidden/>
          <w:rPrChange w:id="1549" w:author="root" w:date="2016-09-07T19:11:00Z">
            <w:rPr>
              <w:rFonts w:ascii="Palatino Linotype" w:hAnsi="Palatino Linotype"/>
              <w:noProof/>
              <w:webHidden/>
            </w:rPr>
          </w:rPrChange>
        </w:rPr>
      </w:r>
      <w:r w:rsidR="00857EB8" w:rsidRPr="00857EB8">
        <w:rPr>
          <w:rFonts w:ascii="Palatino Linotype" w:hAnsi="Palatino Linotype"/>
          <w:noProof/>
          <w:webHidden/>
          <w:rPrChange w:id="1550" w:author="root" w:date="2016-09-07T19:11:00Z">
            <w:rPr>
              <w:noProof/>
              <w:webHidden/>
            </w:rPr>
          </w:rPrChange>
        </w:rPr>
        <w:fldChar w:fldCharType="separate"/>
      </w:r>
      <w:ins w:id="1551" w:author="root" w:date="2016-09-08T18:43:00Z">
        <w:r w:rsidR="00E516AC">
          <w:rPr>
            <w:rFonts w:ascii="Palatino Linotype" w:hAnsi="Palatino Linotype"/>
            <w:noProof/>
            <w:webHidden/>
          </w:rPr>
          <w:t>13</w:t>
        </w:r>
      </w:ins>
      <w:ins w:id="1552" w:author="root" w:date="2016-09-07T19:11:00Z">
        <w:r w:rsidR="00857EB8" w:rsidRPr="00857EB8">
          <w:rPr>
            <w:rFonts w:ascii="Palatino Linotype" w:hAnsi="Palatino Linotype"/>
            <w:noProof/>
            <w:webHidden/>
            <w:rPrChange w:id="1553" w:author="root" w:date="2016-09-07T19:11:00Z">
              <w:rPr>
                <w:noProof/>
                <w:webHidden/>
              </w:rPr>
            </w:rPrChange>
          </w:rPr>
          <w:fldChar w:fldCharType="end"/>
        </w:r>
        <w:r w:rsidR="00857EB8" w:rsidRPr="00857EB8">
          <w:rPr>
            <w:rStyle w:val="Hipervnculo"/>
            <w:rFonts w:ascii="Palatino Linotype" w:hAnsi="Palatino Linotype"/>
            <w:noProof/>
            <w:rPrChange w:id="1554" w:author="root" w:date="2016-09-07T19:11:00Z">
              <w:rPr>
                <w:rStyle w:val="Hipervnculo"/>
                <w:noProof/>
              </w:rPr>
            </w:rPrChange>
          </w:rPr>
          <w:fldChar w:fldCharType="end"/>
        </w:r>
      </w:ins>
    </w:p>
    <w:p w14:paraId="04444C83" w14:textId="77777777" w:rsidR="00857EB8" w:rsidRPr="00857EB8" w:rsidRDefault="00857EB8">
      <w:pPr>
        <w:pStyle w:val="Tabladeilustraciones"/>
        <w:tabs>
          <w:tab w:val="right" w:leader="dot" w:pos="8494"/>
        </w:tabs>
        <w:spacing w:line="360" w:lineRule="auto"/>
        <w:rPr>
          <w:ins w:id="1555" w:author="root" w:date="2016-09-07T19:11:00Z"/>
          <w:rFonts w:ascii="Palatino Linotype" w:eastAsiaTheme="minorEastAsia" w:hAnsi="Palatino Linotype"/>
          <w:noProof/>
          <w:lang w:eastAsia="es-ES"/>
          <w:rPrChange w:id="1556" w:author="root" w:date="2016-09-07T19:11:00Z">
            <w:rPr>
              <w:ins w:id="1557" w:author="root" w:date="2016-09-07T19:11:00Z"/>
              <w:rFonts w:eastAsiaTheme="minorEastAsia"/>
              <w:noProof/>
              <w:lang w:eastAsia="es-ES"/>
            </w:rPr>
          </w:rPrChange>
        </w:rPr>
        <w:pPrChange w:id="1558" w:author="root" w:date="2016-09-07T19:12:00Z">
          <w:pPr>
            <w:pStyle w:val="Tabladeilustraciones"/>
            <w:tabs>
              <w:tab w:val="right" w:leader="dot" w:pos="8494"/>
            </w:tabs>
          </w:pPr>
        </w:pPrChange>
      </w:pPr>
      <w:ins w:id="1559" w:author="root" w:date="2016-09-07T19:11:00Z">
        <w:r w:rsidRPr="00857EB8">
          <w:rPr>
            <w:rStyle w:val="Hipervnculo"/>
            <w:rFonts w:ascii="Palatino Linotype" w:hAnsi="Palatino Linotype"/>
            <w:noProof/>
            <w:rPrChange w:id="1560" w:author="root" w:date="2016-09-07T19:11:00Z">
              <w:rPr>
                <w:rStyle w:val="Hipervnculo"/>
                <w:noProof/>
              </w:rPr>
            </w:rPrChange>
          </w:rPr>
          <w:fldChar w:fldCharType="begin"/>
        </w:r>
        <w:r w:rsidRPr="00857EB8">
          <w:rPr>
            <w:rStyle w:val="Hipervnculo"/>
            <w:rFonts w:ascii="Palatino Linotype" w:hAnsi="Palatino Linotype"/>
            <w:noProof/>
            <w:rPrChange w:id="1561" w:author="root" w:date="2016-09-07T19:11:00Z">
              <w:rPr>
                <w:rStyle w:val="Hipervnculo"/>
                <w:noProof/>
              </w:rPr>
            </w:rPrChange>
          </w:rPr>
          <w:instrText xml:space="preserve"> </w:instrText>
        </w:r>
        <w:r w:rsidRPr="00857EB8">
          <w:rPr>
            <w:rFonts w:ascii="Palatino Linotype" w:hAnsi="Palatino Linotype"/>
            <w:noProof/>
            <w:rPrChange w:id="1562" w:author="root" w:date="2016-09-07T19:11:00Z">
              <w:rPr>
                <w:noProof/>
              </w:rPr>
            </w:rPrChange>
          </w:rPr>
          <w:instrText>HYPERLINK "C:\\Users\\root\\Downloads\\Memoria.docx" \l "_Toc461038805"</w:instrText>
        </w:r>
        <w:r w:rsidRPr="00857EB8">
          <w:rPr>
            <w:rStyle w:val="Hipervnculo"/>
            <w:rFonts w:ascii="Palatino Linotype" w:hAnsi="Palatino Linotype"/>
            <w:noProof/>
            <w:rPrChange w:id="1563" w:author="root" w:date="2016-09-07T19:11:00Z">
              <w:rPr>
                <w:rStyle w:val="Hipervnculo"/>
                <w:noProof/>
              </w:rPr>
            </w:rPrChange>
          </w:rPr>
          <w:instrText xml:space="preserve"> </w:instrText>
        </w:r>
        <w:r w:rsidRPr="00857EB8">
          <w:rPr>
            <w:rStyle w:val="Hipervnculo"/>
            <w:rFonts w:ascii="Palatino Linotype" w:hAnsi="Palatino Linotype"/>
            <w:noProof/>
            <w:rPrChange w:id="1564" w:author="root" w:date="2016-09-07T19:11:00Z">
              <w:rPr>
                <w:rStyle w:val="Hipervnculo"/>
                <w:noProof/>
              </w:rPr>
            </w:rPrChange>
          </w:rPr>
          <w:fldChar w:fldCharType="separate"/>
        </w:r>
        <w:r w:rsidRPr="00857EB8">
          <w:rPr>
            <w:rStyle w:val="Hipervnculo"/>
            <w:rFonts w:ascii="Palatino Linotype" w:hAnsi="Palatino Linotype"/>
            <w:noProof/>
            <w:rPrChange w:id="1565" w:author="root" w:date="2016-09-07T19:11:00Z">
              <w:rPr>
                <w:rStyle w:val="Hipervnculo"/>
                <w:noProof/>
              </w:rPr>
            </w:rPrChange>
          </w:rPr>
          <w:t>Figura 2 - Evolución de los videojuegos. Fuente: Taringa.</w:t>
        </w:r>
        <w:r w:rsidRPr="00857EB8">
          <w:rPr>
            <w:rFonts w:ascii="Palatino Linotype" w:hAnsi="Palatino Linotype"/>
            <w:noProof/>
            <w:webHidden/>
            <w:rPrChange w:id="1566" w:author="root" w:date="2016-09-07T19:11:00Z">
              <w:rPr>
                <w:noProof/>
                <w:webHidden/>
              </w:rPr>
            </w:rPrChange>
          </w:rPr>
          <w:tab/>
        </w:r>
        <w:r w:rsidRPr="00857EB8">
          <w:rPr>
            <w:rFonts w:ascii="Palatino Linotype" w:hAnsi="Palatino Linotype"/>
            <w:noProof/>
            <w:webHidden/>
            <w:rPrChange w:id="1567" w:author="root" w:date="2016-09-07T19:11:00Z">
              <w:rPr>
                <w:noProof/>
                <w:webHidden/>
              </w:rPr>
            </w:rPrChange>
          </w:rPr>
          <w:fldChar w:fldCharType="begin"/>
        </w:r>
        <w:r w:rsidRPr="00857EB8">
          <w:rPr>
            <w:rFonts w:ascii="Palatino Linotype" w:hAnsi="Palatino Linotype"/>
            <w:noProof/>
            <w:webHidden/>
            <w:rPrChange w:id="1568" w:author="root" w:date="2016-09-07T19:11:00Z">
              <w:rPr>
                <w:noProof/>
                <w:webHidden/>
              </w:rPr>
            </w:rPrChange>
          </w:rPr>
          <w:instrText xml:space="preserve"> PAGEREF _Toc461038805 \h </w:instrText>
        </w:r>
      </w:ins>
      <w:r w:rsidRPr="00857EB8">
        <w:rPr>
          <w:rFonts w:ascii="Palatino Linotype" w:hAnsi="Palatino Linotype"/>
          <w:noProof/>
          <w:webHidden/>
          <w:rPrChange w:id="1569" w:author="root" w:date="2016-09-07T19:11:00Z">
            <w:rPr>
              <w:rFonts w:ascii="Palatino Linotype" w:hAnsi="Palatino Linotype"/>
              <w:noProof/>
              <w:webHidden/>
            </w:rPr>
          </w:rPrChange>
        </w:rPr>
      </w:r>
      <w:r w:rsidRPr="00857EB8">
        <w:rPr>
          <w:rFonts w:ascii="Palatino Linotype" w:hAnsi="Palatino Linotype"/>
          <w:noProof/>
          <w:webHidden/>
          <w:rPrChange w:id="1570" w:author="root" w:date="2016-09-07T19:11:00Z">
            <w:rPr>
              <w:noProof/>
              <w:webHidden/>
            </w:rPr>
          </w:rPrChange>
        </w:rPr>
        <w:fldChar w:fldCharType="separate"/>
      </w:r>
      <w:ins w:id="1571" w:author="root" w:date="2016-09-08T18:43:00Z">
        <w:r w:rsidR="00E516AC">
          <w:rPr>
            <w:rFonts w:ascii="Palatino Linotype" w:hAnsi="Palatino Linotype"/>
            <w:noProof/>
            <w:webHidden/>
          </w:rPr>
          <w:t>14</w:t>
        </w:r>
      </w:ins>
      <w:ins w:id="1572" w:author="root" w:date="2016-09-07T19:11:00Z">
        <w:r w:rsidRPr="00857EB8">
          <w:rPr>
            <w:rFonts w:ascii="Palatino Linotype" w:hAnsi="Palatino Linotype"/>
            <w:noProof/>
            <w:webHidden/>
            <w:rPrChange w:id="1573" w:author="root" w:date="2016-09-07T19:11:00Z">
              <w:rPr>
                <w:noProof/>
                <w:webHidden/>
              </w:rPr>
            </w:rPrChange>
          </w:rPr>
          <w:fldChar w:fldCharType="end"/>
        </w:r>
        <w:r w:rsidRPr="00857EB8">
          <w:rPr>
            <w:rStyle w:val="Hipervnculo"/>
            <w:rFonts w:ascii="Palatino Linotype" w:hAnsi="Palatino Linotype"/>
            <w:noProof/>
            <w:rPrChange w:id="1574" w:author="root" w:date="2016-09-07T19:11:00Z">
              <w:rPr>
                <w:rStyle w:val="Hipervnculo"/>
                <w:noProof/>
              </w:rPr>
            </w:rPrChange>
          </w:rPr>
          <w:fldChar w:fldCharType="end"/>
        </w:r>
      </w:ins>
    </w:p>
    <w:p w14:paraId="4B38012D" w14:textId="77777777" w:rsidR="00857EB8" w:rsidRPr="00857EB8" w:rsidRDefault="00857EB8">
      <w:pPr>
        <w:pStyle w:val="Tabladeilustraciones"/>
        <w:tabs>
          <w:tab w:val="right" w:leader="dot" w:pos="8494"/>
        </w:tabs>
        <w:spacing w:line="360" w:lineRule="auto"/>
        <w:rPr>
          <w:ins w:id="1575" w:author="root" w:date="2016-09-07T19:11:00Z"/>
          <w:rFonts w:ascii="Palatino Linotype" w:eastAsiaTheme="minorEastAsia" w:hAnsi="Palatino Linotype"/>
          <w:noProof/>
          <w:lang w:eastAsia="es-ES"/>
          <w:rPrChange w:id="1576" w:author="root" w:date="2016-09-07T19:11:00Z">
            <w:rPr>
              <w:ins w:id="1577" w:author="root" w:date="2016-09-07T19:11:00Z"/>
              <w:rFonts w:eastAsiaTheme="minorEastAsia"/>
              <w:noProof/>
              <w:lang w:eastAsia="es-ES"/>
            </w:rPr>
          </w:rPrChange>
        </w:rPr>
        <w:pPrChange w:id="1578" w:author="root" w:date="2016-09-07T19:12:00Z">
          <w:pPr>
            <w:pStyle w:val="Tabladeilustraciones"/>
            <w:tabs>
              <w:tab w:val="right" w:leader="dot" w:pos="8494"/>
            </w:tabs>
          </w:pPr>
        </w:pPrChange>
      </w:pPr>
      <w:ins w:id="1579" w:author="root" w:date="2016-09-07T19:11:00Z">
        <w:r w:rsidRPr="00857EB8">
          <w:rPr>
            <w:rStyle w:val="Hipervnculo"/>
            <w:rFonts w:ascii="Palatino Linotype" w:hAnsi="Palatino Linotype"/>
            <w:noProof/>
            <w:rPrChange w:id="1580" w:author="root" w:date="2016-09-07T19:11:00Z">
              <w:rPr>
                <w:rStyle w:val="Hipervnculo"/>
                <w:noProof/>
              </w:rPr>
            </w:rPrChange>
          </w:rPr>
          <w:fldChar w:fldCharType="begin"/>
        </w:r>
        <w:r w:rsidRPr="00857EB8">
          <w:rPr>
            <w:rStyle w:val="Hipervnculo"/>
            <w:rFonts w:ascii="Palatino Linotype" w:hAnsi="Palatino Linotype"/>
            <w:noProof/>
            <w:rPrChange w:id="1581" w:author="root" w:date="2016-09-07T19:11:00Z">
              <w:rPr>
                <w:rStyle w:val="Hipervnculo"/>
                <w:noProof/>
              </w:rPr>
            </w:rPrChange>
          </w:rPr>
          <w:instrText xml:space="preserve"> </w:instrText>
        </w:r>
        <w:r w:rsidRPr="00857EB8">
          <w:rPr>
            <w:rFonts w:ascii="Palatino Linotype" w:hAnsi="Palatino Linotype"/>
            <w:noProof/>
            <w:rPrChange w:id="1582" w:author="root" w:date="2016-09-07T19:11:00Z">
              <w:rPr>
                <w:noProof/>
              </w:rPr>
            </w:rPrChange>
          </w:rPr>
          <w:instrText>HYPERLINK "C:\\Users\\root\\Downloads\\Memoria.docx" \l "_Toc461038806"</w:instrText>
        </w:r>
        <w:r w:rsidRPr="00857EB8">
          <w:rPr>
            <w:rStyle w:val="Hipervnculo"/>
            <w:rFonts w:ascii="Palatino Linotype" w:hAnsi="Palatino Linotype"/>
            <w:noProof/>
            <w:rPrChange w:id="1583" w:author="root" w:date="2016-09-07T19:11:00Z">
              <w:rPr>
                <w:rStyle w:val="Hipervnculo"/>
                <w:noProof/>
              </w:rPr>
            </w:rPrChange>
          </w:rPr>
          <w:instrText xml:space="preserve"> </w:instrText>
        </w:r>
        <w:r w:rsidRPr="00857EB8">
          <w:rPr>
            <w:rStyle w:val="Hipervnculo"/>
            <w:rFonts w:ascii="Palatino Linotype" w:hAnsi="Palatino Linotype"/>
            <w:noProof/>
            <w:rPrChange w:id="1584" w:author="root" w:date="2016-09-07T19:11:00Z">
              <w:rPr>
                <w:rStyle w:val="Hipervnculo"/>
                <w:noProof/>
              </w:rPr>
            </w:rPrChange>
          </w:rPr>
          <w:fldChar w:fldCharType="separate"/>
        </w:r>
        <w:r w:rsidRPr="00857EB8">
          <w:rPr>
            <w:rStyle w:val="Hipervnculo"/>
            <w:rFonts w:ascii="Palatino Linotype" w:hAnsi="Palatino Linotype"/>
            <w:noProof/>
            <w:rPrChange w:id="1585" w:author="root" w:date="2016-09-07T19:11:00Z">
              <w:rPr>
                <w:rStyle w:val="Hipervnculo"/>
                <w:noProof/>
              </w:rPr>
            </w:rPrChange>
          </w:rPr>
          <w:t>Figura 3 - Arduino UNO Fuente: http://www.electronicaestudio.com/</w:t>
        </w:r>
        <w:r w:rsidRPr="00857EB8">
          <w:rPr>
            <w:rFonts w:ascii="Palatino Linotype" w:hAnsi="Palatino Linotype"/>
            <w:noProof/>
            <w:webHidden/>
            <w:rPrChange w:id="1586" w:author="root" w:date="2016-09-07T19:11:00Z">
              <w:rPr>
                <w:noProof/>
                <w:webHidden/>
              </w:rPr>
            </w:rPrChange>
          </w:rPr>
          <w:tab/>
        </w:r>
        <w:r w:rsidRPr="00857EB8">
          <w:rPr>
            <w:rFonts w:ascii="Palatino Linotype" w:hAnsi="Palatino Linotype"/>
            <w:noProof/>
            <w:webHidden/>
            <w:rPrChange w:id="1587" w:author="root" w:date="2016-09-07T19:11:00Z">
              <w:rPr>
                <w:noProof/>
                <w:webHidden/>
              </w:rPr>
            </w:rPrChange>
          </w:rPr>
          <w:fldChar w:fldCharType="begin"/>
        </w:r>
        <w:r w:rsidRPr="00857EB8">
          <w:rPr>
            <w:rFonts w:ascii="Palatino Linotype" w:hAnsi="Palatino Linotype"/>
            <w:noProof/>
            <w:webHidden/>
            <w:rPrChange w:id="1588" w:author="root" w:date="2016-09-07T19:11:00Z">
              <w:rPr>
                <w:noProof/>
                <w:webHidden/>
              </w:rPr>
            </w:rPrChange>
          </w:rPr>
          <w:instrText xml:space="preserve"> PAGEREF _Toc461038806 \h </w:instrText>
        </w:r>
      </w:ins>
      <w:r w:rsidRPr="00857EB8">
        <w:rPr>
          <w:rFonts w:ascii="Palatino Linotype" w:hAnsi="Palatino Linotype"/>
          <w:noProof/>
          <w:webHidden/>
          <w:rPrChange w:id="1589" w:author="root" w:date="2016-09-07T19:11:00Z">
            <w:rPr>
              <w:rFonts w:ascii="Palatino Linotype" w:hAnsi="Palatino Linotype"/>
              <w:noProof/>
              <w:webHidden/>
            </w:rPr>
          </w:rPrChange>
        </w:rPr>
      </w:r>
      <w:r w:rsidRPr="00857EB8">
        <w:rPr>
          <w:rFonts w:ascii="Palatino Linotype" w:hAnsi="Palatino Linotype"/>
          <w:noProof/>
          <w:webHidden/>
          <w:rPrChange w:id="1590" w:author="root" w:date="2016-09-07T19:11:00Z">
            <w:rPr>
              <w:noProof/>
              <w:webHidden/>
            </w:rPr>
          </w:rPrChange>
        </w:rPr>
        <w:fldChar w:fldCharType="separate"/>
      </w:r>
      <w:ins w:id="1591" w:author="root" w:date="2016-09-08T18:43:00Z">
        <w:r w:rsidR="00E516AC">
          <w:rPr>
            <w:rFonts w:ascii="Palatino Linotype" w:hAnsi="Palatino Linotype"/>
            <w:noProof/>
            <w:webHidden/>
          </w:rPr>
          <w:t>16</w:t>
        </w:r>
      </w:ins>
      <w:ins w:id="1592" w:author="root" w:date="2016-09-07T19:11:00Z">
        <w:r w:rsidRPr="00857EB8">
          <w:rPr>
            <w:rFonts w:ascii="Palatino Linotype" w:hAnsi="Palatino Linotype"/>
            <w:noProof/>
            <w:webHidden/>
            <w:rPrChange w:id="1593" w:author="root" w:date="2016-09-07T19:11:00Z">
              <w:rPr>
                <w:noProof/>
                <w:webHidden/>
              </w:rPr>
            </w:rPrChange>
          </w:rPr>
          <w:fldChar w:fldCharType="end"/>
        </w:r>
        <w:r w:rsidRPr="00857EB8">
          <w:rPr>
            <w:rStyle w:val="Hipervnculo"/>
            <w:rFonts w:ascii="Palatino Linotype" w:hAnsi="Palatino Linotype"/>
            <w:noProof/>
            <w:rPrChange w:id="1594" w:author="root" w:date="2016-09-07T19:11:00Z">
              <w:rPr>
                <w:rStyle w:val="Hipervnculo"/>
                <w:noProof/>
              </w:rPr>
            </w:rPrChange>
          </w:rPr>
          <w:fldChar w:fldCharType="end"/>
        </w:r>
      </w:ins>
    </w:p>
    <w:p w14:paraId="3E91EF0B" w14:textId="77777777" w:rsidR="00857EB8" w:rsidRPr="00857EB8" w:rsidRDefault="00857EB8">
      <w:pPr>
        <w:pStyle w:val="Tabladeilustraciones"/>
        <w:tabs>
          <w:tab w:val="right" w:leader="dot" w:pos="8494"/>
        </w:tabs>
        <w:spacing w:line="360" w:lineRule="auto"/>
        <w:rPr>
          <w:ins w:id="1595" w:author="root" w:date="2016-09-07T19:11:00Z"/>
          <w:rFonts w:ascii="Palatino Linotype" w:eastAsiaTheme="minorEastAsia" w:hAnsi="Palatino Linotype"/>
          <w:noProof/>
          <w:lang w:eastAsia="es-ES"/>
          <w:rPrChange w:id="1596" w:author="root" w:date="2016-09-07T19:11:00Z">
            <w:rPr>
              <w:ins w:id="1597" w:author="root" w:date="2016-09-07T19:11:00Z"/>
              <w:rFonts w:eastAsiaTheme="minorEastAsia"/>
              <w:noProof/>
              <w:lang w:eastAsia="es-ES"/>
            </w:rPr>
          </w:rPrChange>
        </w:rPr>
        <w:pPrChange w:id="1598" w:author="root" w:date="2016-09-07T19:12:00Z">
          <w:pPr>
            <w:pStyle w:val="Tabladeilustraciones"/>
            <w:tabs>
              <w:tab w:val="right" w:leader="dot" w:pos="8494"/>
            </w:tabs>
          </w:pPr>
        </w:pPrChange>
      </w:pPr>
      <w:ins w:id="1599" w:author="root" w:date="2016-09-07T19:11:00Z">
        <w:r w:rsidRPr="00857EB8">
          <w:rPr>
            <w:rStyle w:val="Hipervnculo"/>
            <w:rFonts w:ascii="Palatino Linotype" w:hAnsi="Palatino Linotype"/>
            <w:noProof/>
            <w:rPrChange w:id="1600" w:author="root" w:date="2016-09-07T19:11:00Z">
              <w:rPr>
                <w:rStyle w:val="Hipervnculo"/>
                <w:noProof/>
              </w:rPr>
            </w:rPrChange>
          </w:rPr>
          <w:fldChar w:fldCharType="begin"/>
        </w:r>
        <w:r w:rsidRPr="00857EB8">
          <w:rPr>
            <w:rStyle w:val="Hipervnculo"/>
            <w:rFonts w:ascii="Palatino Linotype" w:hAnsi="Palatino Linotype"/>
            <w:noProof/>
            <w:rPrChange w:id="1601" w:author="root" w:date="2016-09-07T19:11:00Z">
              <w:rPr>
                <w:rStyle w:val="Hipervnculo"/>
                <w:noProof/>
              </w:rPr>
            </w:rPrChange>
          </w:rPr>
          <w:instrText xml:space="preserve"> </w:instrText>
        </w:r>
        <w:r w:rsidRPr="00857EB8">
          <w:rPr>
            <w:rFonts w:ascii="Palatino Linotype" w:hAnsi="Palatino Linotype"/>
            <w:noProof/>
            <w:rPrChange w:id="1602" w:author="root" w:date="2016-09-07T19:11:00Z">
              <w:rPr>
                <w:noProof/>
              </w:rPr>
            </w:rPrChange>
          </w:rPr>
          <w:instrText>HYPERLINK "C:\\Users\\root\\Downloads\\Memoria.docx" \l "_Toc461038807"</w:instrText>
        </w:r>
        <w:r w:rsidRPr="00857EB8">
          <w:rPr>
            <w:rStyle w:val="Hipervnculo"/>
            <w:rFonts w:ascii="Palatino Linotype" w:hAnsi="Palatino Linotype"/>
            <w:noProof/>
            <w:rPrChange w:id="1603" w:author="root" w:date="2016-09-07T19:11:00Z">
              <w:rPr>
                <w:rStyle w:val="Hipervnculo"/>
                <w:noProof/>
              </w:rPr>
            </w:rPrChange>
          </w:rPr>
          <w:instrText xml:space="preserve"> </w:instrText>
        </w:r>
        <w:r w:rsidRPr="00857EB8">
          <w:rPr>
            <w:rStyle w:val="Hipervnculo"/>
            <w:rFonts w:ascii="Palatino Linotype" w:hAnsi="Palatino Linotype"/>
            <w:noProof/>
            <w:rPrChange w:id="1604" w:author="root" w:date="2016-09-07T19:11:00Z">
              <w:rPr>
                <w:rStyle w:val="Hipervnculo"/>
                <w:noProof/>
              </w:rPr>
            </w:rPrChange>
          </w:rPr>
          <w:fldChar w:fldCharType="separate"/>
        </w:r>
        <w:r w:rsidRPr="00857EB8">
          <w:rPr>
            <w:rStyle w:val="Hipervnculo"/>
            <w:rFonts w:ascii="Palatino Linotype" w:hAnsi="Palatino Linotype"/>
            <w:noProof/>
            <w:rPrChange w:id="1605" w:author="root" w:date="2016-09-07T19:11:00Z">
              <w:rPr>
                <w:rStyle w:val="Hipervnculo"/>
                <w:noProof/>
              </w:rPr>
            </w:rPrChange>
          </w:rPr>
          <w:t>Figura 4 - Raspberry Pi 3 Model B Fuente: www.modmypi.com</w:t>
        </w:r>
        <w:r w:rsidRPr="00857EB8">
          <w:rPr>
            <w:rFonts w:ascii="Palatino Linotype" w:hAnsi="Palatino Linotype"/>
            <w:noProof/>
            <w:webHidden/>
            <w:rPrChange w:id="1606" w:author="root" w:date="2016-09-07T19:11:00Z">
              <w:rPr>
                <w:noProof/>
                <w:webHidden/>
              </w:rPr>
            </w:rPrChange>
          </w:rPr>
          <w:tab/>
        </w:r>
        <w:r w:rsidRPr="00857EB8">
          <w:rPr>
            <w:rFonts w:ascii="Palatino Linotype" w:hAnsi="Palatino Linotype"/>
            <w:noProof/>
            <w:webHidden/>
            <w:rPrChange w:id="1607" w:author="root" w:date="2016-09-07T19:11:00Z">
              <w:rPr>
                <w:noProof/>
                <w:webHidden/>
              </w:rPr>
            </w:rPrChange>
          </w:rPr>
          <w:fldChar w:fldCharType="begin"/>
        </w:r>
        <w:r w:rsidRPr="00857EB8">
          <w:rPr>
            <w:rFonts w:ascii="Palatino Linotype" w:hAnsi="Palatino Linotype"/>
            <w:noProof/>
            <w:webHidden/>
            <w:rPrChange w:id="1608" w:author="root" w:date="2016-09-07T19:11:00Z">
              <w:rPr>
                <w:noProof/>
                <w:webHidden/>
              </w:rPr>
            </w:rPrChange>
          </w:rPr>
          <w:instrText xml:space="preserve"> PAGEREF _Toc461038807 \h </w:instrText>
        </w:r>
      </w:ins>
      <w:r w:rsidRPr="00857EB8">
        <w:rPr>
          <w:rFonts w:ascii="Palatino Linotype" w:hAnsi="Palatino Linotype"/>
          <w:noProof/>
          <w:webHidden/>
          <w:rPrChange w:id="1609" w:author="root" w:date="2016-09-07T19:11:00Z">
            <w:rPr>
              <w:rFonts w:ascii="Palatino Linotype" w:hAnsi="Palatino Linotype"/>
              <w:noProof/>
              <w:webHidden/>
            </w:rPr>
          </w:rPrChange>
        </w:rPr>
      </w:r>
      <w:r w:rsidRPr="00857EB8">
        <w:rPr>
          <w:rFonts w:ascii="Palatino Linotype" w:hAnsi="Palatino Linotype"/>
          <w:noProof/>
          <w:webHidden/>
          <w:rPrChange w:id="1610" w:author="root" w:date="2016-09-07T19:11:00Z">
            <w:rPr>
              <w:noProof/>
              <w:webHidden/>
            </w:rPr>
          </w:rPrChange>
        </w:rPr>
        <w:fldChar w:fldCharType="separate"/>
      </w:r>
      <w:ins w:id="1611" w:author="root" w:date="2016-09-08T18:43:00Z">
        <w:r w:rsidR="00E516AC">
          <w:rPr>
            <w:rFonts w:ascii="Palatino Linotype" w:hAnsi="Palatino Linotype"/>
            <w:noProof/>
            <w:webHidden/>
          </w:rPr>
          <w:t>18</w:t>
        </w:r>
      </w:ins>
      <w:ins w:id="1612" w:author="root" w:date="2016-09-07T19:11:00Z">
        <w:r w:rsidRPr="00857EB8">
          <w:rPr>
            <w:rFonts w:ascii="Palatino Linotype" w:hAnsi="Palatino Linotype"/>
            <w:noProof/>
            <w:webHidden/>
            <w:rPrChange w:id="1613" w:author="root" w:date="2016-09-07T19:11:00Z">
              <w:rPr>
                <w:noProof/>
                <w:webHidden/>
              </w:rPr>
            </w:rPrChange>
          </w:rPr>
          <w:fldChar w:fldCharType="end"/>
        </w:r>
        <w:r w:rsidRPr="00857EB8">
          <w:rPr>
            <w:rStyle w:val="Hipervnculo"/>
            <w:rFonts w:ascii="Palatino Linotype" w:hAnsi="Palatino Linotype"/>
            <w:noProof/>
            <w:rPrChange w:id="1614" w:author="root" w:date="2016-09-07T19:11:00Z">
              <w:rPr>
                <w:rStyle w:val="Hipervnculo"/>
                <w:noProof/>
              </w:rPr>
            </w:rPrChange>
          </w:rPr>
          <w:fldChar w:fldCharType="end"/>
        </w:r>
      </w:ins>
    </w:p>
    <w:p w14:paraId="7F8C4EB6" w14:textId="77777777" w:rsidR="00857EB8" w:rsidRPr="00857EB8" w:rsidRDefault="00857EB8">
      <w:pPr>
        <w:pStyle w:val="Tabladeilustraciones"/>
        <w:tabs>
          <w:tab w:val="right" w:leader="dot" w:pos="8494"/>
        </w:tabs>
        <w:spacing w:line="360" w:lineRule="auto"/>
        <w:rPr>
          <w:ins w:id="1615" w:author="root" w:date="2016-09-07T19:11:00Z"/>
          <w:rFonts w:ascii="Palatino Linotype" w:eastAsiaTheme="minorEastAsia" w:hAnsi="Palatino Linotype"/>
          <w:noProof/>
          <w:lang w:eastAsia="es-ES"/>
          <w:rPrChange w:id="1616" w:author="root" w:date="2016-09-07T19:11:00Z">
            <w:rPr>
              <w:ins w:id="1617" w:author="root" w:date="2016-09-07T19:11:00Z"/>
              <w:rFonts w:eastAsiaTheme="minorEastAsia"/>
              <w:noProof/>
              <w:lang w:eastAsia="es-ES"/>
            </w:rPr>
          </w:rPrChange>
        </w:rPr>
        <w:pPrChange w:id="1618" w:author="root" w:date="2016-09-07T19:12:00Z">
          <w:pPr>
            <w:pStyle w:val="Tabladeilustraciones"/>
            <w:tabs>
              <w:tab w:val="right" w:leader="dot" w:pos="8494"/>
            </w:tabs>
          </w:pPr>
        </w:pPrChange>
      </w:pPr>
      <w:ins w:id="1619" w:author="root" w:date="2016-09-07T19:11:00Z">
        <w:r w:rsidRPr="00857EB8">
          <w:rPr>
            <w:rStyle w:val="Hipervnculo"/>
            <w:rFonts w:ascii="Palatino Linotype" w:hAnsi="Palatino Linotype"/>
            <w:noProof/>
            <w:rPrChange w:id="1620" w:author="root" w:date="2016-09-07T19:11:00Z">
              <w:rPr>
                <w:rStyle w:val="Hipervnculo"/>
                <w:noProof/>
              </w:rPr>
            </w:rPrChange>
          </w:rPr>
          <w:fldChar w:fldCharType="begin"/>
        </w:r>
        <w:r w:rsidRPr="00857EB8">
          <w:rPr>
            <w:rStyle w:val="Hipervnculo"/>
            <w:rFonts w:ascii="Palatino Linotype" w:hAnsi="Palatino Linotype"/>
            <w:noProof/>
            <w:rPrChange w:id="1621" w:author="root" w:date="2016-09-07T19:11:00Z">
              <w:rPr>
                <w:rStyle w:val="Hipervnculo"/>
                <w:noProof/>
              </w:rPr>
            </w:rPrChange>
          </w:rPr>
          <w:instrText xml:space="preserve"> </w:instrText>
        </w:r>
        <w:r w:rsidRPr="00857EB8">
          <w:rPr>
            <w:rFonts w:ascii="Palatino Linotype" w:hAnsi="Palatino Linotype"/>
            <w:noProof/>
            <w:rPrChange w:id="1622" w:author="root" w:date="2016-09-07T19:11:00Z">
              <w:rPr>
                <w:noProof/>
              </w:rPr>
            </w:rPrChange>
          </w:rPr>
          <w:instrText>HYPERLINK "C:\\Users\\root\\Downloads\\Memoria.docx" \l "_Toc461038808"</w:instrText>
        </w:r>
        <w:r w:rsidRPr="00857EB8">
          <w:rPr>
            <w:rStyle w:val="Hipervnculo"/>
            <w:rFonts w:ascii="Palatino Linotype" w:hAnsi="Palatino Linotype"/>
            <w:noProof/>
            <w:rPrChange w:id="1623" w:author="root" w:date="2016-09-07T19:11:00Z">
              <w:rPr>
                <w:rStyle w:val="Hipervnculo"/>
                <w:noProof/>
              </w:rPr>
            </w:rPrChange>
          </w:rPr>
          <w:instrText xml:space="preserve"> </w:instrText>
        </w:r>
        <w:r w:rsidRPr="00857EB8">
          <w:rPr>
            <w:rStyle w:val="Hipervnculo"/>
            <w:rFonts w:ascii="Palatino Linotype" w:hAnsi="Palatino Linotype"/>
            <w:noProof/>
            <w:rPrChange w:id="1624" w:author="root" w:date="2016-09-07T19:11:00Z">
              <w:rPr>
                <w:rStyle w:val="Hipervnculo"/>
                <w:noProof/>
              </w:rPr>
            </w:rPrChange>
          </w:rPr>
          <w:fldChar w:fldCharType="separate"/>
        </w:r>
        <w:r w:rsidRPr="00857EB8">
          <w:rPr>
            <w:rStyle w:val="Hipervnculo"/>
            <w:rFonts w:ascii="Palatino Linotype" w:hAnsi="Palatino Linotype"/>
            <w:noProof/>
            <w:rPrChange w:id="1625" w:author="root" w:date="2016-09-07T19:11:00Z">
              <w:rPr>
                <w:rStyle w:val="Hipervnculo"/>
                <w:noProof/>
              </w:rPr>
            </w:rPrChange>
          </w:rPr>
          <w:t>Figura 5 - Perspectiva cónica en un pasillo. Fuente: Propia.</w:t>
        </w:r>
        <w:r w:rsidRPr="00857EB8">
          <w:rPr>
            <w:rFonts w:ascii="Palatino Linotype" w:hAnsi="Palatino Linotype"/>
            <w:noProof/>
            <w:webHidden/>
            <w:rPrChange w:id="1626" w:author="root" w:date="2016-09-07T19:11:00Z">
              <w:rPr>
                <w:noProof/>
                <w:webHidden/>
              </w:rPr>
            </w:rPrChange>
          </w:rPr>
          <w:tab/>
        </w:r>
        <w:r w:rsidRPr="00857EB8">
          <w:rPr>
            <w:rFonts w:ascii="Palatino Linotype" w:hAnsi="Palatino Linotype"/>
            <w:noProof/>
            <w:webHidden/>
            <w:rPrChange w:id="1627" w:author="root" w:date="2016-09-07T19:11:00Z">
              <w:rPr>
                <w:noProof/>
                <w:webHidden/>
              </w:rPr>
            </w:rPrChange>
          </w:rPr>
          <w:fldChar w:fldCharType="begin"/>
        </w:r>
        <w:r w:rsidRPr="00857EB8">
          <w:rPr>
            <w:rFonts w:ascii="Palatino Linotype" w:hAnsi="Palatino Linotype"/>
            <w:noProof/>
            <w:webHidden/>
            <w:rPrChange w:id="1628" w:author="root" w:date="2016-09-07T19:11:00Z">
              <w:rPr>
                <w:noProof/>
                <w:webHidden/>
              </w:rPr>
            </w:rPrChange>
          </w:rPr>
          <w:instrText xml:space="preserve"> PAGEREF _Toc461038808 \h </w:instrText>
        </w:r>
      </w:ins>
      <w:r w:rsidRPr="00857EB8">
        <w:rPr>
          <w:rFonts w:ascii="Palatino Linotype" w:hAnsi="Palatino Linotype"/>
          <w:noProof/>
          <w:webHidden/>
          <w:rPrChange w:id="1629" w:author="root" w:date="2016-09-07T19:11:00Z">
            <w:rPr>
              <w:rFonts w:ascii="Palatino Linotype" w:hAnsi="Palatino Linotype"/>
              <w:noProof/>
              <w:webHidden/>
            </w:rPr>
          </w:rPrChange>
        </w:rPr>
      </w:r>
      <w:r w:rsidRPr="00857EB8">
        <w:rPr>
          <w:rFonts w:ascii="Palatino Linotype" w:hAnsi="Palatino Linotype"/>
          <w:noProof/>
          <w:webHidden/>
          <w:rPrChange w:id="1630" w:author="root" w:date="2016-09-07T19:11:00Z">
            <w:rPr>
              <w:noProof/>
              <w:webHidden/>
            </w:rPr>
          </w:rPrChange>
        </w:rPr>
        <w:fldChar w:fldCharType="separate"/>
      </w:r>
      <w:ins w:id="1631" w:author="root" w:date="2016-09-08T18:43:00Z">
        <w:r w:rsidR="00E516AC">
          <w:rPr>
            <w:rFonts w:ascii="Palatino Linotype" w:hAnsi="Palatino Linotype"/>
            <w:noProof/>
            <w:webHidden/>
          </w:rPr>
          <w:t>24</w:t>
        </w:r>
      </w:ins>
      <w:ins w:id="1632" w:author="root" w:date="2016-09-07T19:11:00Z">
        <w:r w:rsidRPr="00857EB8">
          <w:rPr>
            <w:rFonts w:ascii="Palatino Linotype" w:hAnsi="Palatino Linotype"/>
            <w:noProof/>
            <w:webHidden/>
            <w:rPrChange w:id="1633" w:author="root" w:date="2016-09-07T19:11:00Z">
              <w:rPr>
                <w:noProof/>
                <w:webHidden/>
              </w:rPr>
            </w:rPrChange>
          </w:rPr>
          <w:fldChar w:fldCharType="end"/>
        </w:r>
        <w:r w:rsidRPr="00857EB8">
          <w:rPr>
            <w:rStyle w:val="Hipervnculo"/>
            <w:rFonts w:ascii="Palatino Linotype" w:hAnsi="Palatino Linotype"/>
            <w:noProof/>
            <w:rPrChange w:id="1634" w:author="root" w:date="2016-09-07T19:11:00Z">
              <w:rPr>
                <w:rStyle w:val="Hipervnculo"/>
                <w:noProof/>
              </w:rPr>
            </w:rPrChange>
          </w:rPr>
          <w:fldChar w:fldCharType="end"/>
        </w:r>
      </w:ins>
    </w:p>
    <w:p w14:paraId="44B49487" w14:textId="77777777" w:rsidR="00857EB8" w:rsidRPr="00857EB8" w:rsidRDefault="00857EB8">
      <w:pPr>
        <w:pStyle w:val="Tabladeilustraciones"/>
        <w:tabs>
          <w:tab w:val="right" w:leader="dot" w:pos="8494"/>
        </w:tabs>
        <w:spacing w:line="360" w:lineRule="auto"/>
        <w:rPr>
          <w:ins w:id="1635" w:author="root" w:date="2016-09-07T19:11:00Z"/>
          <w:rFonts w:ascii="Palatino Linotype" w:eastAsiaTheme="minorEastAsia" w:hAnsi="Palatino Linotype"/>
          <w:noProof/>
          <w:lang w:eastAsia="es-ES"/>
          <w:rPrChange w:id="1636" w:author="root" w:date="2016-09-07T19:11:00Z">
            <w:rPr>
              <w:ins w:id="1637" w:author="root" w:date="2016-09-07T19:11:00Z"/>
              <w:rFonts w:eastAsiaTheme="minorEastAsia"/>
              <w:noProof/>
              <w:lang w:eastAsia="es-ES"/>
            </w:rPr>
          </w:rPrChange>
        </w:rPr>
        <w:pPrChange w:id="1638" w:author="root" w:date="2016-09-07T19:12:00Z">
          <w:pPr>
            <w:pStyle w:val="Tabladeilustraciones"/>
            <w:tabs>
              <w:tab w:val="right" w:leader="dot" w:pos="8494"/>
            </w:tabs>
          </w:pPr>
        </w:pPrChange>
      </w:pPr>
      <w:ins w:id="1639" w:author="root" w:date="2016-09-07T19:11:00Z">
        <w:r w:rsidRPr="00857EB8">
          <w:rPr>
            <w:rStyle w:val="Hipervnculo"/>
            <w:rFonts w:ascii="Palatino Linotype" w:hAnsi="Palatino Linotype"/>
            <w:noProof/>
            <w:rPrChange w:id="1640" w:author="root" w:date="2016-09-07T19:11:00Z">
              <w:rPr>
                <w:rStyle w:val="Hipervnculo"/>
                <w:noProof/>
              </w:rPr>
            </w:rPrChange>
          </w:rPr>
          <w:fldChar w:fldCharType="begin"/>
        </w:r>
        <w:r w:rsidRPr="00857EB8">
          <w:rPr>
            <w:rStyle w:val="Hipervnculo"/>
            <w:rFonts w:ascii="Palatino Linotype" w:hAnsi="Palatino Linotype"/>
            <w:noProof/>
            <w:rPrChange w:id="1641" w:author="root" w:date="2016-09-07T19:11:00Z">
              <w:rPr>
                <w:rStyle w:val="Hipervnculo"/>
                <w:noProof/>
              </w:rPr>
            </w:rPrChange>
          </w:rPr>
          <w:instrText xml:space="preserve"> </w:instrText>
        </w:r>
        <w:r w:rsidRPr="00857EB8">
          <w:rPr>
            <w:rFonts w:ascii="Palatino Linotype" w:hAnsi="Palatino Linotype"/>
            <w:noProof/>
            <w:rPrChange w:id="1642" w:author="root" w:date="2016-09-07T19:11:00Z">
              <w:rPr>
                <w:noProof/>
              </w:rPr>
            </w:rPrChange>
          </w:rPr>
          <w:instrText>HYPERLINK \l "_Toc461038809"</w:instrText>
        </w:r>
        <w:r w:rsidRPr="00857EB8">
          <w:rPr>
            <w:rStyle w:val="Hipervnculo"/>
            <w:rFonts w:ascii="Palatino Linotype" w:hAnsi="Palatino Linotype"/>
            <w:noProof/>
            <w:rPrChange w:id="1643" w:author="root" w:date="2016-09-07T19:11:00Z">
              <w:rPr>
                <w:rStyle w:val="Hipervnculo"/>
                <w:noProof/>
              </w:rPr>
            </w:rPrChange>
          </w:rPr>
          <w:instrText xml:space="preserve"> </w:instrText>
        </w:r>
        <w:r w:rsidRPr="00857EB8">
          <w:rPr>
            <w:rStyle w:val="Hipervnculo"/>
            <w:rFonts w:ascii="Palatino Linotype" w:hAnsi="Palatino Linotype"/>
            <w:noProof/>
            <w:rPrChange w:id="1644" w:author="root" w:date="2016-09-07T19:11:00Z">
              <w:rPr>
                <w:rStyle w:val="Hipervnculo"/>
                <w:noProof/>
              </w:rPr>
            </w:rPrChange>
          </w:rPr>
          <w:fldChar w:fldCharType="separate"/>
        </w:r>
        <w:r w:rsidRPr="00857EB8">
          <w:rPr>
            <w:rStyle w:val="Hipervnculo"/>
            <w:rFonts w:ascii="Palatino Linotype" w:hAnsi="Palatino Linotype"/>
            <w:noProof/>
            <w:rPrChange w:id="1645" w:author="root" w:date="2016-09-07T19:11:00Z">
              <w:rPr>
                <w:rStyle w:val="Hipervnculo"/>
                <w:noProof/>
              </w:rPr>
            </w:rPrChange>
          </w:rPr>
          <w:t>Figura 6 - Vista del tablero en Trello. Fuente: Propia.</w:t>
        </w:r>
        <w:r w:rsidRPr="00857EB8">
          <w:rPr>
            <w:rFonts w:ascii="Palatino Linotype" w:hAnsi="Palatino Linotype"/>
            <w:noProof/>
            <w:webHidden/>
            <w:rPrChange w:id="1646" w:author="root" w:date="2016-09-07T19:11:00Z">
              <w:rPr>
                <w:noProof/>
                <w:webHidden/>
              </w:rPr>
            </w:rPrChange>
          </w:rPr>
          <w:tab/>
        </w:r>
        <w:r w:rsidRPr="00857EB8">
          <w:rPr>
            <w:rFonts w:ascii="Palatino Linotype" w:hAnsi="Palatino Linotype"/>
            <w:noProof/>
            <w:webHidden/>
            <w:rPrChange w:id="1647" w:author="root" w:date="2016-09-07T19:11:00Z">
              <w:rPr>
                <w:noProof/>
                <w:webHidden/>
              </w:rPr>
            </w:rPrChange>
          </w:rPr>
          <w:fldChar w:fldCharType="begin"/>
        </w:r>
        <w:r w:rsidRPr="00857EB8">
          <w:rPr>
            <w:rFonts w:ascii="Palatino Linotype" w:hAnsi="Palatino Linotype"/>
            <w:noProof/>
            <w:webHidden/>
            <w:rPrChange w:id="1648" w:author="root" w:date="2016-09-07T19:11:00Z">
              <w:rPr>
                <w:noProof/>
                <w:webHidden/>
              </w:rPr>
            </w:rPrChange>
          </w:rPr>
          <w:instrText xml:space="preserve"> PAGEREF _Toc461038809 \h </w:instrText>
        </w:r>
      </w:ins>
      <w:r w:rsidRPr="00857EB8">
        <w:rPr>
          <w:rFonts w:ascii="Palatino Linotype" w:hAnsi="Palatino Linotype"/>
          <w:noProof/>
          <w:webHidden/>
          <w:rPrChange w:id="1649" w:author="root" w:date="2016-09-07T19:11:00Z">
            <w:rPr>
              <w:rFonts w:ascii="Palatino Linotype" w:hAnsi="Palatino Linotype"/>
              <w:noProof/>
              <w:webHidden/>
            </w:rPr>
          </w:rPrChange>
        </w:rPr>
      </w:r>
      <w:r w:rsidRPr="00857EB8">
        <w:rPr>
          <w:rFonts w:ascii="Palatino Linotype" w:hAnsi="Palatino Linotype"/>
          <w:noProof/>
          <w:webHidden/>
          <w:rPrChange w:id="1650" w:author="root" w:date="2016-09-07T19:11:00Z">
            <w:rPr>
              <w:noProof/>
              <w:webHidden/>
            </w:rPr>
          </w:rPrChange>
        </w:rPr>
        <w:fldChar w:fldCharType="separate"/>
      </w:r>
      <w:ins w:id="1651" w:author="root" w:date="2016-09-08T18:43:00Z">
        <w:r w:rsidR="00E516AC">
          <w:rPr>
            <w:rFonts w:ascii="Palatino Linotype" w:hAnsi="Palatino Linotype"/>
            <w:noProof/>
            <w:webHidden/>
          </w:rPr>
          <w:t>28</w:t>
        </w:r>
      </w:ins>
      <w:ins w:id="1652" w:author="root" w:date="2016-09-07T19:11:00Z">
        <w:r w:rsidRPr="00857EB8">
          <w:rPr>
            <w:rFonts w:ascii="Palatino Linotype" w:hAnsi="Palatino Linotype"/>
            <w:noProof/>
            <w:webHidden/>
            <w:rPrChange w:id="1653" w:author="root" w:date="2016-09-07T19:11:00Z">
              <w:rPr>
                <w:noProof/>
                <w:webHidden/>
              </w:rPr>
            </w:rPrChange>
          </w:rPr>
          <w:fldChar w:fldCharType="end"/>
        </w:r>
        <w:r w:rsidRPr="00857EB8">
          <w:rPr>
            <w:rStyle w:val="Hipervnculo"/>
            <w:rFonts w:ascii="Palatino Linotype" w:hAnsi="Palatino Linotype"/>
            <w:noProof/>
            <w:rPrChange w:id="1654" w:author="root" w:date="2016-09-07T19:11:00Z">
              <w:rPr>
                <w:rStyle w:val="Hipervnculo"/>
                <w:noProof/>
              </w:rPr>
            </w:rPrChange>
          </w:rPr>
          <w:fldChar w:fldCharType="end"/>
        </w:r>
      </w:ins>
    </w:p>
    <w:p w14:paraId="5EB2D4FC" w14:textId="77777777" w:rsidR="00857EB8" w:rsidRPr="00857EB8" w:rsidRDefault="00857EB8">
      <w:pPr>
        <w:pStyle w:val="Tabladeilustraciones"/>
        <w:tabs>
          <w:tab w:val="right" w:leader="dot" w:pos="8494"/>
        </w:tabs>
        <w:spacing w:line="360" w:lineRule="auto"/>
        <w:rPr>
          <w:ins w:id="1655" w:author="root" w:date="2016-09-07T19:11:00Z"/>
          <w:rFonts w:ascii="Palatino Linotype" w:eastAsiaTheme="minorEastAsia" w:hAnsi="Palatino Linotype"/>
          <w:noProof/>
          <w:lang w:eastAsia="es-ES"/>
          <w:rPrChange w:id="1656" w:author="root" w:date="2016-09-07T19:11:00Z">
            <w:rPr>
              <w:ins w:id="1657" w:author="root" w:date="2016-09-07T19:11:00Z"/>
              <w:rFonts w:eastAsiaTheme="minorEastAsia"/>
              <w:noProof/>
              <w:lang w:eastAsia="es-ES"/>
            </w:rPr>
          </w:rPrChange>
        </w:rPr>
        <w:pPrChange w:id="1658" w:author="root" w:date="2016-09-07T19:12:00Z">
          <w:pPr>
            <w:pStyle w:val="Tabladeilustraciones"/>
            <w:tabs>
              <w:tab w:val="right" w:leader="dot" w:pos="8494"/>
            </w:tabs>
          </w:pPr>
        </w:pPrChange>
      </w:pPr>
      <w:ins w:id="1659" w:author="root" w:date="2016-09-07T19:11:00Z">
        <w:r w:rsidRPr="00857EB8">
          <w:rPr>
            <w:rStyle w:val="Hipervnculo"/>
            <w:rFonts w:ascii="Palatino Linotype" w:hAnsi="Palatino Linotype"/>
            <w:noProof/>
            <w:rPrChange w:id="1660" w:author="root" w:date="2016-09-07T19:11:00Z">
              <w:rPr>
                <w:rStyle w:val="Hipervnculo"/>
                <w:noProof/>
              </w:rPr>
            </w:rPrChange>
          </w:rPr>
          <w:fldChar w:fldCharType="begin"/>
        </w:r>
        <w:r w:rsidRPr="00857EB8">
          <w:rPr>
            <w:rStyle w:val="Hipervnculo"/>
            <w:rFonts w:ascii="Palatino Linotype" w:hAnsi="Palatino Linotype"/>
            <w:noProof/>
            <w:rPrChange w:id="1661" w:author="root" w:date="2016-09-07T19:11:00Z">
              <w:rPr>
                <w:rStyle w:val="Hipervnculo"/>
                <w:noProof/>
              </w:rPr>
            </w:rPrChange>
          </w:rPr>
          <w:instrText xml:space="preserve"> </w:instrText>
        </w:r>
        <w:r w:rsidRPr="00857EB8">
          <w:rPr>
            <w:rFonts w:ascii="Palatino Linotype" w:hAnsi="Palatino Linotype"/>
            <w:noProof/>
            <w:rPrChange w:id="1662" w:author="root" w:date="2016-09-07T19:11:00Z">
              <w:rPr>
                <w:noProof/>
              </w:rPr>
            </w:rPrChange>
          </w:rPr>
          <w:instrText>HYPERLINK "C:\\Users\\root\\Downloads\\Memoria.docx" \l "_Toc461038810"</w:instrText>
        </w:r>
        <w:r w:rsidRPr="00857EB8">
          <w:rPr>
            <w:rStyle w:val="Hipervnculo"/>
            <w:rFonts w:ascii="Palatino Linotype" w:hAnsi="Palatino Linotype"/>
            <w:noProof/>
            <w:rPrChange w:id="1663" w:author="root" w:date="2016-09-07T19:11:00Z">
              <w:rPr>
                <w:rStyle w:val="Hipervnculo"/>
                <w:noProof/>
              </w:rPr>
            </w:rPrChange>
          </w:rPr>
          <w:instrText xml:space="preserve"> </w:instrText>
        </w:r>
        <w:r w:rsidRPr="00857EB8">
          <w:rPr>
            <w:rStyle w:val="Hipervnculo"/>
            <w:rFonts w:ascii="Palatino Linotype" w:hAnsi="Palatino Linotype"/>
            <w:noProof/>
            <w:rPrChange w:id="1664" w:author="root" w:date="2016-09-07T19:11:00Z">
              <w:rPr>
                <w:rStyle w:val="Hipervnculo"/>
                <w:noProof/>
              </w:rPr>
            </w:rPrChange>
          </w:rPr>
          <w:fldChar w:fldCharType="separate"/>
        </w:r>
        <w:r w:rsidRPr="00857EB8">
          <w:rPr>
            <w:rStyle w:val="Hipervnculo"/>
            <w:rFonts w:ascii="Palatino Linotype" w:hAnsi="Palatino Linotype"/>
            <w:noProof/>
            <w:rPrChange w:id="1665" w:author="root" w:date="2016-09-07T19:11:00Z">
              <w:rPr>
                <w:rStyle w:val="Hipervnculo"/>
                <w:noProof/>
              </w:rPr>
            </w:rPrChange>
          </w:rPr>
          <w:t>Figura 7 - Segundo boceto, Sintel. Fuente: Deviantart de noahsummers (http://noahsummers.deviantart.com/art/Sintel-Lowpoly-Model-324398958)</w:t>
        </w:r>
        <w:r w:rsidRPr="00857EB8">
          <w:rPr>
            <w:rFonts w:ascii="Palatino Linotype" w:hAnsi="Palatino Linotype"/>
            <w:noProof/>
            <w:webHidden/>
            <w:rPrChange w:id="1666" w:author="root" w:date="2016-09-07T19:11:00Z">
              <w:rPr>
                <w:noProof/>
                <w:webHidden/>
              </w:rPr>
            </w:rPrChange>
          </w:rPr>
          <w:tab/>
        </w:r>
        <w:r w:rsidRPr="00857EB8">
          <w:rPr>
            <w:rFonts w:ascii="Palatino Linotype" w:hAnsi="Palatino Linotype"/>
            <w:noProof/>
            <w:webHidden/>
            <w:rPrChange w:id="1667" w:author="root" w:date="2016-09-07T19:11:00Z">
              <w:rPr>
                <w:noProof/>
                <w:webHidden/>
              </w:rPr>
            </w:rPrChange>
          </w:rPr>
          <w:fldChar w:fldCharType="begin"/>
        </w:r>
        <w:r w:rsidRPr="00857EB8">
          <w:rPr>
            <w:rFonts w:ascii="Palatino Linotype" w:hAnsi="Palatino Linotype"/>
            <w:noProof/>
            <w:webHidden/>
            <w:rPrChange w:id="1668" w:author="root" w:date="2016-09-07T19:11:00Z">
              <w:rPr>
                <w:noProof/>
                <w:webHidden/>
              </w:rPr>
            </w:rPrChange>
          </w:rPr>
          <w:instrText xml:space="preserve"> PAGEREF _Toc461038810 \h </w:instrText>
        </w:r>
      </w:ins>
      <w:r w:rsidRPr="00857EB8">
        <w:rPr>
          <w:rFonts w:ascii="Palatino Linotype" w:hAnsi="Palatino Linotype"/>
          <w:noProof/>
          <w:webHidden/>
          <w:rPrChange w:id="1669" w:author="root" w:date="2016-09-07T19:11:00Z">
            <w:rPr>
              <w:rFonts w:ascii="Palatino Linotype" w:hAnsi="Palatino Linotype"/>
              <w:noProof/>
              <w:webHidden/>
            </w:rPr>
          </w:rPrChange>
        </w:rPr>
      </w:r>
      <w:r w:rsidRPr="00857EB8">
        <w:rPr>
          <w:rFonts w:ascii="Palatino Linotype" w:hAnsi="Palatino Linotype"/>
          <w:noProof/>
          <w:webHidden/>
          <w:rPrChange w:id="1670" w:author="root" w:date="2016-09-07T19:11:00Z">
            <w:rPr>
              <w:noProof/>
              <w:webHidden/>
            </w:rPr>
          </w:rPrChange>
        </w:rPr>
        <w:fldChar w:fldCharType="separate"/>
      </w:r>
      <w:ins w:id="1671" w:author="root" w:date="2016-09-08T18:43:00Z">
        <w:r w:rsidR="00E516AC">
          <w:rPr>
            <w:rFonts w:ascii="Palatino Linotype" w:hAnsi="Palatino Linotype"/>
            <w:noProof/>
            <w:webHidden/>
          </w:rPr>
          <w:t>30</w:t>
        </w:r>
      </w:ins>
      <w:ins w:id="1672" w:author="root" w:date="2016-09-07T19:11:00Z">
        <w:r w:rsidRPr="00857EB8">
          <w:rPr>
            <w:rFonts w:ascii="Palatino Linotype" w:hAnsi="Palatino Linotype"/>
            <w:noProof/>
            <w:webHidden/>
            <w:rPrChange w:id="1673" w:author="root" w:date="2016-09-07T19:11:00Z">
              <w:rPr>
                <w:noProof/>
                <w:webHidden/>
              </w:rPr>
            </w:rPrChange>
          </w:rPr>
          <w:fldChar w:fldCharType="end"/>
        </w:r>
        <w:r w:rsidRPr="00857EB8">
          <w:rPr>
            <w:rStyle w:val="Hipervnculo"/>
            <w:rFonts w:ascii="Palatino Linotype" w:hAnsi="Palatino Linotype"/>
            <w:noProof/>
            <w:rPrChange w:id="1674" w:author="root" w:date="2016-09-07T19:11:00Z">
              <w:rPr>
                <w:rStyle w:val="Hipervnculo"/>
                <w:noProof/>
              </w:rPr>
            </w:rPrChange>
          </w:rPr>
          <w:fldChar w:fldCharType="end"/>
        </w:r>
      </w:ins>
    </w:p>
    <w:p w14:paraId="0DA1AE80" w14:textId="77777777" w:rsidR="00857EB8" w:rsidRPr="00857EB8" w:rsidRDefault="00857EB8">
      <w:pPr>
        <w:pStyle w:val="Tabladeilustraciones"/>
        <w:tabs>
          <w:tab w:val="right" w:leader="dot" w:pos="8494"/>
        </w:tabs>
        <w:spacing w:line="360" w:lineRule="auto"/>
        <w:rPr>
          <w:ins w:id="1675" w:author="root" w:date="2016-09-07T19:11:00Z"/>
          <w:rFonts w:ascii="Palatino Linotype" w:eastAsiaTheme="minorEastAsia" w:hAnsi="Palatino Linotype"/>
          <w:noProof/>
          <w:lang w:eastAsia="es-ES"/>
          <w:rPrChange w:id="1676" w:author="root" w:date="2016-09-07T19:11:00Z">
            <w:rPr>
              <w:ins w:id="1677" w:author="root" w:date="2016-09-07T19:11:00Z"/>
              <w:rFonts w:eastAsiaTheme="minorEastAsia"/>
              <w:noProof/>
              <w:lang w:eastAsia="es-ES"/>
            </w:rPr>
          </w:rPrChange>
        </w:rPr>
        <w:pPrChange w:id="1678" w:author="root" w:date="2016-09-07T19:12:00Z">
          <w:pPr>
            <w:pStyle w:val="Tabladeilustraciones"/>
            <w:tabs>
              <w:tab w:val="right" w:leader="dot" w:pos="8494"/>
            </w:tabs>
          </w:pPr>
        </w:pPrChange>
      </w:pPr>
      <w:ins w:id="1679" w:author="root" w:date="2016-09-07T19:11:00Z">
        <w:r w:rsidRPr="00857EB8">
          <w:rPr>
            <w:rStyle w:val="Hipervnculo"/>
            <w:rFonts w:ascii="Palatino Linotype" w:hAnsi="Palatino Linotype"/>
            <w:noProof/>
            <w:rPrChange w:id="1680" w:author="root" w:date="2016-09-07T19:11:00Z">
              <w:rPr>
                <w:rStyle w:val="Hipervnculo"/>
                <w:noProof/>
              </w:rPr>
            </w:rPrChange>
          </w:rPr>
          <w:fldChar w:fldCharType="begin"/>
        </w:r>
        <w:r w:rsidRPr="00857EB8">
          <w:rPr>
            <w:rStyle w:val="Hipervnculo"/>
            <w:rFonts w:ascii="Palatino Linotype" w:hAnsi="Palatino Linotype"/>
            <w:noProof/>
            <w:rPrChange w:id="1681" w:author="root" w:date="2016-09-07T19:11:00Z">
              <w:rPr>
                <w:rStyle w:val="Hipervnculo"/>
                <w:noProof/>
              </w:rPr>
            </w:rPrChange>
          </w:rPr>
          <w:instrText xml:space="preserve"> </w:instrText>
        </w:r>
        <w:r w:rsidRPr="00857EB8">
          <w:rPr>
            <w:rFonts w:ascii="Palatino Linotype" w:hAnsi="Palatino Linotype"/>
            <w:noProof/>
            <w:rPrChange w:id="1682" w:author="root" w:date="2016-09-07T19:11:00Z">
              <w:rPr>
                <w:noProof/>
              </w:rPr>
            </w:rPrChange>
          </w:rPr>
          <w:instrText>HYPERLINK "C:\\Users\\root\\Downloads\\Memoria.docx" \l "_Toc461038811"</w:instrText>
        </w:r>
        <w:r w:rsidRPr="00857EB8">
          <w:rPr>
            <w:rStyle w:val="Hipervnculo"/>
            <w:rFonts w:ascii="Palatino Linotype" w:hAnsi="Palatino Linotype"/>
            <w:noProof/>
            <w:rPrChange w:id="1683" w:author="root" w:date="2016-09-07T19:11:00Z">
              <w:rPr>
                <w:rStyle w:val="Hipervnculo"/>
                <w:noProof/>
              </w:rPr>
            </w:rPrChange>
          </w:rPr>
          <w:instrText xml:space="preserve"> </w:instrText>
        </w:r>
        <w:r w:rsidRPr="00857EB8">
          <w:rPr>
            <w:rStyle w:val="Hipervnculo"/>
            <w:rFonts w:ascii="Palatino Linotype" w:hAnsi="Palatino Linotype"/>
            <w:noProof/>
            <w:rPrChange w:id="1684" w:author="root" w:date="2016-09-07T19:11:00Z">
              <w:rPr>
                <w:rStyle w:val="Hipervnculo"/>
                <w:noProof/>
              </w:rPr>
            </w:rPrChange>
          </w:rPr>
          <w:fldChar w:fldCharType="separate"/>
        </w:r>
        <w:r w:rsidRPr="00857EB8">
          <w:rPr>
            <w:rStyle w:val="Hipervnculo"/>
            <w:rFonts w:ascii="Palatino Linotype" w:hAnsi="Palatino Linotype"/>
            <w:noProof/>
            <w:rPrChange w:id="1685" w:author="root" w:date="2016-09-07T19:11:00Z">
              <w:rPr>
                <w:rStyle w:val="Hipervnculo"/>
                <w:noProof/>
              </w:rPr>
            </w:rPrChange>
          </w:rPr>
          <w:t>Figura 8 - Cuerpo modelado. Fuente: Propia.</w:t>
        </w:r>
        <w:r w:rsidRPr="00857EB8">
          <w:rPr>
            <w:rFonts w:ascii="Palatino Linotype" w:hAnsi="Palatino Linotype"/>
            <w:noProof/>
            <w:webHidden/>
            <w:rPrChange w:id="1686" w:author="root" w:date="2016-09-07T19:11:00Z">
              <w:rPr>
                <w:noProof/>
                <w:webHidden/>
              </w:rPr>
            </w:rPrChange>
          </w:rPr>
          <w:tab/>
        </w:r>
        <w:r w:rsidRPr="00857EB8">
          <w:rPr>
            <w:rFonts w:ascii="Palatino Linotype" w:hAnsi="Palatino Linotype"/>
            <w:noProof/>
            <w:webHidden/>
            <w:rPrChange w:id="1687" w:author="root" w:date="2016-09-07T19:11:00Z">
              <w:rPr>
                <w:noProof/>
                <w:webHidden/>
              </w:rPr>
            </w:rPrChange>
          </w:rPr>
          <w:fldChar w:fldCharType="begin"/>
        </w:r>
        <w:r w:rsidRPr="00857EB8">
          <w:rPr>
            <w:rFonts w:ascii="Palatino Linotype" w:hAnsi="Palatino Linotype"/>
            <w:noProof/>
            <w:webHidden/>
            <w:rPrChange w:id="1688" w:author="root" w:date="2016-09-07T19:11:00Z">
              <w:rPr>
                <w:noProof/>
                <w:webHidden/>
              </w:rPr>
            </w:rPrChange>
          </w:rPr>
          <w:instrText xml:space="preserve"> PAGEREF _Toc461038811 \h </w:instrText>
        </w:r>
      </w:ins>
      <w:r w:rsidRPr="00857EB8">
        <w:rPr>
          <w:rFonts w:ascii="Palatino Linotype" w:hAnsi="Palatino Linotype"/>
          <w:noProof/>
          <w:webHidden/>
          <w:rPrChange w:id="1689" w:author="root" w:date="2016-09-07T19:11:00Z">
            <w:rPr>
              <w:rFonts w:ascii="Palatino Linotype" w:hAnsi="Palatino Linotype"/>
              <w:noProof/>
              <w:webHidden/>
            </w:rPr>
          </w:rPrChange>
        </w:rPr>
      </w:r>
      <w:r w:rsidRPr="00857EB8">
        <w:rPr>
          <w:rFonts w:ascii="Palatino Linotype" w:hAnsi="Palatino Linotype"/>
          <w:noProof/>
          <w:webHidden/>
          <w:rPrChange w:id="1690" w:author="root" w:date="2016-09-07T19:11:00Z">
            <w:rPr>
              <w:noProof/>
              <w:webHidden/>
            </w:rPr>
          </w:rPrChange>
        </w:rPr>
        <w:fldChar w:fldCharType="separate"/>
      </w:r>
      <w:ins w:id="1691" w:author="root" w:date="2016-09-08T18:43:00Z">
        <w:r w:rsidR="00E516AC">
          <w:rPr>
            <w:rFonts w:ascii="Palatino Linotype" w:hAnsi="Palatino Linotype"/>
            <w:noProof/>
            <w:webHidden/>
          </w:rPr>
          <w:t>31</w:t>
        </w:r>
      </w:ins>
      <w:ins w:id="1692" w:author="root" w:date="2016-09-07T19:11:00Z">
        <w:r w:rsidRPr="00857EB8">
          <w:rPr>
            <w:rFonts w:ascii="Palatino Linotype" w:hAnsi="Palatino Linotype"/>
            <w:noProof/>
            <w:webHidden/>
            <w:rPrChange w:id="1693" w:author="root" w:date="2016-09-07T19:11:00Z">
              <w:rPr>
                <w:noProof/>
                <w:webHidden/>
              </w:rPr>
            </w:rPrChange>
          </w:rPr>
          <w:fldChar w:fldCharType="end"/>
        </w:r>
        <w:r w:rsidRPr="00857EB8">
          <w:rPr>
            <w:rStyle w:val="Hipervnculo"/>
            <w:rFonts w:ascii="Palatino Linotype" w:hAnsi="Palatino Linotype"/>
            <w:noProof/>
            <w:rPrChange w:id="1694" w:author="root" w:date="2016-09-07T19:11:00Z">
              <w:rPr>
                <w:rStyle w:val="Hipervnculo"/>
                <w:noProof/>
              </w:rPr>
            </w:rPrChange>
          </w:rPr>
          <w:fldChar w:fldCharType="end"/>
        </w:r>
      </w:ins>
    </w:p>
    <w:p w14:paraId="0EB02E02" w14:textId="77777777" w:rsidR="00857EB8" w:rsidRPr="00857EB8" w:rsidRDefault="00857EB8">
      <w:pPr>
        <w:pStyle w:val="Tabladeilustraciones"/>
        <w:tabs>
          <w:tab w:val="right" w:leader="dot" w:pos="8494"/>
        </w:tabs>
        <w:spacing w:line="360" w:lineRule="auto"/>
        <w:rPr>
          <w:ins w:id="1695" w:author="root" w:date="2016-09-07T19:11:00Z"/>
          <w:rFonts w:ascii="Palatino Linotype" w:eastAsiaTheme="minorEastAsia" w:hAnsi="Palatino Linotype"/>
          <w:noProof/>
          <w:lang w:eastAsia="es-ES"/>
          <w:rPrChange w:id="1696" w:author="root" w:date="2016-09-07T19:11:00Z">
            <w:rPr>
              <w:ins w:id="1697" w:author="root" w:date="2016-09-07T19:11:00Z"/>
              <w:rFonts w:eastAsiaTheme="minorEastAsia"/>
              <w:noProof/>
              <w:lang w:eastAsia="es-ES"/>
            </w:rPr>
          </w:rPrChange>
        </w:rPr>
        <w:pPrChange w:id="1698" w:author="root" w:date="2016-09-07T19:12:00Z">
          <w:pPr>
            <w:pStyle w:val="Tabladeilustraciones"/>
            <w:tabs>
              <w:tab w:val="right" w:leader="dot" w:pos="8494"/>
            </w:tabs>
          </w:pPr>
        </w:pPrChange>
      </w:pPr>
      <w:ins w:id="1699" w:author="root" w:date="2016-09-07T19:11:00Z">
        <w:r w:rsidRPr="00857EB8">
          <w:rPr>
            <w:rStyle w:val="Hipervnculo"/>
            <w:rFonts w:ascii="Palatino Linotype" w:hAnsi="Palatino Linotype"/>
            <w:noProof/>
            <w:rPrChange w:id="1700" w:author="root" w:date="2016-09-07T19:11:00Z">
              <w:rPr>
                <w:rStyle w:val="Hipervnculo"/>
                <w:noProof/>
              </w:rPr>
            </w:rPrChange>
          </w:rPr>
          <w:fldChar w:fldCharType="begin"/>
        </w:r>
        <w:r w:rsidRPr="00857EB8">
          <w:rPr>
            <w:rStyle w:val="Hipervnculo"/>
            <w:rFonts w:ascii="Palatino Linotype" w:hAnsi="Palatino Linotype"/>
            <w:noProof/>
            <w:rPrChange w:id="1701" w:author="root" w:date="2016-09-07T19:11:00Z">
              <w:rPr>
                <w:rStyle w:val="Hipervnculo"/>
                <w:noProof/>
              </w:rPr>
            </w:rPrChange>
          </w:rPr>
          <w:instrText xml:space="preserve"> </w:instrText>
        </w:r>
        <w:r w:rsidRPr="00857EB8">
          <w:rPr>
            <w:rFonts w:ascii="Palatino Linotype" w:hAnsi="Palatino Linotype"/>
            <w:noProof/>
            <w:rPrChange w:id="1702" w:author="root" w:date="2016-09-07T19:11:00Z">
              <w:rPr>
                <w:noProof/>
              </w:rPr>
            </w:rPrChange>
          </w:rPr>
          <w:instrText>HYPERLINK "C:\\Users\\root\\Downloads\\Memoria.docx" \l "_Toc461038812"</w:instrText>
        </w:r>
        <w:r w:rsidRPr="00857EB8">
          <w:rPr>
            <w:rStyle w:val="Hipervnculo"/>
            <w:rFonts w:ascii="Palatino Linotype" w:hAnsi="Palatino Linotype"/>
            <w:noProof/>
            <w:rPrChange w:id="1703" w:author="root" w:date="2016-09-07T19:11:00Z">
              <w:rPr>
                <w:rStyle w:val="Hipervnculo"/>
                <w:noProof/>
              </w:rPr>
            </w:rPrChange>
          </w:rPr>
          <w:instrText xml:space="preserve"> </w:instrText>
        </w:r>
        <w:r w:rsidRPr="00857EB8">
          <w:rPr>
            <w:rStyle w:val="Hipervnculo"/>
            <w:rFonts w:ascii="Palatino Linotype" w:hAnsi="Palatino Linotype"/>
            <w:noProof/>
            <w:rPrChange w:id="1704" w:author="root" w:date="2016-09-07T19:11:00Z">
              <w:rPr>
                <w:rStyle w:val="Hipervnculo"/>
                <w:noProof/>
              </w:rPr>
            </w:rPrChange>
          </w:rPr>
          <w:fldChar w:fldCharType="separate"/>
        </w:r>
        <w:r w:rsidRPr="00857EB8">
          <w:rPr>
            <w:rStyle w:val="Hipervnculo"/>
            <w:rFonts w:ascii="Palatino Linotype" w:hAnsi="Palatino Linotype"/>
            <w:noProof/>
            <w:rPrChange w:id="1705" w:author="root" w:date="2016-09-07T19:11:00Z">
              <w:rPr>
                <w:rStyle w:val="Hipervnculo"/>
                <w:noProof/>
              </w:rPr>
            </w:rPrChange>
          </w:rPr>
          <w:t>Figura 9 - Cabeza terminada. Fuente: Propia.</w:t>
        </w:r>
        <w:r w:rsidRPr="00857EB8">
          <w:rPr>
            <w:rFonts w:ascii="Palatino Linotype" w:hAnsi="Palatino Linotype"/>
            <w:noProof/>
            <w:webHidden/>
            <w:rPrChange w:id="1706" w:author="root" w:date="2016-09-07T19:11:00Z">
              <w:rPr>
                <w:noProof/>
                <w:webHidden/>
              </w:rPr>
            </w:rPrChange>
          </w:rPr>
          <w:tab/>
        </w:r>
        <w:r w:rsidRPr="00857EB8">
          <w:rPr>
            <w:rFonts w:ascii="Palatino Linotype" w:hAnsi="Palatino Linotype"/>
            <w:noProof/>
            <w:webHidden/>
            <w:rPrChange w:id="1707" w:author="root" w:date="2016-09-07T19:11:00Z">
              <w:rPr>
                <w:noProof/>
                <w:webHidden/>
              </w:rPr>
            </w:rPrChange>
          </w:rPr>
          <w:fldChar w:fldCharType="begin"/>
        </w:r>
        <w:r w:rsidRPr="00857EB8">
          <w:rPr>
            <w:rFonts w:ascii="Palatino Linotype" w:hAnsi="Palatino Linotype"/>
            <w:noProof/>
            <w:webHidden/>
            <w:rPrChange w:id="1708" w:author="root" w:date="2016-09-07T19:11:00Z">
              <w:rPr>
                <w:noProof/>
                <w:webHidden/>
              </w:rPr>
            </w:rPrChange>
          </w:rPr>
          <w:instrText xml:space="preserve"> PAGEREF _Toc461038812 \h </w:instrText>
        </w:r>
      </w:ins>
      <w:r w:rsidRPr="00857EB8">
        <w:rPr>
          <w:rFonts w:ascii="Palatino Linotype" w:hAnsi="Palatino Linotype"/>
          <w:noProof/>
          <w:webHidden/>
          <w:rPrChange w:id="1709" w:author="root" w:date="2016-09-07T19:11:00Z">
            <w:rPr>
              <w:rFonts w:ascii="Palatino Linotype" w:hAnsi="Palatino Linotype"/>
              <w:noProof/>
              <w:webHidden/>
            </w:rPr>
          </w:rPrChange>
        </w:rPr>
      </w:r>
      <w:r w:rsidRPr="00857EB8">
        <w:rPr>
          <w:rFonts w:ascii="Palatino Linotype" w:hAnsi="Palatino Linotype"/>
          <w:noProof/>
          <w:webHidden/>
          <w:rPrChange w:id="1710" w:author="root" w:date="2016-09-07T19:11:00Z">
            <w:rPr>
              <w:noProof/>
              <w:webHidden/>
            </w:rPr>
          </w:rPrChange>
        </w:rPr>
        <w:fldChar w:fldCharType="separate"/>
      </w:r>
      <w:ins w:id="1711" w:author="root" w:date="2016-09-08T18:43:00Z">
        <w:r w:rsidR="00E516AC">
          <w:rPr>
            <w:rFonts w:ascii="Palatino Linotype" w:hAnsi="Palatino Linotype"/>
            <w:noProof/>
            <w:webHidden/>
          </w:rPr>
          <w:t>32</w:t>
        </w:r>
      </w:ins>
      <w:ins w:id="1712" w:author="root" w:date="2016-09-07T19:11:00Z">
        <w:r w:rsidRPr="00857EB8">
          <w:rPr>
            <w:rFonts w:ascii="Palatino Linotype" w:hAnsi="Palatino Linotype"/>
            <w:noProof/>
            <w:webHidden/>
            <w:rPrChange w:id="1713" w:author="root" w:date="2016-09-07T19:11:00Z">
              <w:rPr>
                <w:noProof/>
                <w:webHidden/>
              </w:rPr>
            </w:rPrChange>
          </w:rPr>
          <w:fldChar w:fldCharType="end"/>
        </w:r>
        <w:r w:rsidRPr="00857EB8">
          <w:rPr>
            <w:rStyle w:val="Hipervnculo"/>
            <w:rFonts w:ascii="Palatino Linotype" w:hAnsi="Palatino Linotype"/>
            <w:noProof/>
            <w:rPrChange w:id="1714" w:author="root" w:date="2016-09-07T19:11:00Z">
              <w:rPr>
                <w:rStyle w:val="Hipervnculo"/>
                <w:noProof/>
              </w:rPr>
            </w:rPrChange>
          </w:rPr>
          <w:fldChar w:fldCharType="end"/>
        </w:r>
      </w:ins>
    </w:p>
    <w:p w14:paraId="17E1BD79" w14:textId="77777777" w:rsidR="00857EB8" w:rsidRPr="00857EB8" w:rsidRDefault="00857EB8">
      <w:pPr>
        <w:pStyle w:val="Tabladeilustraciones"/>
        <w:tabs>
          <w:tab w:val="right" w:leader="dot" w:pos="8494"/>
        </w:tabs>
        <w:spacing w:line="360" w:lineRule="auto"/>
        <w:rPr>
          <w:ins w:id="1715" w:author="root" w:date="2016-09-07T19:11:00Z"/>
          <w:rFonts w:ascii="Palatino Linotype" w:eastAsiaTheme="minorEastAsia" w:hAnsi="Palatino Linotype"/>
          <w:noProof/>
          <w:lang w:eastAsia="es-ES"/>
          <w:rPrChange w:id="1716" w:author="root" w:date="2016-09-07T19:11:00Z">
            <w:rPr>
              <w:ins w:id="1717" w:author="root" w:date="2016-09-07T19:11:00Z"/>
              <w:rFonts w:eastAsiaTheme="minorEastAsia"/>
              <w:noProof/>
              <w:lang w:eastAsia="es-ES"/>
            </w:rPr>
          </w:rPrChange>
        </w:rPr>
        <w:pPrChange w:id="1718" w:author="root" w:date="2016-09-07T19:12:00Z">
          <w:pPr>
            <w:pStyle w:val="Tabladeilustraciones"/>
            <w:tabs>
              <w:tab w:val="right" w:leader="dot" w:pos="8494"/>
            </w:tabs>
          </w:pPr>
        </w:pPrChange>
      </w:pPr>
      <w:ins w:id="1719" w:author="root" w:date="2016-09-07T19:11:00Z">
        <w:r w:rsidRPr="00857EB8">
          <w:rPr>
            <w:rStyle w:val="Hipervnculo"/>
            <w:rFonts w:ascii="Palatino Linotype" w:hAnsi="Palatino Linotype"/>
            <w:noProof/>
            <w:rPrChange w:id="1720" w:author="root" w:date="2016-09-07T19:11:00Z">
              <w:rPr>
                <w:rStyle w:val="Hipervnculo"/>
                <w:noProof/>
              </w:rPr>
            </w:rPrChange>
          </w:rPr>
          <w:fldChar w:fldCharType="begin"/>
        </w:r>
        <w:r w:rsidRPr="00857EB8">
          <w:rPr>
            <w:rStyle w:val="Hipervnculo"/>
            <w:rFonts w:ascii="Palatino Linotype" w:hAnsi="Palatino Linotype"/>
            <w:noProof/>
            <w:rPrChange w:id="1721" w:author="root" w:date="2016-09-07T19:11:00Z">
              <w:rPr>
                <w:rStyle w:val="Hipervnculo"/>
                <w:noProof/>
              </w:rPr>
            </w:rPrChange>
          </w:rPr>
          <w:instrText xml:space="preserve"> </w:instrText>
        </w:r>
        <w:r w:rsidRPr="00857EB8">
          <w:rPr>
            <w:rFonts w:ascii="Palatino Linotype" w:hAnsi="Palatino Linotype"/>
            <w:noProof/>
            <w:rPrChange w:id="1722" w:author="root" w:date="2016-09-07T19:11:00Z">
              <w:rPr>
                <w:noProof/>
              </w:rPr>
            </w:rPrChange>
          </w:rPr>
          <w:instrText>HYPERLINK "C:\\Users\\root\\Downloads\\Memoria.docx" \l "_Toc461038813"</w:instrText>
        </w:r>
        <w:r w:rsidRPr="00857EB8">
          <w:rPr>
            <w:rStyle w:val="Hipervnculo"/>
            <w:rFonts w:ascii="Palatino Linotype" w:hAnsi="Palatino Linotype"/>
            <w:noProof/>
            <w:rPrChange w:id="1723" w:author="root" w:date="2016-09-07T19:11:00Z">
              <w:rPr>
                <w:rStyle w:val="Hipervnculo"/>
                <w:noProof/>
              </w:rPr>
            </w:rPrChange>
          </w:rPr>
          <w:instrText xml:space="preserve"> </w:instrText>
        </w:r>
        <w:r w:rsidRPr="00857EB8">
          <w:rPr>
            <w:rStyle w:val="Hipervnculo"/>
            <w:rFonts w:ascii="Palatino Linotype" w:hAnsi="Palatino Linotype"/>
            <w:noProof/>
            <w:rPrChange w:id="1724" w:author="root" w:date="2016-09-07T19:11:00Z">
              <w:rPr>
                <w:rStyle w:val="Hipervnculo"/>
                <w:noProof/>
              </w:rPr>
            </w:rPrChange>
          </w:rPr>
          <w:fldChar w:fldCharType="separate"/>
        </w:r>
        <w:r w:rsidRPr="00857EB8">
          <w:rPr>
            <w:rStyle w:val="Hipervnculo"/>
            <w:rFonts w:ascii="Palatino Linotype" w:hAnsi="Palatino Linotype"/>
            <w:noProof/>
            <w:rPrChange w:id="1725" w:author="root" w:date="2016-09-07T19:11:00Z">
              <w:rPr>
                <w:rStyle w:val="Hipervnculo"/>
                <w:noProof/>
              </w:rPr>
            </w:rPrChange>
          </w:rPr>
          <w:t>Figura 10 - Modelo con pelo y ropa. Fuente: Propia.</w:t>
        </w:r>
        <w:r w:rsidRPr="00857EB8">
          <w:rPr>
            <w:rFonts w:ascii="Palatino Linotype" w:hAnsi="Palatino Linotype"/>
            <w:noProof/>
            <w:webHidden/>
            <w:rPrChange w:id="1726" w:author="root" w:date="2016-09-07T19:11:00Z">
              <w:rPr>
                <w:noProof/>
                <w:webHidden/>
              </w:rPr>
            </w:rPrChange>
          </w:rPr>
          <w:tab/>
        </w:r>
        <w:r w:rsidRPr="00857EB8">
          <w:rPr>
            <w:rFonts w:ascii="Palatino Linotype" w:hAnsi="Palatino Linotype"/>
            <w:noProof/>
            <w:webHidden/>
            <w:rPrChange w:id="1727" w:author="root" w:date="2016-09-07T19:11:00Z">
              <w:rPr>
                <w:noProof/>
                <w:webHidden/>
              </w:rPr>
            </w:rPrChange>
          </w:rPr>
          <w:fldChar w:fldCharType="begin"/>
        </w:r>
        <w:r w:rsidRPr="00857EB8">
          <w:rPr>
            <w:rFonts w:ascii="Palatino Linotype" w:hAnsi="Palatino Linotype"/>
            <w:noProof/>
            <w:webHidden/>
            <w:rPrChange w:id="1728" w:author="root" w:date="2016-09-07T19:11:00Z">
              <w:rPr>
                <w:noProof/>
                <w:webHidden/>
              </w:rPr>
            </w:rPrChange>
          </w:rPr>
          <w:instrText xml:space="preserve"> PAGEREF _Toc461038813 \h </w:instrText>
        </w:r>
      </w:ins>
      <w:r w:rsidRPr="00857EB8">
        <w:rPr>
          <w:rFonts w:ascii="Palatino Linotype" w:hAnsi="Palatino Linotype"/>
          <w:noProof/>
          <w:webHidden/>
          <w:rPrChange w:id="1729" w:author="root" w:date="2016-09-07T19:11:00Z">
            <w:rPr>
              <w:rFonts w:ascii="Palatino Linotype" w:hAnsi="Palatino Linotype"/>
              <w:noProof/>
              <w:webHidden/>
            </w:rPr>
          </w:rPrChange>
        </w:rPr>
      </w:r>
      <w:r w:rsidRPr="00857EB8">
        <w:rPr>
          <w:rFonts w:ascii="Palatino Linotype" w:hAnsi="Palatino Linotype"/>
          <w:noProof/>
          <w:webHidden/>
          <w:rPrChange w:id="1730" w:author="root" w:date="2016-09-07T19:11:00Z">
            <w:rPr>
              <w:noProof/>
              <w:webHidden/>
            </w:rPr>
          </w:rPrChange>
        </w:rPr>
        <w:fldChar w:fldCharType="separate"/>
      </w:r>
      <w:ins w:id="1731" w:author="root" w:date="2016-09-08T18:43:00Z">
        <w:r w:rsidR="00E516AC">
          <w:rPr>
            <w:rFonts w:ascii="Palatino Linotype" w:hAnsi="Palatino Linotype"/>
            <w:noProof/>
            <w:webHidden/>
          </w:rPr>
          <w:t>33</w:t>
        </w:r>
      </w:ins>
      <w:ins w:id="1732" w:author="root" w:date="2016-09-07T19:11:00Z">
        <w:r w:rsidRPr="00857EB8">
          <w:rPr>
            <w:rFonts w:ascii="Palatino Linotype" w:hAnsi="Palatino Linotype"/>
            <w:noProof/>
            <w:webHidden/>
            <w:rPrChange w:id="1733" w:author="root" w:date="2016-09-07T19:11:00Z">
              <w:rPr>
                <w:noProof/>
                <w:webHidden/>
              </w:rPr>
            </w:rPrChange>
          </w:rPr>
          <w:fldChar w:fldCharType="end"/>
        </w:r>
        <w:r w:rsidRPr="00857EB8">
          <w:rPr>
            <w:rStyle w:val="Hipervnculo"/>
            <w:rFonts w:ascii="Palatino Linotype" w:hAnsi="Palatino Linotype"/>
            <w:noProof/>
            <w:rPrChange w:id="1734" w:author="root" w:date="2016-09-07T19:11:00Z">
              <w:rPr>
                <w:rStyle w:val="Hipervnculo"/>
                <w:noProof/>
              </w:rPr>
            </w:rPrChange>
          </w:rPr>
          <w:fldChar w:fldCharType="end"/>
        </w:r>
      </w:ins>
    </w:p>
    <w:p w14:paraId="4A2E8E04" w14:textId="77777777" w:rsidR="00857EB8" w:rsidRPr="00857EB8" w:rsidRDefault="00857EB8">
      <w:pPr>
        <w:pStyle w:val="Tabladeilustraciones"/>
        <w:tabs>
          <w:tab w:val="right" w:leader="dot" w:pos="8494"/>
        </w:tabs>
        <w:spacing w:line="360" w:lineRule="auto"/>
        <w:rPr>
          <w:ins w:id="1735" w:author="root" w:date="2016-09-07T19:11:00Z"/>
          <w:rFonts w:ascii="Palatino Linotype" w:eastAsiaTheme="minorEastAsia" w:hAnsi="Palatino Linotype"/>
          <w:noProof/>
          <w:lang w:eastAsia="es-ES"/>
          <w:rPrChange w:id="1736" w:author="root" w:date="2016-09-07T19:11:00Z">
            <w:rPr>
              <w:ins w:id="1737" w:author="root" w:date="2016-09-07T19:11:00Z"/>
              <w:rFonts w:eastAsiaTheme="minorEastAsia"/>
              <w:noProof/>
              <w:lang w:eastAsia="es-ES"/>
            </w:rPr>
          </w:rPrChange>
        </w:rPr>
        <w:pPrChange w:id="1738" w:author="root" w:date="2016-09-07T19:12:00Z">
          <w:pPr>
            <w:pStyle w:val="Tabladeilustraciones"/>
            <w:tabs>
              <w:tab w:val="right" w:leader="dot" w:pos="8494"/>
            </w:tabs>
          </w:pPr>
        </w:pPrChange>
      </w:pPr>
      <w:ins w:id="1739" w:author="root" w:date="2016-09-07T19:11:00Z">
        <w:r w:rsidRPr="00857EB8">
          <w:rPr>
            <w:rStyle w:val="Hipervnculo"/>
            <w:rFonts w:ascii="Palatino Linotype" w:hAnsi="Palatino Linotype"/>
            <w:noProof/>
            <w:rPrChange w:id="1740" w:author="root" w:date="2016-09-07T19:11:00Z">
              <w:rPr>
                <w:rStyle w:val="Hipervnculo"/>
                <w:noProof/>
              </w:rPr>
            </w:rPrChange>
          </w:rPr>
          <w:fldChar w:fldCharType="begin"/>
        </w:r>
        <w:r w:rsidRPr="00857EB8">
          <w:rPr>
            <w:rStyle w:val="Hipervnculo"/>
            <w:rFonts w:ascii="Palatino Linotype" w:hAnsi="Palatino Linotype"/>
            <w:noProof/>
            <w:rPrChange w:id="1741" w:author="root" w:date="2016-09-07T19:11:00Z">
              <w:rPr>
                <w:rStyle w:val="Hipervnculo"/>
                <w:noProof/>
              </w:rPr>
            </w:rPrChange>
          </w:rPr>
          <w:instrText xml:space="preserve"> </w:instrText>
        </w:r>
        <w:r w:rsidRPr="00857EB8">
          <w:rPr>
            <w:rFonts w:ascii="Palatino Linotype" w:hAnsi="Palatino Linotype"/>
            <w:noProof/>
            <w:rPrChange w:id="1742" w:author="root" w:date="2016-09-07T19:11:00Z">
              <w:rPr>
                <w:noProof/>
              </w:rPr>
            </w:rPrChange>
          </w:rPr>
          <w:instrText>HYPERLINK "C:\\Users\\root\\Downloads\\Memoria.docx" \l "_Toc461038814"</w:instrText>
        </w:r>
        <w:r w:rsidRPr="00857EB8">
          <w:rPr>
            <w:rStyle w:val="Hipervnculo"/>
            <w:rFonts w:ascii="Palatino Linotype" w:hAnsi="Palatino Linotype"/>
            <w:noProof/>
            <w:rPrChange w:id="1743" w:author="root" w:date="2016-09-07T19:11:00Z">
              <w:rPr>
                <w:rStyle w:val="Hipervnculo"/>
                <w:noProof/>
              </w:rPr>
            </w:rPrChange>
          </w:rPr>
          <w:instrText xml:space="preserve"> </w:instrText>
        </w:r>
        <w:r w:rsidRPr="00857EB8">
          <w:rPr>
            <w:rStyle w:val="Hipervnculo"/>
            <w:rFonts w:ascii="Palatino Linotype" w:hAnsi="Palatino Linotype"/>
            <w:noProof/>
            <w:rPrChange w:id="1744" w:author="root" w:date="2016-09-07T19:11:00Z">
              <w:rPr>
                <w:rStyle w:val="Hipervnculo"/>
                <w:noProof/>
              </w:rPr>
            </w:rPrChange>
          </w:rPr>
          <w:fldChar w:fldCharType="separate"/>
        </w:r>
        <w:r w:rsidRPr="00857EB8">
          <w:rPr>
            <w:rStyle w:val="Hipervnculo"/>
            <w:rFonts w:ascii="Palatino Linotype" w:hAnsi="Palatino Linotype"/>
            <w:noProof/>
            <w:rPrChange w:id="1745" w:author="root" w:date="2016-09-07T19:11:00Z">
              <w:rPr>
                <w:rStyle w:val="Hipervnculo"/>
                <w:noProof/>
              </w:rPr>
            </w:rPrChange>
          </w:rPr>
          <w:t>Figura 11 - Unwrap de la malla sin texturizar. Fuente: Propia.</w:t>
        </w:r>
        <w:r w:rsidRPr="00857EB8">
          <w:rPr>
            <w:rFonts w:ascii="Palatino Linotype" w:hAnsi="Palatino Linotype"/>
            <w:noProof/>
            <w:webHidden/>
            <w:rPrChange w:id="1746" w:author="root" w:date="2016-09-07T19:11:00Z">
              <w:rPr>
                <w:noProof/>
                <w:webHidden/>
              </w:rPr>
            </w:rPrChange>
          </w:rPr>
          <w:tab/>
        </w:r>
        <w:r w:rsidRPr="00857EB8">
          <w:rPr>
            <w:rFonts w:ascii="Palatino Linotype" w:hAnsi="Palatino Linotype"/>
            <w:noProof/>
            <w:webHidden/>
            <w:rPrChange w:id="1747" w:author="root" w:date="2016-09-07T19:11:00Z">
              <w:rPr>
                <w:noProof/>
                <w:webHidden/>
              </w:rPr>
            </w:rPrChange>
          </w:rPr>
          <w:fldChar w:fldCharType="begin"/>
        </w:r>
        <w:r w:rsidRPr="00857EB8">
          <w:rPr>
            <w:rFonts w:ascii="Palatino Linotype" w:hAnsi="Palatino Linotype"/>
            <w:noProof/>
            <w:webHidden/>
            <w:rPrChange w:id="1748" w:author="root" w:date="2016-09-07T19:11:00Z">
              <w:rPr>
                <w:noProof/>
                <w:webHidden/>
              </w:rPr>
            </w:rPrChange>
          </w:rPr>
          <w:instrText xml:space="preserve"> PAGEREF _Toc461038814 \h </w:instrText>
        </w:r>
      </w:ins>
      <w:r w:rsidRPr="00857EB8">
        <w:rPr>
          <w:rFonts w:ascii="Palatino Linotype" w:hAnsi="Palatino Linotype"/>
          <w:noProof/>
          <w:webHidden/>
          <w:rPrChange w:id="1749" w:author="root" w:date="2016-09-07T19:11:00Z">
            <w:rPr>
              <w:rFonts w:ascii="Palatino Linotype" w:hAnsi="Palatino Linotype"/>
              <w:noProof/>
              <w:webHidden/>
            </w:rPr>
          </w:rPrChange>
        </w:rPr>
      </w:r>
      <w:r w:rsidRPr="00857EB8">
        <w:rPr>
          <w:rFonts w:ascii="Palatino Linotype" w:hAnsi="Palatino Linotype"/>
          <w:noProof/>
          <w:webHidden/>
          <w:rPrChange w:id="1750" w:author="root" w:date="2016-09-07T19:11:00Z">
            <w:rPr>
              <w:noProof/>
              <w:webHidden/>
            </w:rPr>
          </w:rPrChange>
        </w:rPr>
        <w:fldChar w:fldCharType="separate"/>
      </w:r>
      <w:ins w:id="1751" w:author="root" w:date="2016-09-08T18:43:00Z">
        <w:r w:rsidR="00E516AC">
          <w:rPr>
            <w:rFonts w:ascii="Palatino Linotype" w:hAnsi="Palatino Linotype"/>
            <w:noProof/>
            <w:webHidden/>
          </w:rPr>
          <w:t>34</w:t>
        </w:r>
      </w:ins>
      <w:ins w:id="1752" w:author="root" w:date="2016-09-07T19:11:00Z">
        <w:r w:rsidRPr="00857EB8">
          <w:rPr>
            <w:rFonts w:ascii="Palatino Linotype" w:hAnsi="Palatino Linotype"/>
            <w:noProof/>
            <w:webHidden/>
            <w:rPrChange w:id="1753" w:author="root" w:date="2016-09-07T19:11:00Z">
              <w:rPr>
                <w:noProof/>
                <w:webHidden/>
              </w:rPr>
            </w:rPrChange>
          </w:rPr>
          <w:fldChar w:fldCharType="end"/>
        </w:r>
        <w:r w:rsidRPr="00857EB8">
          <w:rPr>
            <w:rStyle w:val="Hipervnculo"/>
            <w:rFonts w:ascii="Palatino Linotype" w:hAnsi="Palatino Linotype"/>
            <w:noProof/>
            <w:rPrChange w:id="1754" w:author="root" w:date="2016-09-07T19:11:00Z">
              <w:rPr>
                <w:rStyle w:val="Hipervnculo"/>
                <w:noProof/>
              </w:rPr>
            </w:rPrChange>
          </w:rPr>
          <w:fldChar w:fldCharType="end"/>
        </w:r>
      </w:ins>
    </w:p>
    <w:p w14:paraId="770B1F18" w14:textId="77777777" w:rsidR="00857EB8" w:rsidRPr="00857EB8" w:rsidRDefault="00857EB8">
      <w:pPr>
        <w:pStyle w:val="Tabladeilustraciones"/>
        <w:tabs>
          <w:tab w:val="right" w:leader="dot" w:pos="8494"/>
        </w:tabs>
        <w:spacing w:line="360" w:lineRule="auto"/>
        <w:rPr>
          <w:ins w:id="1755" w:author="root" w:date="2016-09-07T19:11:00Z"/>
          <w:rFonts w:ascii="Palatino Linotype" w:eastAsiaTheme="minorEastAsia" w:hAnsi="Palatino Linotype"/>
          <w:noProof/>
          <w:lang w:eastAsia="es-ES"/>
          <w:rPrChange w:id="1756" w:author="root" w:date="2016-09-07T19:11:00Z">
            <w:rPr>
              <w:ins w:id="1757" w:author="root" w:date="2016-09-07T19:11:00Z"/>
              <w:rFonts w:eastAsiaTheme="minorEastAsia"/>
              <w:noProof/>
              <w:lang w:eastAsia="es-ES"/>
            </w:rPr>
          </w:rPrChange>
        </w:rPr>
        <w:pPrChange w:id="1758" w:author="root" w:date="2016-09-07T19:12:00Z">
          <w:pPr>
            <w:pStyle w:val="Tabladeilustraciones"/>
            <w:tabs>
              <w:tab w:val="right" w:leader="dot" w:pos="8494"/>
            </w:tabs>
          </w:pPr>
        </w:pPrChange>
      </w:pPr>
      <w:ins w:id="1759" w:author="root" w:date="2016-09-07T19:11:00Z">
        <w:r w:rsidRPr="00857EB8">
          <w:rPr>
            <w:rStyle w:val="Hipervnculo"/>
            <w:rFonts w:ascii="Palatino Linotype" w:hAnsi="Palatino Linotype"/>
            <w:noProof/>
            <w:rPrChange w:id="1760" w:author="root" w:date="2016-09-07T19:11:00Z">
              <w:rPr>
                <w:rStyle w:val="Hipervnculo"/>
                <w:noProof/>
              </w:rPr>
            </w:rPrChange>
          </w:rPr>
          <w:fldChar w:fldCharType="begin"/>
        </w:r>
        <w:r w:rsidRPr="00857EB8">
          <w:rPr>
            <w:rStyle w:val="Hipervnculo"/>
            <w:rFonts w:ascii="Palatino Linotype" w:hAnsi="Palatino Linotype"/>
            <w:noProof/>
            <w:rPrChange w:id="1761" w:author="root" w:date="2016-09-07T19:11:00Z">
              <w:rPr>
                <w:rStyle w:val="Hipervnculo"/>
                <w:noProof/>
              </w:rPr>
            </w:rPrChange>
          </w:rPr>
          <w:instrText xml:space="preserve"> </w:instrText>
        </w:r>
        <w:r w:rsidRPr="00857EB8">
          <w:rPr>
            <w:rFonts w:ascii="Palatino Linotype" w:hAnsi="Palatino Linotype"/>
            <w:noProof/>
            <w:rPrChange w:id="1762" w:author="root" w:date="2016-09-07T19:11:00Z">
              <w:rPr>
                <w:noProof/>
              </w:rPr>
            </w:rPrChange>
          </w:rPr>
          <w:instrText>HYPERLINK "C:\\Users\\root\\Downloads\\Memoria.docx" \l "_Toc461038815"</w:instrText>
        </w:r>
        <w:r w:rsidRPr="00857EB8">
          <w:rPr>
            <w:rStyle w:val="Hipervnculo"/>
            <w:rFonts w:ascii="Palatino Linotype" w:hAnsi="Palatino Linotype"/>
            <w:noProof/>
            <w:rPrChange w:id="1763" w:author="root" w:date="2016-09-07T19:11:00Z">
              <w:rPr>
                <w:rStyle w:val="Hipervnculo"/>
                <w:noProof/>
              </w:rPr>
            </w:rPrChange>
          </w:rPr>
          <w:instrText xml:space="preserve"> </w:instrText>
        </w:r>
        <w:r w:rsidRPr="00857EB8">
          <w:rPr>
            <w:rStyle w:val="Hipervnculo"/>
            <w:rFonts w:ascii="Palatino Linotype" w:hAnsi="Palatino Linotype"/>
            <w:noProof/>
            <w:rPrChange w:id="1764" w:author="root" w:date="2016-09-07T19:11:00Z">
              <w:rPr>
                <w:rStyle w:val="Hipervnculo"/>
                <w:noProof/>
              </w:rPr>
            </w:rPrChange>
          </w:rPr>
          <w:fldChar w:fldCharType="separate"/>
        </w:r>
        <w:r w:rsidRPr="00857EB8">
          <w:rPr>
            <w:rStyle w:val="Hipervnculo"/>
            <w:rFonts w:ascii="Palatino Linotype" w:hAnsi="Palatino Linotype"/>
            <w:noProof/>
            <w:rPrChange w:id="1765" w:author="root" w:date="2016-09-07T19:11:00Z">
              <w:rPr>
                <w:rStyle w:val="Hipervnculo"/>
                <w:noProof/>
              </w:rPr>
            </w:rPrChange>
          </w:rPr>
          <w:t>Figura 12 - Unwrap texturizado. Fuente: Propia.</w:t>
        </w:r>
        <w:r w:rsidRPr="00857EB8">
          <w:rPr>
            <w:rFonts w:ascii="Palatino Linotype" w:hAnsi="Palatino Linotype"/>
            <w:noProof/>
            <w:webHidden/>
            <w:rPrChange w:id="1766" w:author="root" w:date="2016-09-07T19:11:00Z">
              <w:rPr>
                <w:noProof/>
                <w:webHidden/>
              </w:rPr>
            </w:rPrChange>
          </w:rPr>
          <w:tab/>
        </w:r>
        <w:r w:rsidRPr="00857EB8">
          <w:rPr>
            <w:rFonts w:ascii="Palatino Linotype" w:hAnsi="Palatino Linotype"/>
            <w:noProof/>
            <w:webHidden/>
            <w:rPrChange w:id="1767" w:author="root" w:date="2016-09-07T19:11:00Z">
              <w:rPr>
                <w:noProof/>
                <w:webHidden/>
              </w:rPr>
            </w:rPrChange>
          </w:rPr>
          <w:fldChar w:fldCharType="begin"/>
        </w:r>
        <w:r w:rsidRPr="00857EB8">
          <w:rPr>
            <w:rFonts w:ascii="Palatino Linotype" w:hAnsi="Palatino Linotype"/>
            <w:noProof/>
            <w:webHidden/>
            <w:rPrChange w:id="1768" w:author="root" w:date="2016-09-07T19:11:00Z">
              <w:rPr>
                <w:noProof/>
                <w:webHidden/>
              </w:rPr>
            </w:rPrChange>
          </w:rPr>
          <w:instrText xml:space="preserve"> PAGEREF _Toc461038815 \h </w:instrText>
        </w:r>
      </w:ins>
      <w:r w:rsidRPr="00857EB8">
        <w:rPr>
          <w:rFonts w:ascii="Palatino Linotype" w:hAnsi="Palatino Linotype"/>
          <w:noProof/>
          <w:webHidden/>
          <w:rPrChange w:id="1769" w:author="root" w:date="2016-09-07T19:11:00Z">
            <w:rPr>
              <w:rFonts w:ascii="Palatino Linotype" w:hAnsi="Palatino Linotype"/>
              <w:noProof/>
              <w:webHidden/>
            </w:rPr>
          </w:rPrChange>
        </w:rPr>
      </w:r>
      <w:r w:rsidRPr="00857EB8">
        <w:rPr>
          <w:rFonts w:ascii="Palatino Linotype" w:hAnsi="Palatino Linotype"/>
          <w:noProof/>
          <w:webHidden/>
          <w:rPrChange w:id="1770" w:author="root" w:date="2016-09-07T19:11:00Z">
            <w:rPr>
              <w:noProof/>
              <w:webHidden/>
            </w:rPr>
          </w:rPrChange>
        </w:rPr>
        <w:fldChar w:fldCharType="separate"/>
      </w:r>
      <w:ins w:id="1771" w:author="root" w:date="2016-09-08T18:43:00Z">
        <w:r w:rsidR="00E516AC">
          <w:rPr>
            <w:rFonts w:ascii="Palatino Linotype" w:hAnsi="Palatino Linotype"/>
            <w:noProof/>
            <w:webHidden/>
          </w:rPr>
          <w:t>35</w:t>
        </w:r>
      </w:ins>
      <w:ins w:id="1772" w:author="root" w:date="2016-09-07T19:11:00Z">
        <w:r w:rsidRPr="00857EB8">
          <w:rPr>
            <w:rFonts w:ascii="Palatino Linotype" w:hAnsi="Palatino Linotype"/>
            <w:noProof/>
            <w:webHidden/>
            <w:rPrChange w:id="1773" w:author="root" w:date="2016-09-07T19:11:00Z">
              <w:rPr>
                <w:noProof/>
                <w:webHidden/>
              </w:rPr>
            </w:rPrChange>
          </w:rPr>
          <w:fldChar w:fldCharType="end"/>
        </w:r>
        <w:r w:rsidRPr="00857EB8">
          <w:rPr>
            <w:rStyle w:val="Hipervnculo"/>
            <w:rFonts w:ascii="Palatino Linotype" w:hAnsi="Palatino Linotype"/>
            <w:noProof/>
            <w:rPrChange w:id="1774" w:author="root" w:date="2016-09-07T19:11:00Z">
              <w:rPr>
                <w:rStyle w:val="Hipervnculo"/>
                <w:noProof/>
              </w:rPr>
            </w:rPrChange>
          </w:rPr>
          <w:fldChar w:fldCharType="end"/>
        </w:r>
      </w:ins>
    </w:p>
    <w:p w14:paraId="00B4CE4A" w14:textId="77777777" w:rsidR="00857EB8" w:rsidRPr="00857EB8" w:rsidRDefault="00857EB8">
      <w:pPr>
        <w:pStyle w:val="Tabladeilustraciones"/>
        <w:tabs>
          <w:tab w:val="right" w:leader="dot" w:pos="8494"/>
        </w:tabs>
        <w:spacing w:line="360" w:lineRule="auto"/>
        <w:rPr>
          <w:ins w:id="1775" w:author="root" w:date="2016-09-07T19:11:00Z"/>
          <w:rFonts w:ascii="Palatino Linotype" w:eastAsiaTheme="minorEastAsia" w:hAnsi="Palatino Linotype"/>
          <w:noProof/>
          <w:lang w:eastAsia="es-ES"/>
          <w:rPrChange w:id="1776" w:author="root" w:date="2016-09-07T19:11:00Z">
            <w:rPr>
              <w:ins w:id="1777" w:author="root" w:date="2016-09-07T19:11:00Z"/>
              <w:rFonts w:eastAsiaTheme="minorEastAsia"/>
              <w:noProof/>
              <w:lang w:eastAsia="es-ES"/>
            </w:rPr>
          </w:rPrChange>
        </w:rPr>
        <w:pPrChange w:id="1778" w:author="root" w:date="2016-09-07T19:12:00Z">
          <w:pPr>
            <w:pStyle w:val="Tabladeilustraciones"/>
            <w:tabs>
              <w:tab w:val="right" w:leader="dot" w:pos="8494"/>
            </w:tabs>
          </w:pPr>
        </w:pPrChange>
      </w:pPr>
      <w:ins w:id="1779" w:author="root" w:date="2016-09-07T19:11:00Z">
        <w:r w:rsidRPr="00857EB8">
          <w:rPr>
            <w:rStyle w:val="Hipervnculo"/>
            <w:rFonts w:ascii="Palatino Linotype" w:hAnsi="Palatino Linotype"/>
            <w:noProof/>
            <w:rPrChange w:id="1780" w:author="root" w:date="2016-09-07T19:11:00Z">
              <w:rPr>
                <w:rStyle w:val="Hipervnculo"/>
                <w:noProof/>
              </w:rPr>
            </w:rPrChange>
          </w:rPr>
          <w:fldChar w:fldCharType="begin"/>
        </w:r>
        <w:r w:rsidRPr="00857EB8">
          <w:rPr>
            <w:rStyle w:val="Hipervnculo"/>
            <w:rFonts w:ascii="Palatino Linotype" w:hAnsi="Palatino Linotype"/>
            <w:noProof/>
            <w:rPrChange w:id="1781" w:author="root" w:date="2016-09-07T19:11:00Z">
              <w:rPr>
                <w:rStyle w:val="Hipervnculo"/>
                <w:noProof/>
              </w:rPr>
            </w:rPrChange>
          </w:rPr>
          <w:instrText xml:space="preserve"> </w:instrText>
        </w:r>
        <w:r w:rsidRPr="00857EB8">
          <w:rPr>
            <w:rFonts w:ascii="Palatino Linotype" w:hAnsi="Palatino Linotype"/>
            <w:noProof/>
            <w:rPrChange w:id="1782" w:author="root" w:date="2016-09-07T19:11:00Z">
              <w:rPr>
                <w:noProof/>
              </w:rPr>
            </w:rPrChange>
          </w:rPr>
          <w:instrText>HYPERLINK "C:\\Users\\root\\Downloads\\Memoria.docx" \l "_Toc461038816"</w:instrText>
        </w:r>
        <w:r w:rsidRPr="00857EB8">
          <w:rPr>
            <w:rStyle w:val="Hipervnculo"/>
            <w:rFonts w:ascii="Palatino Linotype" w:hAnsi="Palatino Linotype"/>
            <w:noProof/>
            <w:rPrChange w:id="1783" w:author="root" w:date="2016-09-07T19:11:00Z">
              <w:rPr>
                <w:rStyle w:val="Hipervnculo"/>
                <w:noProof/>
              </w:rPr>
            </w:rPrChange>
          </w:rPr>
          <w:instrText xml:space="preserve"> </w:instrText>
        </w:r>
        <w:r w:rsidRPr="00857EB8">
          <w:rPr>
            <w:rStyle w:val="Hipervnculo"/>
            <w:rFonts w:ascii="Palatino Linotype" w:hAnsi="Palatino Linotype"/>
            <w:noProof/>
            <w:rPrChange w:id="1784" w:author="root" w:date="2016-09-07T19:11:00Z">
              <w:rPr>
                <w:rStyle w:val="Hipervnculo"/>
                <w:noProof/>
              </w:rPr>
            </w:rPrChange>
          </w:rPr>
          <w:fldChar w:fldCharType="separate"/>
        </w:r>
        <w:r w:rsidRPr="00857EB8">
          <w:rPr>
            <w:rStyle w:val="Hipervnculo"/>
            <w:rFonts w:ascii="Palatino Linotype" w:hAnsi="Palatino Linotype"/>
            <w:noProof/>
            <w:rPrChange w:id="1785" w:author="root" w:date="2016-09-07T19:11:00Z">
              <w:rPr>
                <w:rStyle w:val="Hipervnculo"/>
                <w:noProof/>
              </w:rPr>
            </w:rPrChange>
          </w:rPr>
          <w:t>Figura 13 - Modelo texturizado. Fuente: Propia.</w:t>
        </w:r>
        <w:r w:rsidRPr="00857EB8">
          <w:rPr>
            <w:rFonts w:ascii="Palatino Linotype" w:hAnsi="Palatino Linotype"/>
            <w:noProof/>
            <w:webHidden/>
            <w:rPrChange w:id="1786" w:author="root" w:date="2016-09-07T19:11:00Z">
              <w:rPr>
                <w:noProof/>
                <w:webHidden/>
              </w:rPr>
            </w:rPrChange>
          </w:rPr>
          <w:tab/>
        </w:r>
        <w:r w:rsidRPr="00857EB8">
          <w:rPr>
            <w:rFonts w:ascii="Palatino Linotype" w:hAnsi="Palatino Linotype"/>
            <w:noProof/>
            <w:webHidden/>
            <w:rPrChange w:id="1787" w:author="root" w:date="2016-09-07T19:11:00Z">
              <w:rPr>
                <w:noProof/>
                <w:webHidden/>
              </w:rPr>
            </w:rPrChange>
          </w:rPr>
          <w:fldChar w:fldCharType="begin"/>
        </w:r>
        <w:r w:rsidRPr="00857EB8">
          <w:rPr>
            <w:rFonts w:ascii="Palatino Linotype" w:hAnsi="Palatino Linotype"/>
            <w:noProof/>
            <w:webHidden/>
            <w:rPrChange w:id="1788" w:author="root" w:date="2016-09-07T19:11:00Z">
              <w:rPr>
                <w:noProof/>
                <w:webHidden/>
              </w:rPr>
            </w:rPrChange>
          </w:rPr>
          <w:instrText xml:space="preserve"> PAGEREF _Toc461038816 \h </w:instrText>
        </w:r>
      </w:ins>
      <w:r w:rsidRPr="00857EB8">
        <w:rPr>
          <w:rFonts w:ascii="Palatino Linotype" w:hAnsi="Palatino Linotype"/>
          <w:noProof/>
          <w:webHidden/>
          <w:rPrChange w:id="1789" w:author="root" w:date="2016-09-07T19:11:00Z">
            <w:rPr>
              <w:rFonts w:ascii="Palatino Linotype" w:hAnsi="Palatino Linotype"/>
              <w:noProof/>
              <w:webHidden/>
            </w:rPr>
          </w:rPrChange>
        </w:rPr>
      </w:r>
      <w:r w:rsidRPr="00857EB8">
        <w:rPr>
          <w:rFonts w:ascii="Palatino Linotype" w:hAnsi="Palatino Linotype"/>
          <w:noProof/>
          <w:webHidden/>
          <w:rPrChange w:id="1790" w:author="root" w:date="2016-09-07T19:11:00Z">
            <w:rPr>
              <w:noProof/>
              <w:webHidden/>
            </w:rPr>
          </w:rPrChange>
        </w:rPr>
        <w:fldChar w:fldCharType="separate"/>
      </w:r>
      <w:ins w:id="1791" w:author="root" w:date="2016-09-08T18:43:00Z">
        <w:r w:rsidR="00E516AC">
          <w:rPr>
            <w:rFonts w:ascii="Palatino Linotype" w:hAnsi="Palatino Linotype"/>
            <w:noProof/>
            <w:webHidden/>
          </w:rPr>
          <w:t>35</w:t>
        </w:r>
      </w:ins>
      <w:ins w:id="1792" w:author="root" w:date="2016-09-07T19:11:00Z">
        <w:r w:rsidRPr="00857EB8">
          <w:rPr>
            <w:rFonts w:ascii="Palatino Linotype" w:hAnsi="Palatino Linotype"/>
            <w:noProof/>
            <w:webHidden/>
            <w:rPrChange w:id="1793" w:author="root" w:date="2016-09-07T19:11:00Z">
              <w:rPr>
                <w:noProof/>
                <w:webHidden/>
              </w:rPr>
            </w:rPrChange>
          </w:rPr>
          <w:fldChar w:fldCharType="end"/>
        </w:r>
        <w:r w:rsidRPr="00857EB8">
          <w:rPr>
            <w:rStyle w:val="Hipervnculo"/>
            <w:rFonts w:ascii="Palatino Linotype" w:hAnsi="Palatino Linotype"/>
            <w:noProof/>
            <w:rPrChange w:id="1794" w:author="root" w:date="2016-09-07T19:11:00Z">
              <w:rPr>
                <w:rStyle w:val="Hipervnculo"/>
                <w:noProof/>
              </w:rPr>
            </w:rPrChange>
          </w:rPr>
          <w:fldChar w:fldCharType="end"/>
        </w:r>
      </w:ins>
    </w:p>
    <w:p w14:paraId="335A9605" w14:textId="77777777" w:rsidR="00857EB8" w:rsidRPr="00857EB8" w:rsidRDefault="00857EB8">
      <w:pPr>
        <w:pStyle w:val="Tabladeilustraciones"/>
        <w:tabs>
          <w:tab w:val="right" w:leader="dot" w:pos="8494"/>
        </w:tabs>
        <w:spacing w:line="360" w:lineRule="auto"/>
        <w:rPr>
          <w:ins w:id="1795" w:author="root" w:date="2016-09-07T19:11:00Z"/>
          <w:rFonts w:ascii="Palatino Linotype" w:eastAsiaTheme="minorEastAsia" w:hAnsi="Palatino Linotype"/>
          <w:noProof/>
          <w:lang w:eastAsia="es-ES"/>
          <w:rPrChange w:id="1796" w:author="root" w:date="2016-09-07T19:11:00Z">
            <w:rPr>
              <w:ins w:id="1797" w:author="root" w:date="2016-09-07T19:11:00Z"/>
              <w:rFonts w:eastAsiaTheme="minorEastAsia"/>
              <w:noProof/>
              <w:lang w:eastAsia="es-ES"/>
            </w:rPr>
          </w:rPrChange>
        </w:rPr>
        <w:pPrChange w:id="1798" w:author="root" w:date="2016-09-07T19:12:00Z">
          <w:pPr>
            <w:pStyle w:val="Tabladeilustraciones"/>
            <w:tabs>
              <w:tab w:val="right" w:leader="dot" w:pos="8494"/>
            </w:tabs>
          </w:pPr>
        </w:pPrChange>
      </w:pPr>
      <w:ins w:id="1799" w:author="root" w:date="2016-09-07T19:11:00Z">
        <w:r w:rsidRPr="00857EB8">
          <w:rPr>
            <w:rStyle w:val="Hipervnculo"/>
            <w:rFonts w:ascii="Palatino Linotype" w:hAnsi="Palatino Linotype"/>
            <w:noProof/>
            <w:rPrChange w:id="1800" w:author="root" w:date="2016-09-07T19:11:00Z">
              <w:rPr>
                <w:rStyle w:val="Hipervnculo"/>
                <w:noProof/>
              </w:rPr>
            </w:rPrChange>
          </w:rPr>
          <w:fldChar w:fldCharType="begin"/>
        </w:r>
        <w:r w:rsidRPr="00857EB8">
          <w:rPr>
            <w:rStyle w:val="Hipervnculo"/>
            <w:rFonts w:ascii="Palatino Linotype" w:hAnsi="Palatino Linotype"/>
            <w:noProof/>
            <w:rPrChange w:id="1801" w:author="root" w:date="2016-09-07T19:11:00Z">
              <w:rPr>
                <w:rStyle w:val="Hipervnculo"/>
                <w:noProof/>
              </w:rPr>
            </w:rPrChange>
          </w:rPr>
          <w:instrText xml:space="preserve"> </w:instrText>
        </w:r>
        <w:r w:rsidRPr="00857EB8">
          <w:rPr>
            <w:rFonts w:ascii="Palatino Linotype" w:hAnsi="Palatino Linotype"/>
            <w:noProof/>
            <w:rPrChange w:id="1802" w:author="root" w:date="2016-09-07T19:11:00Z">
              <w:rPr>
                <w:noProof/>
              </w:rPr>
            </w:rPrChange>
          </w:rPr>
          <w:instrText>HYPERLINK \l "_Toc461038817"</w:instrText>
        </w:r>
        <w:r w:rsidRPr="00857EB8">
          <w:rPr>
            <w:rStyle w:val="Hipervnculo"/>
            <w:rFonts w:ascii="Palatino Linotype" w:hAnsi="Palatino Linotype"/>
            <w:noProof/>
            <w:rPrChange w:id="1803" w:author="root" w:date="2016-09-07T19:11:00Z">
              <w:rPr>
                <w:rStyle w:val="Hipervnculo"/>
                <w:noProof/>
              </w:rPr>
            </w:rPrChange>
          </w:rPr>
          <w:instrText xml:space="preserve"> </w:instrText>
        </w:r>
        <w:r w:rsidRPr="00857EB8">
          <w:rPr>
            <w:rStyle w:val="Hipervnculo"/>
            <w:rFonts w:ascii="Palatino Linotype" w:hAnsi="Palatino Linotype"/>
            <w:noProof/>
            <w:rPrChange w:id="1804" w:author="root" w:date="2016-09-07T19:11:00Z">
              <w:rPr>
                <w:rStyle w:val="Hipervnculo"/>
                <w:noProof/>
              </w:rPr>
            </w:rPrChange>
          </w:rPr>
          <w:fldChar w:fldCharType="separate"/>
        </w:r>
        <w:r w:rsidRPr="00857EB8">
          <w:rPr>
            <w:rStyle w:val="Hipervnculo"/>
            <w:rFonts w:ascii="Palatino Linotype" w:hAnsi="Palatino Linotype"/>
            <w:noProof/>
            <w:rPrChange w:id="1805" w:author="root" w:date="2016-09-07T19:11:00Z">
              <w:rPr>
                <w:rStyle w:val="Hipervnculo"/>
                <w:noProof/>
              </w:rPr>
            </w:rPrChange>
          </w:rPr>
          <w:t>Figura 14 - Esqueleto referenciado al modelo. Fuente: Propia.</w:t>
        </w:r>
        <w:r w:rsidRPr="00857EB8">
          <w:rPr>
            <w:rFonts w:ascii="Palatino Linotype" w:hAnsi="Palatino Linotype"/>
            <w:noProof/>
            <w:webHidden/>
            <w:rPrChange w:id="1806" w:author="root" w:date="2016-09-07T19:11:00Z">
              <w:rPr>
                <w:noProof/>
                <w:webHidden/>
              </w:rPr>
            </w:rPrChange>
          </w:rPr>
          <w:tab/>
        </w:r>
        <w:r w:rsidRPr="00857EB8">
          <w:rPr>
            <w:rFonts w:ascii="Palatino Linotype" w:hAnsi="Palatino Linotype"/>
            <w:noProof/>
            <w:webHidden/>
            <w:rPrChange w:id="1807" w:author="root" w:date="2016-09-07T19:11:00Z">
              <w:rPr>
                <w:noProof/>
                <w:webHidden/>
              </w:rPr>
            </w:rPrChange>
          </w:rPr>
          <w:fldChar w:fldCharType="begin"/>
        </w:r>
        <w:r w:rsidRPr="00857EB8">
          <w:rPr>
            <w:rFonts w:ascii="Palatino Linotype" w:hAnsi="Palatino Linotype"/>
            <w:noProof/>
            <w:webHidden/>
            <w:rPrChange w:id="1808" w:author="root" w:date="2016-09-07T19:11:00Z">
              <w:rPr>
                <w:noProof/>
                <w:webHidden/>
              </w:rPr>
            </w:rPrChange>
          </w:rPr>
          <w:instrText xml:space="preserve"> PAGEREF _Toc461038817 \h </w:instrText>
        </w:r>
      </w:ins>
      <w:r w:rsidRPr="00857EB8">
        <w:rPr>
          <w:rFonts w:ascii="Palatino Linotype" w:hAnsi="Palatino Linotype"/>
          <w:noProof/>
          <w:webHidden/>
          <w:rPrChange w:id="1809" w:author="root" w:date="2016-09-07T19:11:00Z">
            <w:rPr>
              <w:rFonts w:ascii="Palatino Linotype" w:hAnsi="Palatino Linotype"/>
              <w:noProof/>
              <w:webHidden/>
            </w:rPr>
          </w:rPrChange>
        </w:rPr>
      </w:r>
      <w:r w:rsidRPr="00857EB8">
        <w:rPr>
          <w:rFonts w:ascii="Palatino Linotype" w:hAnsi="Palatino Linotype"/>
          <w:noProof/>
          <w:webHidden/>
          <w:rPrChange w:id="1810" w:author="root" w:date="2016-09-07T19:11:00Z">
            <w:rPr>
              <w:noProof/>
              <w:webHidden/>
            </w:rPr>
          </w:rPrChange>
        </w:rPr>
        <w:fldChar w:fldCharType="separate"/>
      </w:r>
      <w:ins w:id="1811" w:author="root" w:date="2016-09-08T18:43:00Z">
        <w:r w:rsidR="00E516AC">
          <w:rPr>
            <w:rFonts w:ascii="Palatino Linotype" w:hAnsi="Palatino Linotype"/>
            <w:noProof/>
            <w:webHidden/>
          </w:rPr>
          <w:t>36</w:t>
        </w:r>
      </w:ins>
      <w:ins w:id="1812" w:author="root" w:date="2016-09-07T19:11:00Z">
        <w:r w:rsidRPr="00857EB8">
          <w:rPr>
            <w:rFonts w:ascii="Palatino Linotype" w:hAnsi="Palatino Linotype"/>
            <w:noProof/>
            <w:webHidden/>
            <w:rPrChange w:id="1813" w:author="root" w:date="2016-09-07T19:11:00Z">
              <w:rPr>
                <w:noProof/>
                <w:webHidden/>
              </w:rPr>
            </w:rPrChange>
          </w:rPr>
          <w:fldChar w:fldCharType="end"/>
        </w:r>
        <w:r w:rsidRPr="00857EB8">
          <w:rPr>
            <w:rStyle w:val="Hipervnculo"/>
            <w:rFonts w:ascii="Palatino Linotype" w:hAnsi="Palatino Linotype"/>
            <w:noProof/>
            <w:rPrChange w:id="1814" w:author="root" w:date="2016-09-07T19:11:00Z">
              <w:rPr>
                <w:rStyle w:val="Hipervnculo"/>
                <w:noProof/>
              </w:rPr>
            </w:rPrChange>
          </w:rPr>
          <w:fldChar w:fldCharType="end"/>
        </w:r>
      </w:ins>
    </w:p>
    <w:p w14:paraId="353A0CF1" w14:textId="77777777" w:rsidR="00857EB8" w:rsidRPr="00857EB8" w:rsidRDefault="00857EB8">
      <w:pPr>
        <w:pStyle w:val="Tabladeilustraciones"/>
        <w:tabs>
          <w:tab w:val="right" w:leader="dot" w:pos="8494"/>
        </w:tabs>
        <w:spacing w:line="360" w:lineRule="auto"/>
        <w:rPr>
          <w:ins w:id="1815" w:author="root" w:date="2016-09-07T19:11:00Z"/>
          <w:rFonts w:ascii="Palatino Linotype" w:eastAsiaTheme="minorEastAsia" w:hAnsi="Palatino Linotype"/>
          <w:noProof/>
          <w:lang w:eastAsia="es-ES"/>
          <w:rPrChange w:id="1816" w:author="root" w:date="2016-09-07T19:11:00Z">
            <w:rPr>
              <w:ins w:id="1817" w:author="root" w:date="2016-09-07T19:11:00Z"/>
              <w:rFonts w:eastAsiaTheme="minorEastAsia"/>
              <w:noProof/>
              <w:lang w:eastAsia="es-ES"/>
            </w:rPr>
          </w:rPrChange>
        </w:rPr>
        <w:pPrChange w:id="1818" w:author="root" w:date="2016-09-07T19:12:00Z">
          <w:pPr>
            <w:pStyle w:val="Tabladeilustraciones"/>
            <w:tabs>
              <w:tab w:val="right" w:leader="dot" w:pos="8494"/>
            </w:tabs>
          </w:pPr>
        </w:pPrChange>
      </w:pPr>
      <w:ins w:id="1819" w:author="root" w:date="2016-09-07T19:11:00Z">
        <w:r w:rsidRPr="00857EB8">
          <w:rPr>
            <w:rStyle w:val="Hipervnculo"/>
            <w:rFonts w:ascii="Palatino Linotype" w:hAnsi="Palatino Linotype"/>
            <w:noProof/>
            <w:rPrChange w:id="1820" w:author="root" w:date="2016-09-07T19:11:00Z">
              <w:rPr>
                <w:rStyle w:val="Hipervnculo"/>
                <w:noProof/>
              </w:rPr>
            </w:rPrChange>
          </w:rPr>
          <w:fldChar w:fldCharType="begin"/>
        </w:r>
        <w:r w:rsidRPr="00857EB8">
          <w:rPr>
            <w:rStyle w:val="Hipervnculo"/>
            <w:rFonts w:ascii="Palatino Linotype" w:hAnsi="Palatino Linotype"/>
            <w:noProof/>
            <w:rPrChange w:id="1821" w:author="root" w:date="2016-09-07T19:11:00Z">
              <w:rPr>
                <w:rStyle w:val="Hipervnculo"/>
                <w:noProof/>
              </w:rPr>
            </w:rPrChange>
          </w:rPr>
          <w:instrText xml:space="preserve"> </w:instrText>
        </w:r>
        <w:r w:rsidRPr="00857EB8">
          <w:rPr>
            <w:rFonts w:ascii="Palatino Linotype" w:hAnsi="Palatino Linotype"/>
            <w:noProof/>
            <w:rPrChange w:id="1822" w:author="root" w:date="2016-09-07T19:11:00Z">
              <w:rPr>
                <w:noProof/>
              </w:rPr>
            </w:rPrChange>
          </w:rPr>
          <w:instrText>HYPERLINK \l "_Toc461038818"</w:instrText>
        </w:r>
        <w:r w:rsidRPr="00857EB8">
          <w:rPr>
            <w:rStyle w:val="Hipervnculo"/>
            <w:rFonts w:ascii="Palatino Linotype" w:hAnsi="Palatino Linotype"/>
            <w:noProof/>
            <w:rPrChange w:id="1823" w:author="root" w:date="2016-09-07T19:11:00Z">
              <w:rPr>
                <w:rStyle w:val="Hipervnculo"/>
                <w:noProof/>
              </w:rPr>
            </w:rPrChange>
          </w:rPr>
          <w:instrText xml:space="preserve"> </w:instrText>
        </w:r>
        <w:r w:rsidRPr="00857EB8">
          <w:rPr>
            <w:rStyle w:val="Hipervnculo"/>
            <w:rFonts w:ascii="Palatino Linotype" w:hAnsi="Palatino Linotype"/>
            <w:noProof/>
            <w:rPrChange w:id="1824" w:author="root" w:date="2016-09-07T19:11:00Z">
              <w:rPr>
                <w:rStyle w:val="Hipervnculo"/>
                <w:noProof/>
              </w:rPr>
            </w:rPrChange>
          </w:rPr>
          <w:fldChar w:fldCharType="separate"/>
        </w:r>
        <w:r w:rsidRPr="00857EB8">
          <w:rPr>
            <w:rStyle w:val="Hipervnculo"/>
            <w:rFonts w:ascii="Palatino Linotype" w:hAnsi="Palatino Linotype"/>
            <w:noProof/>
            <w:rPrChange w:id="1825" w:author="root" w:date="2016-09-07T19:11:00Z">
              <w:rPr>
                <w:rStyle w:val="Hipervnculo"/>
                <w:noProof/>
              </w:rPr>
            </w:rPrChange>
          </w:rPr>
          <w:t>Figura 15 - Peso del hueso del fémur sobre la malla. Fuente: Propia.</w:t>
        </w:r>
        <w:r w:rsidRPr="00857EB8">
          <w:rPr>
            <w:rFonts w:ascii="Palatino Linotype" w:hAnsi="Palatino Linotype"/>
            <w:noProof/>
            <w:webHidden/>
            <w:rPrChange w:id="1826" w:author="root" w:date="2016-09-07T19:11:00Z">
              <w:rPr>
                <w:noProof/>
                <w:webHidden/>
              </w:rPr>
            </w:rPrChange>
          </w:rPr>
          <w:tab/>
        </w:r>
        <w:r w:rsidRPr="00857EB8">
          <w:rPr>
            <w:rFonts w:ascii="Palatino Linotype" w:hAnsi="Palatino Linotype"/>
            <w:noProof/>
            <w:webHidden/>
            <w:rPrChange w:id="1827" w:author="root" w:date="2016-09-07T19:11:00Z">
              <w:rPr>
                <w:noProof/>
                <w:webHidden/>
              </w:rPr>
            </w:rPrChange>
          </w:rPr>
          <w:fldChar w:fldCharType="begin"/>
        </w:r>
        <w:r w:rsidRPr="00857EB8">
          <w:rPr>
            <w:rFonts w:ascii="Palatino Linotype" w:hAnsi="Palatino Linotype"/>
            <w:noProof/>
            <w:webHidden/>
            <w:rPrChange w:id="1828" w:author="root" w:date="2016-09-07T19:11:00Z">
              <w:rPr>
                <w:noProof/>
                <w:webHidden/>
              </w:rPr>
            </w:rPrChange>
          </w:rPr>
          <w:instrText xml:space="preserve"> PAGEREF _Toc461038818 \h </w:instrText>
        </w:r>
      </w:ins>
      <w:r w:rsidRPr="00857EB8">
        <w:rPr>
          <w:rFonts w:ascii="Palatino Linotype" w:hAnsi="Palatino Linotype"/>
          <w:noProof/>
          <w:webHidden/>
          <w:rPrChange w:id="1829" w:author="root" w:date="2016-09-07T19:11:00Z">
            <w:rPr>
              <w:rFonts w:ascii="Palatino Linotype" w:hAnsi="Palatino Linotype"/>
              <w:noProof/>
              <w:webHidden/>
            </w:rPr>
          </w:rPrChange>
        </w:rPr>
      </w:r>
      <w:r w:rsidRPr="00857EB8">
        <w:rPr>
          <w:rFonts w:ascii="Palatino Linotype" w:hAnsi="Palatino Linotype"/>
          <w:noProof/>
          <w:webHidden/>
          <w:rPrChange w:id="1830" w:author="root" w:date="2016-09-07T19:11:00Z">
            <w:rPr>
              <w:noProof/>
              <w:webHidden/>
            </w:rPr>
          </w:rPrChange>
        </w:rPr>
        <w:fldChar w:fldCharType="separate"/>
      </w:r>
      <w:ins w:id="1831" w:author="root" w:date="2016-09-08T18:43:00Z">
        <w:r w:rsidR="00E516AC">
          <w:rPr>
            <w:rFonts w:ascii="Palatino Linotype" w:hAnsi="Palatino Linotype"/>
            <w:noProof/>
            <w:webHidden/>
          </w:rPr>
          <w:t>37</w:t>
        </w:r>
      </w:ins>
      <w:ins w:id="1832" w:author="root" w:date="2016-09-07T19:11:00Z">
        <w:r w:rsidRPr="00857EB8">
          <w:rPr>
            <w:rFonts w:ascii="Palatino Linotype" w:hAnsi="Palatino Linotype"/>
            <w:noProof/>
            <w:webHidden/>
            <w:rPrChange w:id="1833" w:author="root" w:date="2016-09-07T19:11:00Z">
              <w:rPr>
                <w:noProof/>
                <w:webHidden/>
              </w:rPr>
            </w:rPrChange>
          </w:rPr>
          <w:fldChar w:fldCharType="end"/>
        </w:r>
        <w:r w:rsidRPr="00857EB8">
          <w:rPr>
            <w:rStyle w:val="Hipervnculo"/>
            <w:rFonts w:ascii="Palatino Linotype" w:hAnsi="Palatino Linotype"/>
            <w:noProof/>
            <w:rPrChange w:id="1834" w:author="root" w:date="2016-09-07T19:11:00Z">
              <w:rPr>
                <w:rStyle w:val="Hipervnculo"/>
                <w:noProof/>
              </w:rPr>
            </w:rPrChange>
          </w:rPr>
          <w:fldChar w:fldCharType="end"/>
        </w:r>
      </w:ins>
    </w:p>
    <w:p w14:paraId="0F0F57B4" w14:textId="77777777" w:rsidR="00857EB8" w:rsidRPr="00857EB8" w:rsidRDefault="00857EB8">
      <w:pPr>
        <w:pStyle w:val="Tabladeilustraciones"/>
        <w:tabs>
          <w:tab w:val="right" w:leader="dot" w:pos="8494"/>
        </w:tabs>
        <w:spacing w:line="360" w:lineRule="auto"/>
        <w:rPr>
          <w:ins w:id="1835" w:author="root" w:date="2016-09-07T19:11:00Z"/>
          <w:rFonts w:ascii="Palatino Linotype" w:eastAsiaTheme="minorEastAsia" w:hAnsi="Palatino Linotype"/>
          <w:noProof/>
          <w:lang w:eastAsia="es-ES"/>
          <w:rPrChange w:id="1836" w:author="root" w:date="2016-09-07T19:11:00Z">
            <w:rPr>
              <w:ins w:id="1837" w:author="root" w:date="2016-09-07T19:11:00Z"/>
              <w:rFonts w:eastAsiaTheme="minorEastAsia"/>
              <w:noProof/>
              <w:lang w:eastAsia="es-ES"/>
            </w:rPr>
          </w:rPrChange>
        </w:rPr>
        <w:pPrChange w:id="1838" w:author="root" w:date="2016-09-07T19:12:00Z">
          <w:pPr>
            <w:pStyle w:val="Tabladeilustraciones"/>
            <w:tabs>
              <w:tab w:val="right" w:leader="dot" w:pos="8494"/>
            </w:tabs>
          </w:pPr>
        </w:pPrChange>
      </w:pPr>
      <w:ins w:id="1839" w:author="root" w:date="2016-09-07T19:11:00Z">
        <w:r w:rsidRPr="00857EB8">
          <w:rPr>
            <w:rStyle w:val="Hipervnculo"/>
            <w:rFonts w:ascii="Palatino Linotype" w:hAnsi="Palatino Linotype"/>
            <w:noProof/>
            <w:rPrChange w:id="1840" w:author="root" w:date="2016-09-07T19:11:00Z">
              <w:rPr>
                <w:rStyle w:val="Hipervnculo"/>
                <w:noProof/>
              </w:rPr>
            </w:rPrChange>
          </w:rPr>
          <w:fldChar w:fldCharType="begin"/>
        </w:r>
        <w:r w:rsidRPr="00857EB8">
          <w:rPr>
            <w:rStyle w:val="Hipervnculo"/>
            <w:rFonts w:ascii="Palatino Linotype" w:hAnsi="Palatino Linotype"/>
            <w:noProof/>
            <w:rPrChange w:id="1841" w:author="root" w:date="2016-09-07T19:11:00Z">
              <w:rPr>
                <w:rStyle w:val="Hipervnculo"/>
                <w:noProof/>
              </w:rPr>
            </w:rPrChange>
          </w:rPr>
          <w:instrText xml:space="preserve"> </w:instrText>
        </w:r>
        <w:r w:rsidRPr="00857EB8">
          <w:rPr>
            <w:rFonts w:ascii="Palatino Linotype" w:hAnsi="Palatino Linotype"/>
            <w:noProof/>
            <w:rPrChange w:id="1842" w:author="root" w:date="2016-09-07T19:11:00Z">
              <w:rPr>
                <w:noProof/>
              </w:rPr>
            </w:rPrChange>
          </w:rPr>
          <w:instrText>HYPERLINK "C:\\Users\\root\\Downloads\\Memoria.docx" \l "_Toc461038819"</w:instrText>
        </w:r>
        <w:r w:rsidRPr="00857EB8">
          <w:rPr>
            <w:rStyle w:val="Hipervnculo"/>
            <w:rFonts w:ascii="Palatino Linotype" w:hAnsi="Palatino Linotype"/>
            <w:noProof/>
            <w:rPrChange w:id="1843" w:author="root" w:date="2016-09-07T19:11:00Z">
              <w:rPr>
                <w:rStyle w:val="Hipervnculo"/>
                <w:noProof/>
              </w:rPr>
            </w:rPrChange>
          </w:rPr>
          <w:instrText xml:space="preserve"> </w:instrText>
        </w:r>
        <w:r w:rsidRPr="00857EB8">
          <w:rPr>
            <w:rStyle w:val="Hipervnculo"/>
            <w:rFonts w:ascii="Palatino Linotype" w:hAnsi="Palatino Linotype"/>
            <w:noProof/>
            <w:rPrChange w:id="1844" w:author="root" w:date="2016-09-07T19:11:00Z">
              <w:rPr>
                <w:rStyle w:val="Hipervnculo"/>
                <w:noProof/>
              </w:rPr>
            </w:rPrChange>
          </w:rPr>
          <w:fldChar w:fldCharType="separate"/>
        </w:r>
        <w:r w:rsidRPr="00857EB8">
          <w:rPr>
            <w:rStyle w:val="Hipervnculo"/>
            <w:rFonts w:ascii="Palatino Linotype" w:hAnsi="Palatino Linotype"/>
            <w:noProof/>
            <w:rPrChange w:id="1845" w:author="root" w:date="2016-09-07T19:11:00Z">
              <w:rPr>
                <w:rStyle w:val="Hipervnculo"/>
                <w:noProof/>
              </w:rPr>
            </w:rPrChange>
          </w:rPr>
          <w:t>Figura 16 - Interfaz de bvhacker. Fuente: Propia.</w:t>
        </w:r>
        <w:r w:rsidRPr="00857EB8">
          <w:rPr>
            <w:rFonts w:ascii="Palatino Linotype" w:hAnsi="Palatino Linotype"/>
            <w:noProof/>
            <w:webHidden/>
            <w:rPrChange w:id="1846" w:author="root" w:date="2016-09-07T19:11:00Z">
              <w:rPr>
                <w:noProof/>
                <w:webHidden/>
              </w:rPr>
            </w:rPrChange>
          </w:rPr>
          <w:tab/>
        </w:r>
        <w:r w:rsidRPr="00857EB8">
          <w:rPr>
            <w:rFonts w:ascii="Palatino Linotype" w:hAnsi="Palatino Linotype"/>
            <w:noProof/>
            <w:webHidden/>
            <w:rPrChange w:id="1847" w:author="root" w:date="2016-09-07T19:11:00Z">
              <w:rPr>
                <w:noProof/>
                <w:webHidden/>
              </w:rPr>
            </w:rPrChange>
          </w:rPr>
          <w:fldChar w:fldCharType="begin"/>
        </w:r>
        <w:r w:rsidRPr="00857EB8">
          <w:rPr>
            <w:rFonts w:ascii="Palatino Linotype" w:hAnsi="Palatino Linotype"/>
            <w:noProof/>
            <w:webHidden/>
            <w:rPrChange w:id="1848" w:author="root" w:date="2016-09-07T19:11:00Z">
              <w:rPr>
                <w:noProof/>
                <w:webHidden/>
              </w:rPr>
            </w:rPrChange>
          </w:rPr>
          <w:instrText xml:space="preserve"> PAGEREF _Toc461038819 \h </w:instrText>
        </w:r>
      </w:ins>
      <w:r w:rsidRPr="00857EB8">
        <w:rPr>
          <w:rFonts w:ascii="Palatino Linotype" w:hAnsi="Palatino Linotype"/>
          <w:noProof/>
          <w:webHidden/>
          <w:rPrChange w:id="1849" w:author="root" w:date="2016-09-07T19:11:00Z">
            <w:rPr>
              <w:rFonts w:ascii="Palatino Linotype" w:hAnsi="Palatino Linotype"/>
              <w:noProof/>
              <w:webHidden/>
            </w:rPr>
          </w:rPrChange>
        </w:rPr>
      </w:r>
      <w:r w:rsidRPr="00857EB8">
        <w:rPr>
          <w:rFonts w:ascii="Palatino Linotype" w:hAnsi="Palatino Linotype"/>
          <w:noProof/>
          <w:webHidden/>
          <w:rPrChange w:id="1850" w:author="root" w:date="2016-09-07T19:11:00Z">
            <w:rPr>
              <w:noProof/>
              <w:webHidden/>
            </w:rPr>
          </w:rPrChange>
        </w:rPr>
        <w:fldChar w:fldCharType="separate"/>
      </w:r>
      <w:ins w:id="1851" w:author="root" w:date="2016-09-08T18:43:00Z">
        <w:r w:rsidR="00E516AC">
          <w:rPr>
            <w:rFonts w:ascii="Palatino Linotype" w:hAnsi="Palatino Linotype"/>
            <w:noProof/>
            <w:webHidden/>
          </w:rPr>
          <w:t>38</w:t>
        </w:r>
      </w:ins>
      <w:ins w:id="1852" w:author="root" w:date="2016-09-07T19:11:00Z">
        <w:r w:rsidRPr="00857EB8">
          <w:rPr>
            <w:rFonts w:ascii="Palatino Linotype" w:hAnsi="Palatino Linotype"/>
            <w:noProof/>
            <w:webHidden/>
            <w:rPrChange w:id="1853" w:author="root" w:date="2016-09-07T19:11:00Z">
              <w:rPr>
                <w:noProof/>
                <w:webHidden/>
              </w:rPr>
            </w:rPrChange>
          </w:rPr>
          <w:fldChar w:fldCharType="end"/>
        </w:r>
        <w:r w:rsidRPr="00857EB8">
          <w:rPr>
            <w:rStyle w:val="Hipervnculo"/>
            <w:rFonts w:ascii="Palatino Linotype" w:hAnsi="Palatino Linotype"/>
            <w:noProof/>
            <w:rPrChange w:id="1854" w:author="root" w:date="2016-09-07T19:11:00Z">
              <w:rPr>
                <w:rStyle w:val="Hipervnculo"/>
                <w:noProof/>
              </w:rPr>
            </w:rPrChange>
          </w:rPr>
          <w:fldChar w:fldCharType="end"/>
        </w:r>
      </w:ins>
    </w:p>
    <w:p w14:paraId="5AA43D90" w14:textId="77777777" w:rsidR="00857EB8" w:rsidRPr="00857EB8" w:rsidRDefault="00857EB8">
      <w:pPr>
        <w:pStyle w:val="Tabladeilustraciones"/>
        <w:tabs>
          <w:tab w:val="right" w:leader="dot" w:pos="8494"/>
        </w:tabs>
        <w:spacing w:line="360" w:lineRule="auto"/>
        <w:rPr>
          <w:ins w:id="1855" w:author="root" w:date="2016-09-07T19:11:00Z"/>
          <w:rFonts w:ascii="Palatino Linotype" w:eastAsiaTheme="minorEastAsia" w:hAnsi="Palatino Linotype"/>
          <w:noProof/>
          <w:lang w:eastAsia="es-ES"/>
          <w:rPrChange w:id="1856" w:author="root" w:date="2016-09-07T19:11:00Z">
            <w:rPr>
              <w:ins w:id="1857" w:author="root" w:date="2016-09-07T19:11:00Z"/>
              <w:rFonts w:eastAsiaTheme="minorEastAsia"/>
              <w:noProof/>
              <w:lang w:eastAsia="es-ES"/>
            </w:rPr>
          </w:rPrChange>
        </w:rPr>
        <w:pPrChange w:id="1858" w:author="root" w:date="2016-09-07T19:12:00Z">
          <w:pPr>
            <w:pStyle w:val="Tabladeilustraciones"/>
            <w:tabs>
              <w:tab w:val="right" w:leader="dot" w:pos="8494"/>
            </w:tabs>
          </w:pPr>
        </w:pPrChange>
      </w:pPr>
      <w:ins w:id="1859" w:author="root" w:date="2016-09-07T19:11:00Z">
        <w:r w:rsidRPr="00857EB8">
          <w:rPr>
            <w:rStyle w:val="Hipervnculo"/>
            <w:rFonts w:ascii="Palatino Linotype" w:hAnsi="Palatino Linotype"/>
            <w:noProof/>
            <w:rPrChange w:id="1860" w:author="root" w:date="2016-09-07T19:11:00Z">
              <w:rPr>
                <w:rStyle w:val="Hipervnculo"/>
                <w:noProof/>
              </w:rPr>
            </w:rPrChange>
          </w:rPr>
          <w:fldChar w:fldCharType="begin"/>
        </w:r>
        <w:r w:rsidRPr="00857EB8">
          <w:rPr>
            <w:rStyle w:val="Hipervnculo"/>
            <w:rFonts w:ascii="Palatino Linotype" w:hAnsi="Palatino Linotype"/>
            <w:noProof/>
            <w:rPrChange w:id="1861" w:author="root" w:date="2016-09-07T19:11:00Z">
              <w:rPr>
                <w:rStyle w:val="Hipervnculo"/>
                <w:noProof/>
              </w:rPr>
            </w:rPrChange>
          </w:rPr>
          <w:instrText xml:space="preserve"> </w:instrText>
        </w:r>
        <w:r w:rsidRPr="00857EB8">
          <w:rPr>
            <w:rFonts w:ascii="Palatino Linotype" w:hAnsi="Palatino Linotype"/>
            <w:noProof/>
            <w:rPrChange w:id="1862" w:author="root" w:date="2016-09-07T19:11:00Z">
              <w:rPr>
                <w:noProof/>
              </w:rPr>
            </w:rPrChange>
          </w:rPr>
          <w:instrText>HYPERLINK \l "_Toc461038820"</w:instrText>
        </w:r>
        <w:r w:rsidRPr="00857EB8">
          <w:rPr>
            <w:rStyle w:val="Hipervnculo"/>
            <w:rFonts w:ascii="Palatino Linotype" w:hAnsi="Palatino Linotype"/>
            <w:noProof/>
            <w:rPrChange w:id="1863" w:author="root" w:date="2016-09-07T19:11:00Z">
              <w:rPr>
                <w:rStyle w:val="Hipervnculo"/>
                <w:noProof/>
              </w:rPr>
            </w:rPrChange>
          </w:rPr>
          <w:instrText xml:space="preserve"> </w:instrText>
        </w:r>
        <w:r w:rsidRPr="00857EB8">
          <w:rPr>
            <w:rStyle w:val="Hipervnculo"/>
            <w:rFonts w:ascii="Palatino Linotype" w:hAnsi="Palatino Linotype"/>
            <w:noProof/>
            <w:rPrChange w:id="1864" w:author="root" w:date="2016-09-07T19:11:00Z">
              <w:rPr>
                <w:rStyle w:val="Hipervnculo"/>
                <w:noProof/>
              </w:rPr>
            </w:rPrChange>
          </w:rPr>
          <w:fldChar w:fldCharType="separate"/>
        </w:r>
        <w:r w:rsidRPr="00857EB8">
          <w:rPr>
            <w:rStyle w:val="Hipervnculo"/>
            <w:rFonts w:ascii="Palatino Linotype" w:hAnsi="Palatino Linotype"/>
            <w:noProof/>
            <w:rPrChange w:id="1865" w:author="root" w:date="2016-09-07T19:11:00Z">
              <w:rPr>
                <w:rStyle w:val="Hipervnculo"/>
                <w:noProof/>
              </w:rPr>
            </w:rPrChange>
          </w:rPr>
          <w:t>Figura 17 - El modelo (derecha) en posición de la animación importada (izquierda). Fuente: Propia.</w:t>
        </w:r>
        <w:r w:rsidRPr="00857EB8">
          <w:rPr>
            <w:rFonts w:ascii="Palatino Linotype" w:hAnsi="Palatino Linotype"/>
            <w:noProof/>
            <w:webHidden/>
            <w:rPrChange w:id="1866" w:author="root" w:date="2016-09-07T19:11:00Z">
              <w:rPr>
                <w:noProof/>
                <w:webHidden/>
              </w:rPr>
            </w:rPrChange>
          </w:rPr>
          <w:tab/>
        </w:r>
        <w:r w:rsidRPr="00857EB8">
          <w:rPr>
            <w:rFonts w:ascii="Palatino Linotype" w:hAnsi="Palatino Linotype"/>
            <w:noProof/>
            <w:webHidden/>
            <w:rPrChange w:id="1867" w:author="root" w:date="2016-09-07T19:11:00Z">
              <w:rPr>
                <w:noProof/>
                <w:webHidden/>
              </w:rPr>
            </w:rPrChange>
          </w:rPr>
          <w:fldChar w:fldCharType="begin"/>
        </w:r>
        <w:r w:rsidRPr="00857EB8">
          <w:rPr>
            <w:rFonts w:ascii="Palatino Linotype" w:hAnsi="Palatino Linotype"/>
            <w:noProof/>
            <w:webHidden/>
            <w:rPrChange w:id="1868" w:author="root" w:date="2016-09-07T19:11:00Z">
              <w:rPr>
                <w:noProof/>
                <w:webHidden/>
              </w:rPr>
            </w:rPrChange>
          </w:rPr>
          <w:instrText xml:space="preserve"> PAGEREF _Toc461038820 \h </w:instrText>
        </w:r>
      </w:ins>
      <w:r w:rsidRPr="00857EB8">
        <w:rPr>
          <w:rFonts w:ascii="Palatino Linotype" w:hAnsi="Palatino Linotype"/>
          <w:noProof/>
          <w:webHidden/>
          <w:rPrChange w:id="1869" w:author="root" w:date="2016-09-07T19:11:00Z">
            <w:rPr>
              <w:rFonts w:ascii="Palatino Linotype" w:hAnsi="Palatino Linotype"/>
              <w:noProof/>
              <w:webHidden/>
            </w:rPr>
          </w:rPrChange>
        </w:rPr>
      </w:r>
      <w:r w:rsidRPr="00857EB8">
        <w:rPr>
          <w:rFonts w:ascii="Palatino Linotype" w:hAnsi="Palatino Linotype"/>
          <w:noProof/>
          <w:webHidden/>
          <w:rPrChange w:id="1870" w:author="root" w:date="2016-09-07T19:11:00Z">
            <w:rPr>
              <w:noProof/>
              <w:webHidden/>
            </w:rPr>
          </w:rPrChange>
        </w:rPr>
        <w:fldChar w:fldCharType="separate"/>
      </w:r>
      <w:ins w:id="1871" w:author="root" w:date="2016-09-08T18:43:00Z">
        <w:r w:rsidR="00E516AC">
          <w:rPr>
            <w:rFonts w:ascii="Palatino Linotype" w:hAnsi="Palatino Linotype"/>
            <w:noProof/>
            <w:webHidden/>
          </w:rPr>
          <w:t>39</w:t>
        </w:r>
      </w:ins>
      <w:ins w:id="1872" w:author="root" w:date="2016-09-07T19:11:00Z">
        <w:r w:rsidRPr="00857EB8">
          <w:rPr>
            <w:rFonts w:ascii="Palatino Linotype" w:hAnsi="Palatino Linotype"/>
            <w:noProof/>
            <w:webHidden/>
            <w:rPrChange w:id="1873" w:author="root" w:date="2016-09-07T19:11:00Z">
              <w:rPr>
                <w:noProof/>
                <w:webHidden/>
              </w:rPr>
            </w:rPrChange>
          </w:rPr>
          <w:fldChar w:fldCharType="end"/>
        </w:r>
        <w:r w:rsidRPr="00857EB8">
          <w:rPr>
            <w:rStyle w:val="Hipervnculo"/>
            <w:rFonts w:ascii="Palatino Linotype" w:hAnsi="Palatino Linotype"/>
            <w:noProof/>
            <w:rPrChange w:id="1874" w:author="root" w:date="2016-09-07T19:11:00Z">
              <w:rPr>
                <w:rStyle w:val="Hipervnculo"/>
                <w:noProof/>
              </w:rPr>
            </w:rPrChange>
          </w:rPr>
          <w:fldChar w:fldCharType="end"/>
        </w:r>
      </w:ins>
    </w:p>
    <w:p w14:paraId="69DAA31A" w14:textId="77777777" w:rsidR="00857EB8" w:rsidRPr="00857EB8" w:rsidRDefault="00857EB8">
      <w:pPr>
        <w:pStyle w:val="Tabladeilustraciones"/>
        <w:tabs>
          <w:tab w:val="right" w:leader="dot" w:pos="8494"/>
        </w:tabs>
        <w:spacing w:line="360" w:lineRule="auto"/>
        <w:rPr>
          <w:ins w:id="1875" w:author="root" w:date="2016-09-07T19:11:00Z"/>
          <w:rFonts w:ascii="Palatino Linotype" w:eastAsiaTheme="minorEastAsia" w:hAnsi="Palatino Linotype"/>
          <w:noProof/>
          <w:lang w:eastAsia="es-ES"/>
          <w:rPrChange w:id="1876" w:author="root" w:date="2016-09-07T19:11:00Z">
            <w:rPr>
              <w:ins w:id="1877" w:author="root" w:date="2016-09-07T19:11:00Z"/>
              <w:rFonts w:eastAsiaTheme="minorEastAsia"/>
              <w:noProof/>
              <w:lang w:eastAsia="es-ES"/>
            </w:rPr>
          </w:rPrChange>
        </w:rPr>
        <w:pPrChange w:id="1878" w:author="root" w:date="2016-09-07T19:12:00Z">
          <w:pPr>
            <w:pStyle w:val="Tabladeilustraciones"/>
            <w:tabs>
              <w:tab w:val="right" w:leader="dot" w:pos="8494"/>
            </w:tabs>
          </w:pPr>
        </w:pPrChange>
      </w:pPr>
      <w:ins w:id="1879" w:author="root" w:date="2016-09-07T19:11:00Z">
        <w:r w:rsidRPr="00857EB8">
          <w:rPr>
            <w:rStyle w:val="Hipervnculo"/>
            <w:rFonts w:ascii="Palatino Linotype" w:hAnsi="Palatino Linotype"/>
            <w:noProof/>
            <w:rPrChange w:id="1880" w:author="root" w:date="2016-09-07T19:11:00Z">
              <w:rPr>
                <w:rStyle w:val="Hipervnculo"/>
                <w:noProof/>
              </w:rPr>
            </w:rPrChange>
          </w:rPr>
          <w:fldChar w:fldCharType="begin"/>
        </w:r>
        <w:r w:rsidRPr="00857EB8">
          <w:rPr>
            <w:rStyle w:val="Hipervnculo"/>
            <w:rFonts w:ascii="Palatino Linotype" w:hAnsi="Palatino Linotype"/>
            <w:noProof/>
            <w:rPrChange w:id="1881" w:author="root" w:date="2016-09-07T19:11:00Z">
              <w:rPr>
                <w:rStyle w:val="Hipervnculo"/>
                <w:noProof/>
              </w:rPr>
            </w:rPrChange>
          </w:rPr>
          <w:instrText xml:space="preserve"> </w:instrText>
        </w:r>
        <w:r w:rsidRPr="00857EB8">
          <w:rPr>
            <w:rFonts w:ascii="Palatino Linotype" w:hAnsi="Palatino Linotype"/>
            <w:noProof/>
            <w:rPrChange w:id="1882" w:author="root" w:date="2016-09-07T19:11:00Z">
              <w:rPr>
                <w:noProof/>
              </w:rPr>
            </w:rPrChange>
          </w:rPr>
          <w:instrText>HYPERLINK "C:\\Users\\root\\Downloads\\Memoria.docx" \l "_Toc461038821"</w:instrText>
        </w:r>
        <w:r w:rsidRPr="00857EB8">
          <w:rPr>
            <w:rStyle w:val="Hipervnculo"/>
            <w:rFonts w:ascii="Palatino Linotype" w:hAnsi="Palatino Linotype"/>
            <w:noProof/>
            <w:rPrChange w:id="1883" w:author="root" w:date="2016-09-07T19:11:00Z">
              <w:rPr>
                <w:rStyle w:val="Hipervnculo"/>
                <w:noProof/>
              </w:rPr>
            </w:rPrChange>
          </w:rPr>
          <w:instrText xml:space="preserve"> </w:instrText>
        </w:r>
        <w:r w:rsidRPr="00857EB8">
          <w:rPr>
            <w:rStyle w:val="Hipervnculo"/>
            <w:rFonts w:ascii="Palatino Linotype" w:hAnsi="Palatino Linotype"/>
            <w:noProof/>
            <w:rPrChange w:id="1884" w:author="root" w:date="2016-09-07T19:11:00Z">
              <w:rPr>
                <w:rStyle w:val="Hipervnculo"/>
                <w:noProof/>
              </w:rPr>
            </w:rPrChange>
          </w:rPr>
          <w:fldChar w:fldCharType="separate"/>
        </w:r>
        <w:r w:rsidRPr="00857EB8">
          <w:rPr>
            <w:rStyle w:val="Hipervnculo"/>
            <w:rFonts w:ascii="Palatino Linotype" w:hAnsi="Palatino Linotype"/>
            <w:noProof/>
            <w:rPrChange w:id="1885" w:author="root" w:date="2016-09-07T19:11:00Z">
              <w:rPr>
                <w:rStyle w:val="Hipervnculo"/>
                <w:noProof/>
              </w:rPr>
            </w:rPrChange>
          </w:rPr>
          <w:t>Figura 18 - Controles para dispositivos móviles. Fuente: Propia.</w:t>
        </w:r>
        <w:r w:rsidRPr="00857EB8">
          <w:rPr>
            <w:rFonts w:ascii="Palatino Linotype" w:hAnsi="Palatino Linotype"/>
            <w:noProof/>
            <w:webHidden/>
            <w:rPrChange w:id="1886" w:author="root" w:date="2016-09-07T19:11:00Z">
              <w:rPr>
                <w:noProof/>
                <w:webHidden/>
              </w:rPr>
            </w:rPrChange>
          </w:rPr>
          <w:tab/>
        </w:r>
        <w:r w:rsidRPr="00857EB8">
          <w:rPr>
            <w:rFonts w:ascii="Palatino Linotype" w:hAnsi="Palatino Linotype"/>
            <w:noProof/>
            <w:webHidden/>
            <w:rPrChange w:id="1887" w:author="root" w:date="2016-09-07T19:11:00Z">
              <w:rPr>
                <w:noProof/>
                <w:webHidden/>
              </w:rPr>
            </w:rPrChange>
          </w:rPr>
          <w:fldChar w:fldCharType="begin"/>
        </w:r>
        <w:r w:rsidRPr="00857EB8">
          <w:rPr>
            <w:rFonts w:ascii="Palatino Linotype" w:hAnsi="Palatino Linotype"/>
            <w:noProof/>
            <w:webHidden/>
            <w:rPrChange w:id="1888" w:author="root" w:date="2016-09-07T19:11:00Z">
              <w:rPr>
                <w:noProof/>
                <w:webHidden/>
              </w:rPr>
            </w:rPrChange>
          </w:rPr>
          <w:instrText xml:space="preserve"> PAGEREF _Toc461038821 \h </w:instrText>
        </w:r>
      </w:ins>
      <w:r w:rsidRPr="00857EB8">
        <w:rPr>
          <w:rFonts w:ascii="Palatino Linotype" w:hAnsi="Palatino Linotype"/>
          <w:noProof/>
          <w:webHidden/>
          <w:rPrChange w:id="1889" w:author="root" w:date="2016-09-07T19:11:00Z">
            <w:rPr>
              <w:rFonts w:ascii="Palatino Linotype" w:hAnsi="Palatino Linotype"/>
              <w:noProof/>
              <w:webHidden/>
            </w:rPr>
          </w:rPrChange>
        </w:rPr>
      </w:r>
      <w:r w:rsidRPr="00857EB8">
        <w:rPr>
          <w:rFonts w:ascii="Palatino Linotype" w:hAnsi="Palatino Linotype"/>
          <w:noProof/>
          <w:webHidden/>
          <w:rPrChange w:id="1890" w:author="root" w:date="2016-09-07T19:11:00Z">
            <w:rPr>
              <w:noProof/>
              <w:webHidden/>
            </w:rPr>
          </w:rPrChange>
        </w:rPr>
        <w:fldChar w:fldCharType="separate"/>
      </w:r>
      <w:ins w:id="1891" w:author="root" w:date="2016-09-08T18:43:00Z">
        <w:r w:rsidR="00E516AC">
          <w:rPr>
            <w:rFonts w:ascii="Palatino Linotype" w:hAnsi="Palatino Linotype"/>
            <w:noProof/>
            <w:webHidden/>
          </w:rPr>
          <w:t>41</w:t>
        </w:r>
      </w:ins>
      <w:ins w:id="1892" w:author="root" w:date="2016-09-07T19:11:00Z">
        <w:r w:rsidRPr="00857EB8">
          <w:rPr>
            <w:rFonts w:ascii="Palatino Linotype" w:hAnsi="Palatino Linotype"/>
            <w:noProof/>
            <w:webHidden/>
            <w:rPrChange w:id="1893" w:author="root" w:date="2016-09-07T19:11:00Z">
              <w:rPr>
                <w:noProof/>
                <w:webHidden/>
              </w:rPr>
            </w:rPrChange>
          </w:rPr>
          <w:fldChar w:fldCharType="end"/>
        </w:r>
        <w:r w:rsidRPr="00857EB8">
          <w:rPr>
            <w:rStyle w:val="Hipervnculo"/>
            <w:rFonts w:ascii="Palatino Linotype" w:hAnsi="Palatino Linotype"/>
            <w:noProof/>
            <w:rPrChange w:id="1894" w:author="root" w:date="2016-09-07T19:11:00Z">
              <w:rPr>
                <w:rStyle w:val="Hipervnculo"/>
                <w:noProof/>
              </w:rPr>
            </w:rPrChange>
          </w:rPr>
          <w:fldChar w:fldCharType="end"/>
        </w:r>
      </w:ins>
    </w:p>
    <w:p w14:paraId="03B00041" w14:textId="77777777" w:rsidR="00857EB8" w:rsidRPr="00857EB8" w:rsidRDefault="00857EB8">
      <w:pPr>
        <w:pStyle w:val="Tabladeilustraciones"/>
        <w:tabs>
          <w:tab w:val="right" w:leader="dot" w:pos="8494"/>
        </w:tabs>
        <w:spacing w:line="360" w:lineRule="auto"/>
        <w:rPr>
          <w:ins w:id="1895" w:author="root" w:date="2016-09-07T19:11:00Z"/>
          <w:rFonts w:ascii="Palatino Linotype" w:eastAsiaTheme="minorEastAsia" w:hAnsi="Palatino Linotype"/>
          <w:noProof/>
          <w:lang w:eastAsia="es-ES"/>
          <w:rPrChange w:id="1896" w:author="root" w:date="2016-09-07T19:11:00Z">
            <w:rPr>
              <w:ins w:id="1897" w:author="root" w:date="2016-09-07T19:11:00Z"/>
              <w:rFonts w:eastAsiaTheme="minorEastAsia"/>
              <w:noProof/>
              <w:lang w:eastAsia="es-ES"/>
            </w:rPr>
          </w:rPrChange>
        </w:rPr>
        <w:pPrChange w:id="1898" w:author="root" w:date="2016-09-07T19:12:00Z">
          <w:pPr>
            <w:pStyle w:val="Tabladeilustraciones"/>
            <w:tabs>
              <w:tab w:val="right" w:leader="dot" w:pos="8494"/>
            </w:tabs>
          </w:pPr>
        </w:pPrChange>
      </w:pPr>
      <w:ins w:id="1899" w:author="root" w:date="2016-09-07T19:11:00Z">
        <w:r w:rsidRPr="00857EB8">
          <w:rPr>
            <w:rStyle w:val="Hipervnculo"/>
            <w:rFonts w:ascii="Palatino Linotype" w:hAnsi="Palatino Linotype"/>
            <w:noProof/>
            <w:rPrChange w:id="1900" w:author="root" w:date="2016-09-07T19:11:00Z">
              <w:rPr>
                <w:rStyle w:val="Hipervnculo"/>
                <w:noProof/>
              </w:rPr>
            </w:rPrChange>
          </w:rPr>
          <w:fldChar w:fldCharType="begin"/>
        </w:r>
        <w:r w:rsidRPr="00857EB8">
          <w:rPr>
            <w:rStyle w:val="Hipervnculo"/>
            <w:rFonts w:ascii="Palatino Linotype" w:hAnsi="Palatino Linotype"/>
            <w:noProof/>
            <w:rPrChange w:id="1901" w:author="root" w:date="2016-09-07T19:11:00Z">
              <w:rPr>
                <w:rStyle w:val="Hipervnculo"/>
                <w:noProof/>
              </w:rPr>
            </w:rPrChange>
          </w:rPr>
          <w:instrText xml:space="preserve"> </w:instrText>
        </w:r>
        <w:r w:rsidRPr="00857EB8">
          <w:rPr>
            <w:rFonts w:ascii="Palatino Linotype" w:hAnsi="Palatino Linotype"/>
            <w:noProof/>
            <w:rPrChange w:id="1902" w:author="root" w:date="2016-09-07T19:11:00Z">
              <w:rPr>
                <w:noProof/>
              </w:rPr>
            </w:rPrChange>
          </w:rPr>
          <w:instrText>HYPERLINK "C:\\Users\\root\\Downloads\\Memoria.docx" \l "_Toc461038822"</w:instrText>
        </w:r>
        <w:r w:rsidRPr="00857EB8">
          <w:rPr>
            <w:rStyle w:val="Hipervnculo"/>
            <w:rFonts w:ascii="Palatino Linotype" w:hAnsi="Palatino Linotype"/>
            <w:noProof/>
            <w:rPrChange w:id="1903" w:author="root" w:date="2016-09-07T19:11:00Z">
              <w:rPr>
                <w:rStyle w:val="Hipervnculo"/>
                <w:noProof/>
              </w:rPr>
            </w:rPrChange>
          </w:rPr>
          <w:instrText xml:space="preserve"> </w:instrText>
        </w:r>
        <w:r w:rsidRPr="00857EB8">
          <w:rPr>
            <w:rStyle w:val="Hipervnculo"/>
            <w:rFonts w:ascii="Palatino Linotype" w:hAnsi="Palatino Linotype"/>
            <w:noProof/>
            <w:rPrChange w:id="1904" w:author="root" w:date="2016-09-07T19:11:00Z">
              <w:rPr>
                <w:rStyle w:val="Hipervnculo"/>
                <w:noProof/>
              </w:rPr>
            </w:rPrChange>
          </w:rPr>
          <w:fldChar w:fldCharType="separate"/>
        </w:r>
        <w:r w:rsidRPr="00857EB8">
          <w:rPr>
            <w:rStyle w:val="Hipervnculo"/>
            <w:rFonts w:ascii="Palatino Linotype" w:hAnsi="Palatino Linotype"/>
            <w:noProof/>
            <w:rPrChange w:id="1905" w:author="root" w:date="2016-09-07T19:11:00Z">
              <w:rPr>
                <w:rStyle w:val="Hipervnculo"/>
                <w:noProof/>
              </w:rPr>
            </w:rPrChange>
          </w:rPr>
          <w:t>Figura 19 - Aplicación web con la cámara funcionando. Fuente: Propia.</w:t>
        </w:r>
        <w:r w:rsidRPr="00857EB8">
          <w:rPr>
            <w:rFonts w:ascii="Palatino Linotype" w:hAnsi="Palatino Linotype"/>
            <w:noProof/>
            <w:webHidden/>
            <w:rPrChange w:id="1906" w:author="root" w:date="2016-09-07T19:11:00Z">
              <w:rPr>
                <w:noProof/>
                <w:webHidden/>
              </w:rPr>
            </w:rPrChange>
          </w:rPr>
          <w:tab/>
        </w:r>
        <w:r w:rsidRPr="00857EB8">
          <w:rPr>
            <w:rFonts w:ascii="Palatino Linotype" w:hAnsi="Palatino Linotype"/>
            <w:noProof/>
            <w:webHidden/>
            <w:rPrChange w:id="1907" w:author="root" w:date="2016-09-07T19:11:00Z">
              <w:rPr>
                <w:noProof/>
                <w:webHidden/>
              </w:rPr>
            </w:rPrChange>
          </w:rPr>
          <w:fldChar w:fldCharType="begin"/>
        </w:r>
        <w:r w:rsidRPr="00857EB8">
          <w:rPr>
            <w:rFonts w:ascii="Palatino Linotype" w:hAnsi="Palatino Linotype"/>
            <w:noProof/>
            <w:webHidden/>
            <w:rPrChange w:id="1908" w:author="root" w:date="2016-09-07T19:11:00Z">
              <w:rPr>
                <w:noProof/>
                <w:webHidden/>
              </w:rPr>
            </w:rPrChange>
          </w:rPr>
          <w:instrText xml:space="preserve"> PAGEREF _Toc461038822 \h </w:instrText>
        </w:r>
      </w:ins>
      <w:r w:rsidRPr="00857EB8">
        <w:rPr>
          <w:rFonts w:ascii="Palatino Linotype" w:hAnsi="Palatino Linotype"/>
          <w:noProof/>
          <w:webHidden/>
          <w:rPrChange w:id="1909" w:author="root" w:date="2016-09-07T19:11:00Z">
            <w:rPr>
              <w:rFonts w:ascii="Palatino Linotype" w:hAnsi="Palatino Linotype"/>
              <w:noProof/>
              <w:webHidden/>
            </w:rPr>
          </w:rPrChange>
        </w:rPr>
      </w:r>
      <w:r w:rsidRPr="00857EB8">
        <w:rPr>
          <w:rFonts w:ascii="Palatino Linotype" w:hAnsi="Palatino Linotype"/>
          <w:noProof/>
          <w:webHidden/>
          <w:rPrChange w:id="1910" w:author="root" w:date="2016-09-07T19:11:00Z">
            <w:rPr>
              <w:noProof/>
              <w:webHidden/>
            </w:rPr>
          </w:rPrChange>
        </w:rPr>
        <w:fldChar w:fldCharType="separate"/>
      </w:r>
      <w:ins w:id="1911" w:author="root" w:date="2016-09-08T18:43:00Z">
        <w:r w:rsidR="00E516AC">
          <w:rPr>
            <w:rFonts w:ascii="Palatino Linotype" w:hAnsi="Palatino Linotype"/>
            <w:noProof/>
            <w:webHidden/>
          </w:rPr>
          <w:t>43</w:t>
        </w:r>
      </w:ins>
      <w:ins w:id="1912" w:author="root" w:date="2016-09-07T19:11:00Z">
        <w:r w:rsidRPr="00857EB8">
          <w:rPr>
            <w:rFonts w:ascii="Palatino Linotype" w:hAnsi="Palatino Linotype"/>
            <w:noProof/>
            <w:webHidden/>
            <w:rPrChange w:id="1913" w:author="root" w:date="2016-09-07T19:11:00Z">
              <w:rPr>
                <w:noProof/>
                <w:webHidden/>
              </w:rPr>
            </w:rPrChange>
          </w:rPr>
          <w:fldChar w:fldCharType="end"/>
        </w:r>
        <w:r w:rsidRPr="00857EB8">
          <w:rPr>
            <w:rStyle w:val="Hipervnculo"/>
            <w:rFonts w:ascii="Palatino Linotype" w:hAnsi="Palatino Linotype"/>
            <w:noProof/>
            <w:rPrChange w:id="1914" w:author="root" w:date="2016-09-07T19:11:00Z">
              <w:rPr>
                <w:rStyle w:val="Hipervnculo"/>
                <w:noProof/>
              </w:rPr>
            </w:rPrChange>
          </w:rPr>
          <w:fldChar w:fldCharType="end"/>
        </w:r>
      </w:ins>
    </w:p>
    <w:p w14:paraId="12066EFF" w14:textId="77777777" w:rsidR="00857EB8" w:rsidRPr="00857EB8" w:rsidRDefault="00857EB8">
      <w:pPr>
        <w:pStyle w:val="Tabladeilustraciones"/>
        <w:tabs>
          <w:tab w:val="right" w:leader="dot" w:pos="8494"/>
        </w:tabs>
        <w:spacing w:line="360" w:lineRule="auto"/>
        <w:rPr>
          <w:ins w:id="1915" w:author="root" w:date="2016-09-07T19:11:00Z"/>
          <w:rFonts w:ascii="Palatino Linotype" w:eastAsiaTheme="minorEastAsia" w:hAnsi="Palatino Linotype"/>
          <w:noProof/>
          <w:lang w:eastAsia="es-ES"/>
          <w:rPrChange w:id="1916" w:author="root" w:date="2016-09-07T19:11:00Z">
            <w:rPr>
              <w:ins w:id="1917" w:author="root" w:date="2016-09-07T19:11:00Z"/>
              <w:rFonts w:eastAsiaTheme="minorEastAsia"/>
              <w:noProof/>
              <w:lang w:eastAsia="es-ES"/>
            </w:rPr>
          </w:rPrChange>
        </w:rPr>
        <w:pPrChange w:id="1918" w:author="root" w:date="2016-09-07T19:12:00Z">
          <w:pPr>
            <w:pStyle w:val="Tabladeilustraciones"/>
            <w:tabs>
              <w:tab w:val="right" w:leader="dot" w:pos="8494"/>
            </w:tabs>
          </w:pPr>
        </w:pPrChange>
      </w:pPr>
      <w:ins w:id="1919" w:author="root" w:date="2016-09-07T19:11:00Z">
        <w:r w:rsidRPr="00857EB8">
          <w:rPr>
            <w:rStyle w:val="Hipervnculo"/>
            <w:rFonts w:ascii="Palatino Linotype" w:hAnsi="Palatino Linotype"/>
            <w:noProof/>
            <w:rPrChange w:id="1920" w:author="root" w:date="2016-09-07T19:11:00Z">
              <w:rPr>
                <w:rStyle w:val="Hipervnculo"/>
                <w:noProof/>
              </w:rPr>
            </w:rPrChange>
          </w:rPr>
          <w:fldChar w:fldCharType="begin"/>
        </w:r>
        <w:r w:rsidRPr="00857EB8">
          <w:rPr>
            <w:rStyle w:val="Hipervnculo"/>
            <w:rFonts w:ascii="Palatino Linotype" w:hAnsi="Palatino Linotype"/>
            <w:noProof/>
            <w:rPrChange w:id="1921" w:author="root" w:date="2016-09-07T19:11:00Z">
              <w:rPr>
                <w:rStyle w:val="Hipervnculo"/>
                <w:noProof/>
              </w:rPr>
            </w:rPrChange>
          </w:rPr>
          <w:instrText xml:space="preserve"> </w:instrText>
        </w:r>
        <w:r w:rsidRPr="00857EB8">
          <w:rPr>
            <w:rFonts w:ascii="Palatino Linotype" w:hAnsi="Palatino Linotype"/>
            <w:noProof/>
            <w:rPrChange w:id="1922" w:author="root" w:date="2016-09-07T19:11:00Z">
              <w:rPr>
                <w:noProof/>
              </w:rPr>
            </w:rPrChange>
          </w:rPr>
          <w:instrText>HYPERLINK \l "_Toc461038823"</w:instrText>
        </w:r>
        <w:r w:rsidRPr="00857EB8">
          <w:rPr>
            <w:rStyle w:val="Hipervnculo"/>
            <w:rFonts w:ascii="Palatino Linotype" w:hAnsi="Palatino Linotype"/>
            <w:noProof/>
            <w:rPrChange w:id="1923" w:author="root" w:date="2016-09-07T19:11:00Z">
              <w:rPr>
                <w:rStyle w:val="Hipervnculo"/>
                <w:noProof/>
              </w:rPr>
            </w:rPrChange>
          </w:rPr>
          <w:instrText xml:space="preserve"> </w:instrText>
        </w:r>
        <w:r w:rsidRPr="00857EB8">
          <w:rPr>
            <w:rStyle w:val="Hipervnculo"/>
            <w:rFonts w:ascii="Palatino Linotype" w:hAnsi="Palatino Linotype"/>
            <w:noProof/>
            <w:rPrChange w:id="1924" w:author="root" w:date="2016-09-07T19:11:00Z">
              <w:rPr>
                <w:rStyle w:val="Hipervnculo"/>
                <w:noProof/>
              </w:rPr>
            </w:rPrChange>
          </w:rPr>
          <w:fldChar w:fldCharType="separate"/>
        </w:r>
        <w:r w:rsidRPr="00857EB8">
          <w:rPr>
            <w:rStyle w:val="Hipervnculo"/>
            <w:rFonts w:ascii="Palatino Linotype" w:hAnsi="Palatino Linotype"/>
            <w:noProof/>
            <w:rPrChange w:id="1925" w:author="root" w:date="2016-09-07T19:11:00Z">
              <w:rPr>
                <w:rStyle w:val="Hipervnculo"/>
                <w:noProof/>
              </w:rPr>
            </w:rPrChange>
          </w:rPr>
          <w:t>Figura 20 - Vista lateral del robot. Fuente: Propia.</w:t>
        </w:r>
        <w:r w:rsidRPr="00857EB8">
          <w:rPr>
            <w:rFonts w:ascii="Palatino Linotype" w:hAnsi="Palatino Linotype"/>
            <w:noProof/>
            <w:webHidden/>
            <w:rPrChange w:id="1926" w:author="root" w:date="2016-09-07T19:11:00Z">
              <w:rPr>
                <w:noProof/>
                <w:webHidden/>
              </w:rPr>
            </w:rPrChange>
          </w:rPr>
          <w:tab/>
        </w:r>
        <w:r w:rsidRPr="00857EB8">
          <w:rPr>
            <w:rFonts w:ascii="Palatino Linotype" w:hAnsi="Palatino Linotype"/>
            <w:noProof/>
            <w:webHidden/>
            <w:rPrChange w:id="1927" w:author="root" w:date="2016-09-07T19:11:00Z">
              <w:rPr>
                <w:noProof/>
                <w:webHidden/>
              </w:rPr>
            </w:rPrChange>
          </w:rPr>
          <w:fldChar w:fldCharType="begin"/>
        </w:r>
        <w:r w:rsidRPr="00857EB8">
          <w:rPr>
            <w:rFonts w:ascii="Palatino Linotype" w:hAnsi="Palatino Linotype"/>
            <w:noProof/>
            <w:webHidden/>
            <w:rPrChange w:id="1928" w:author="root" w:date="2016-09-07T19:11:00Z">
              <w:rPr>
                <w:noProof/>
                <w:webHidden/>
              </w:rPr>
            </w:rPrChange>
          </w:rPr>
          <w:instrText xml:space="preserve"> PAGEREF _Toc461038823 \h </w:instrText>
        </w:r>
      </w:ins>
      <w:r w:rsidRPr="00857EB8">
        <w:rPr>
          <w:rFonts w:ascii="Palatino Linotype" w:hAnsi="Palatino Linotype"/>
          <w:noProof/>
          <w:webHidden/>
          <w:rPrChange w:id="1929" w:author="root" w:date="2016-09-07T19:11:00Z">
            <w:rPr>
              <w:rFonts w:ascii="Palatino Linotype" w:hAnsi="Palatino Linotype"/>
              <w:noProof/>
              <w:webHidden/>
            </w:rPr>
          </w:rPrChange>
        </w:rPr>
      </w:r>
      <w:r w:rsidRPr="00857EB8">
        <w:rPr>
          <w:rFonts w:ascii="Palatino Linotype" w:hAnsi="Palatino Linotype"/>
          <w:noProof/>
          <w:webHidden/>
          <w:rPrChange w:id="1930" w:author="root" w:date="2016-09-07T19:11:00Z">
            <w:rPr>
              <w:noProof/>
              <w:webHidden/>
            </w:rPr>
          </w:rPrChange>
        </w:rPr>
        <w:fldChar w:fldCharType="separate"/>
      </w:r>
      <w:ins w:id="1931" w:author="root" w:date="2016-09-08T18:43:00Z">
        <w:r w:rsidR="00E516AC">
          <w:rPr>
            <w:rFonts w:ascii="Palatino Linotype" w:hAnsi="Palatino Linotype"/>
            <w:noProof/>
            <w:webHidden/>
          </w:rPr>
          <w:t>45</w:t>
        </w:r>
      </w:ins>
      <w:ins w:id="1932" w:author="root" w:date="2016-09-07T19:11:00Z">
        <w:r w:rsidRPr="00857EB8">
          <w:rPr>
            <w:rFonts w:ascii="Palatino Linotype" w:hAnsi="Palatino Linotype"/>
            <w:noProof/>
            <w:webHidden/>
            <w:rPrChange w:id="1933" w:author="root" w:date="2016-09-07T19:11:00Z">
              <w:rPr>
                <w:noProof/>
                <w:webHidden/>
              </w:rPr>
            </w:rPrChange>
          </w:rPr>
          <w:fldChar w:fldCharType="end"/>
        </w:r>
        <w:r w:rsidRPr="00857EB8">
          <w:rPr>
            <w:rStyle w:val="Hipervnculo"/>
            <w:rFonts w:ascii="Palatino Linotype" w:hAnsi="Palatino Linotype"/>
            <w:noProof/>
            <w:rPrChange w:id="1934" w:author="root" w:date="2016-09-07T19:11:00Z">
              <w:rPr>
                <w:rStyle w:val="Hipervnculo"/>
                <w:noProof/>
              </w:rPr>
            </w:rPrChange>
          </w:rPr>
          <w:fldChar w:fldCharType="end"/>
        </w:r>
      </w:ins>
    </w:p>
    <w:p w14:paraId="1BDCD4A7" w14:textId="77777777" w:rsidR="00857EB8" w:rsidRPr="00857EB8" w:rsidRDefault="00857EB8">
      <w:pPr>
        <w:pStyle w:val="Tabladeilustraciones"/>
        <w:tabs>
          <w:tab w:val="right" w:leader="dot" w:pos="8494"/>
        </w:tabs>
        <w:spacing w:line="360" w:lineRule="auto"/>
        <w:rPr>
          <w:ins w:id="1935" w:author="root" w:date="2016-09-07T19:11:00Z"/>
          <w:rFonts w:ascii="Palatino Linotype" w:eastAsiaTheme="minorEastAsia" w:hAnsi="Palatino Linotype"/>
          <w:noProof/>
          <w:lang w:eastAsia="es-ES"/>
          <w:rPrChange w:id="1936" w:author="root" w:date="2016-09-07T19:11:00Z">
            <w:rPr>
              <w:ins w:id="1937" w:author="root" w:date="2016-09-07T19:11:00Z"/>
              <w:rFonts w:eastAsiaTheme="minorEastAsia"/>
              <w:noProof/>
              <w:lang w:eastAsia="es-ES"/>
            </w:rPr>
          </w:rPrChange>
        </w:rPr>
        <w:pPrChange w:id="1938" w:author="root" w:date="2016-09-07T19:12:00Z">
          <w:pPr>
            <w:pStyle w:val="Tabladeilustraciones"/>
            <w:tabs>
              <w:tab w:val="right" w:leader="dot" w:pos="8494"/>
            </w:tabs>
          </w:pPr>
        </w:pPrChange>
      </w:pPr>
      <w:ins w:id="1939" w:author="root" w:date="2016-09-07T19:11:00Z">
        <w:r w:rsidRPr="00857EB8">
          <w:rPr>
            <w:rStyle w:val="Hipervnculo"/>
            <w:rFonts w:ascii="Palatino Linotype" w:hAnsi="Palatino Linotype"/>
            <w:noProof/>
            <w:rPrChange w:id="1940" w:author="root" w:date="2016-09-07T19:11:00Z">
              <w:rPr>
                <w:rStyle w:val="Hipervnculo"/>
                <w:noProof/>
              </w:rPr>
            </w:rPrChange>
          </w:rPr>
          <w:fldChar w:fldCharType="begin"/>
        </w:r>
        <w:r w:rsidRPr="00857EB8">
          <w:rPr>
            <w:rStyle w:val="Hipervnculo"/>
            <w:rFonts w:ascii="Palatino Linotype" w:hAnsi="Palatino Linotype"/>
            <w:noProof/>
            <w:rPrChange w:id="1941" w:author="root" w:date="2016-09-07T19:11:00Z">
              <w:rPr>
                <w:rStyle w:val="Hipervnculo"/>
                <w:noProof/>
              </w:rPr>
            </w:rPrChange>
          </w:rPr>
          <w:instrText xml:space="preserve"> </w:instrText>
        </w:r>
        <w:r w:rsidRPr="00857EB8">
          <w:rPr>
            <w:rFonts w:ascii="Palatino Linotype" w:hAnsi="Palatino Linotype"/>
            <w:noProof/>
            <w:rPrChange w:id="1942" w:author="root" w:date="2016-09-07T19:11:00Z">
              <w:rPr>
                <w:noProof/>
              </w:rPr>
            </w:rPrChange>
          </w:rPr>
          <w:instrText>HYPERLINK \l "_Toc461038824"</w:instrText>
        </w:r>
        <w:r w:rsidRPr="00857EB8">
          <w:rPr>
            <w:rStyle w:val="Hipervnculo"/>
            <w:rFonts w:ascii="Palatino Linotype" w:hAnsi="Palatino Linotype"/>
            <w:noProof/>
            <w:rPrChange w:id="1943" w:author="root" w:date="2016-09-07T19:11:00Z">
              <w:rPr>
                <w:rStyle w:val="Hipervnculo"/>
                <w:noProof/>
              </w:rPr>
            </w:rPrChange>
          </w:rPr>
          <w:instrText xml:space="preserve"> </w:instrText>
        </w:r>
        <w:r w:rsidRPr="00857EB8">
          <w:rPr>
            <w:rStyle w:val="Hipervnculo"/>
            <w:rFonts w:ascii="Palatino Linotype" w:hAnsi="Palatino Linotype"/>
            <w:noProof/>
            <w:rPrChange w:id="1944" w:author="root" w:date="2016-09-07T19:11:00Z">
              <w:rPr>
                <w:rStyle w:val="Hipervnculo"/>
                <w:noProof/>
              </w:rPr>
            </w:rPrChange>
          </w:rPr>
          <w:fldChar w:fldCharType="separate"/>
        </w:r>
        <w:r w:rsidRPr="00857EB8">
          <w:rPr>
            <w:rStyle w:val="Hipervnculo"/>
            <w:rFonts w:ascii="Palatino Linotype" w:hAnsi="Palatino Linotype"/>
            <w:noProof/>
            <w:rPrChange w:id="1945" w:author="root" w:date="2016-09-07T19:11:00Z">
              <w:rPr>
                <w:rStyle w:val="Hipervnculo"/>
                <w:noProof/>
              </w:rPr>
            </w:rPrChange>
          </w:rPr>
          <w:t>Figura 21 - Vista superior del robot, (Arduino a la izquierda y Raspberry Pi a la derecha). Fuente: Propia.</w:t>
        </w:r>
        <w:r w:rsidRPr="00857EB8">
          <w:rPr>
            <w:rFonts w:ascii="Palatino Linotype" w:hAnsi="Palatino Linotype"/>
            <w:noProof/>
            <w:webHidden/>
            <w:rPrChange w:id="1946" w:author="root" w:date="2016-09-07T19:11:00Z">
              <w:rPr>
                <w:noProof/>
                <w:webHidden/>
              </w:rPr>
            </w:rPrChange>
          </w:rPr>
          <w:tab/>
        </w:r>
        <w:r w:rsidRPr="00857EB8">
          <w:rPr>
            <w:rFonts w:ascii="Palatino Linotype" w:hAnsi="Palatino Linotype"/>
            <w:noProof/>
            <w:webHidden/>
            <w:rPrChange w:id="1947" w:author="root" w:date="2016-09-07T19:11:00Z">
              <w:rPr>
                <w:noProof/>
                <w:webHidden/>
              </w:rPr>
            </w:rPrChange>
          </w:rPr>
          <w:fldChar w:fldCharType="begin"/>
        </w:r>
        <w:r w:rsidRPr="00857EB8">
          <w:rPr>
            <w:rFonts w:ascii="Palatino Linotype" w:hAnsi="Palatino Linotype"/>
            <w:noProof/>
            <w:webHidden/>
            <w:rPrChange w:id="1948" w:author="root" w:date="2016-09-07T19:11:00Z">
              <w:rPr>
                <w:noProof/>
                <w:webHidden/>
              </w:rPr>
            </w:rPrChange>
          </w:rPr>
          <w:instrText xml:space="preserve"> PAGEREF _Toc461038824 \h </w:instrText>
        </w:r>
      </w:ins>
      <w:r w:rsidRPr="00857EB8">
        <w:rPr>
          <w:rFonts w:ascii="Palatino Linotype" w:hAnsi="Palatino Linotype"/>
          <w:noProof/>
          <w:webHidden/>
          <w:rPrChange w:id="1949" w:author="root" w:date="2016-09-07T19:11:00Z">
            <w:rPr>
              <w:rFonts w:ascii="Palatino Linotype" w:hAnsi="Palatino Linotype"/>
              <w:noProof/>
              <w:webHidden/>
            </w:rPr>
          </w:rPrChange>
        </w:rPr>
      </w:r>
      <w:r w:rsidRPr="00857EB8">
        <w:rPr>
          <w:rFonts w:ascii="Palatino Linotype" w:hAnsi="Palatino Linotype"/>
          <w:noProof/>
          <w:webHidden/>
          <w:rPrChange w:id="1950" w:author="root" w:date="2016-09-07T19:11:00Z">
            <w:rPr>
              <w:noProof/>
              <w:webHidden/>
            </w:rPr>
          </w:rPrChange>
        </w:rPr>
        <w:fldChar w:fldCharType="separate"/>
      </w:r>
      <w:ins w:id="1951" w:author="root" w:date="2016-09-08T18:43:00Z">
        <w:r w:rsidR="00E516AC">
          <w:rPr>
            <w:rFonts w:ascii="Palatino Linotype" w:hAnsi="Palatino Linotype"/>
            <w:noProof/>
            <w:webHidden/>
          </w:rPr>
          <w:t>46</w:t>
        </w:r>
      </w:ins>
      <w:ins w:id="1952" w:author="root" w:date="2016-09-07T19:11:00Z">
        <w:r w:rsidRPr="00857EB8">
          <w:rPr>
            <w:rFonts w:ascii="Palatino Linotype" w:hAnsi="Palatino Linotype"/>
            <w:noProof/>
            <w:webHidden/>
            <w:rPrChange w:id="1953" w:author="root" w:date="2016-09-07T19:11:00Z">
              <w:rPr>
                <w:noProof/>
                <w:webHidden/>
              </w:rPr>
            </w:rPrChange>
          </w:rPr>
          <w:fldChar w:fldCharType="end"/>
        </w:r>
        <w:r w:rsidRPr="00857EB8">
          <w:rPr>
            <w:rStyle w:val="Hipervnculo"/>
            <w:rFonts w:ascii="Palatino Linotype" w:hAnsi="Palatino Linotype"/>
            <w:noProof/>
            <w:rPrChange w:id="1954" w:author="root" w:date="2016-09-07T19:11:00Z">
              <w:rPr>
                <w:rStyle w:val="Hipervnculo"/>
                <w:noProof/>
              </w:rPr>
            </w:rPrChange>
          </w:rPr>
          <w:fldChar w:fldCharType="end"/>
        </w:r>
      </w:ins>
    </w:p>
    <w:p w14:paraId="01D6BDFF" w14:textId="77777777" w:rsidR="00857EB8" w:rsidRPr="00857EB8" w:rsidRDefault="00857EB8">
      <w:pPr>
        <w:pStyle w:val="Tabladeilustraciones"/>
        <w:tabs>
          <w:tab w:val="right" w:leader="dot" w:pos="8494"/>
        </w:tabs>
        <w:spacing w:line="360" w:lineRule="auto"/>
        <w:rPr>
          <w:ins w:id="1955" w:author="root" w:date="2016-09-07T19:11:00Z"/>
          <w:rFonts w:ascii="Palatino Linotype" w:eastAsiaTheme="minorEastAsia" w:hAnsi="Palatino Linotype"/>
          <w:noProof/>
          <w:lang w:eastAsia="es-ES"/>
          <w:rPrChange w:id="1956" w:author="root" w:date="2016-09-07T19:11:00Z">
            <w:rPr>
              <w:ins w:id="1957" w:author="root" w:date="2016-09-07T19:11:00Z"/>
              <w:rFonts w:eastAsiaTheme="minorEastAsia"/>
              <w:noProof/>
              <w:lang w:eastAsia="es-ES"/>
            </w:rPr>
          </w:rPrChange>
        </w:rPr>
        <w:pPrChange w:id="1958" w:author="root" w:date="2016-09-07T19:12:00Z">
          <w:pPr>
            <w:pStyle w:val="Tabladeilustraciones"/>
            <w:tabs>
              <w:tab w:val="right" w:leader="dot" w:pos="8494"/>
            </w:tabs>
          </w:pPr>
        </w:pPrChange>
      </w:pPr>
      <w:ins w:id="1959" w:author="root" w:date="2016-09-07T19:11:00Z">
        <w:r w:rsidRPr="00857EB8">
          <w:rPr>
            <w:rStyle w:val="Hipervnculo"/>
            <w:rFonts w:ascii="Palatino Linotype" w:hAnsi="Palatino Linotype"/>
            <w:noProof/>
            <w:rPrChange w:id="1960" w:author="root" w:date="2016-09-07T19:11:00Z">
              <w:rPr>
                <w:rStyle w:val="Hipervnculo"/>
                <w:noProof/>
              </w:rPr>
            </w:rPrChange>
          </w:rPr>
          <w:fldChar w:fldCharType="begin"/>
        </w:r>
        <w:r w:rsidRPr="00857EB8">
          <w:rPr>
            <w:rStyle w:val="Hipervnculo"/>
            <w:rFonts w:ascii="Palatino Linotype" w:hAnsi="Palatino Linotype"/>
            <w:noProof/>
            <w:rPrChange w:id="1961" w:author="root" w:date="2016-09-07T19:11:00Z">
              <w:rPr>
                <w:rStyle w:val="Hipervnculo"/>
                <w:noProof/>
              </w:rPr>
            </w:rPrChange>
          </w:rPr>
          <w:instrText xml:space="preserve"> </w:instrText>
        </w:r>
        <w:r w:rsidRPr="00857EB8">
          <w:rPr>
            <w:rFonts w:ascii="Palatino Linotype" w:hAnsi="Palatino Linotype"/>
            <w:noProof/>
            <w:rPrChange w:id="1962" w:author="root" w:date="2016-09-07T19:11:00Z">
              <w:rPr>
                <w:noProof/>
              </w:rPr>
            </w:rPrChange>
          </w:rPr>
          <w:instrText>HYPERLINK \l "_Toc461038825"</w:instrText>
        </w:r>
        <w:r w:rsidRPr="00857EB8">
          <w:rPr>
            <w:rStyle w:val="Hipervnculo"/>
            <w:rFonts w:ascii="Palatino Linotype" w:hAnsi="Palatino Linotype"/>
            <w:noProof/>
            <w:rPrChange w:id="1963" w:author="root" w:date="2016-09-07T19:11:00Z">
              <w:rPr>
                <w:rStyle w:val="Hipervnculo"/>
                <w:noProof/>
              </w:rPr>
            </w:rPrChange>
          </w:rPr>
          <w:instrText xml:space="preserve"> </w:instrText>
        </w:r>
        <w:r w:rsidRPr="00857EB8">
          <w:rPr>
            <w:rStyle w:val="Hipervnculo"/>
            <w:rFonts w:ascii="Palatino Linotype" w:hAnsi="Palatino Linotype"/>
            <w:noProof/>
            <w:rPrChange w:id="1964" w:author="root" w:date="2016-09-07T19:11:00Z">
              <w:rPr>
                <w:rStyle w:val="Hipervnculo"/>
                <w:noProof/>
              </w:rPr>
            </w:rPrChange>
          </w:rPr>
          <w:fldChar w:fldCharType="separate"/>
        </w:r>
        <w:r w:rsidRPr="00857EB8">
          <w:rPr>
            <w:rStyle w:val="Hipervnculo"/>
            <w:rFonts w:ascii="Palatino Linotype" w:hAnsi="Palatino Linotype"/>
            <w:noProof/>
            <w:rPrChange w:id="1965" w:author="root" w:date="2016-09-07T19:11:00Z">
              <w:rPr>
                <w:rStyle w:val="Hipervnculo"/>
                <w:noProof/>
              </w:rPr>
            </w:rPrChange>
          </w:rPr>
          <w:t>Figura 22 - Vista frontal del robot. Fuente: Propia.</w:t>
        </w:r>
        <w:r w:rsidRPr="00857EB8">
          <w:rPr>
            <w:rFonts w:ascii="Palatino Linotype" w:hAnsi="Palatino Linotype"/>
            <w:noProof/>
            <w:webHidden/>
            <w:rPrChange w:id="1966" w:author="root" w:date="2016-09-07T19:11:00Z">
              <w:rPr>
                <w:noProof/>
                <w:webHidden/>
              </w:rPr>
            </w:rPrChange>
          </w:rPr>
          <w:tab/>
        </w:r>
        <w:r w:rsidRPr="00857EB8">
          <w:rPr>
            <w:rFonts w:ascii="Palatino Linotype" w:hAnsi="Palatino Linotype"/>
            <w:noProof/>
            <w:webHidden/>
            <w:rPrChange w:id="1967" w:author="root" w:date="2016-09-07T19:11:00Z">
              <w:rPr>
                <w:noProof/>
                <w:webHidden/>
              </w:rPr>
            </w:rPrChange>
          </w:rPr>
          <w:fldChar w:fldCharType="begin"/>
        </w:r>
        <w:r w:rsidRPr="00857EB8">
          <w:rPr>
            <w:rFonts w:ascii="Palatino Linotype" w:hAnsi="Palatino Linotype"/>
            <w:noProof/>
            <w:webHidden/>
            <w:rPrChange w:id="1968" w:author="root" w:date="2016-09-07T19:11:00Z">
              <w:rPr>
                <w:noProof/>
                <w:webHidden/>
              </w:rPr>
            </w:rPrChange>
          </w:rPr>
          <w:instrText xml:space="preserve"> PAGEREF _Toc461038825 \h </w:instrText>
        </w:r>
      </w:ins>
      <w:r w:rsidRPr="00857EB8">
        <w:rPr>
          <w:rFonts w:ascii="Palatino Linotype" w:hAnsi="Palatino Linotype"/>
          <w:noProof/>
          <w:webHidden/>
          <w:rPrChange w:id="1969" w:author="root" w:date="2016-09-07T19:11:00Z">
            <w:rPr>
              <w:rFonts w:ascii="Palatino Linotype" w:hAnsi="Palatino Linotype"/>
              <w:noProof/>
              <w:webHidden/>
            </w:rPr>
          </w:rPrChange>
        </w:rPr>
      </w:r>
      <w:r w:rsidRPr="00857EB8">
        <w:rPr>
          <w:rFonts w:ascii="Palatino Linotype" w:hAnsi="Palatino Linotype"/>
          <w:noProof/>
          <w:webHidden/>
          <w:rPrChange w:id="1970" w:author="root" w:date="2016-09-07T19:11:00Z">
            <w:rPr>
              <w:noProof/>
              <w:webHidden/>
            </w:rPr>
          </w:rPrChange>
        </w:rPr>
        <w:fldChar w:fldCharType="separate"/>
      </w:r>
      <w:ins w:id="1971" w:author="root" w:date="2016-09-08T18:43:00Z">
        <w:r w:rsidR="00E516AC">
          <w:rPr>
            <w:rFonts w:ascii="Palatino Linotype" w:hAnsi="Palatino Linotype"/>
            <w:noProof/>
            <w:webHidden/>
          </w:rPr>
          <w:t>46</w:t>
        </w:r>
      </w:ins>
      <w:ins w:id="1972" w:author="root" w:date="2016-09-07T19:11:00Z">
        <w:r w:rsidRPr="00857EB8">
          <w:rPr>
            <w:rFonts w:ascii="Palatino Linotype" w:hAnsi="Palatino Linotype"/>
            <w:noProof/>
            <w:webHidden/>
            <w:rPrChange w:id="1973" w:author="root" w:date="2016-09-07T19:11:00Z">
              <w:rPr>
                <w:noProof/>
                <w:webHidden/>
              </w:rPr>
            </w:rPrChange>
          </w:rPr>
          <w:fldChar w:fldCharType="end"/>
        </w:r>
        <w:r w:rsidRPr="00857EB8">
          <w:rPr>
            <w:rStyle w:val="Hipervnculo"/>
            <w:rFonts w:ascii="Palatino Linotype" w:hAnsi="Palatino Linotype"/>
            <w:noProof/>
            <w:rPrChange w:id="1974" w:author="root" w:date="2016-09-07T19:11:00Z">
              <w:rPr>
                <w:rStyle w:val="Hipervnculo"/>
                <w:noProof/>
              </w:rPr>
            </w:rPrChange>
          </w:rPr>
          <w:fldChar w:fldCharType="end"/>
        </w:r>
      </w:ins>
    </w:p>
    <w:p w14:paraId="2643A360" w14:textId="77777777" w:rsidR="00857EB8" w:rsidRPr="00857EB8" w:rsidRDefault="00857EB8">
      <w:pPr>
        <w:pStyle w:val="Tabladeilustraciones"/>
        <w:tabs>
          <w:tab w:val="right" w:leader="dot" w:pos="8494"/>
        </w:tabs>
        <w:spacing w:line="360" w:lineRule="auto"/>
        <w:rPr>
          <w:ins w:id="1975" w:author="root" w:date="2016-09-07T19:11:00Z"/>
          <w:rFonts w:ascii="Palatino Linotype" w:eastAsiaTheme="minorEastAsia" w:hAnsi="Palatino Linotype"/>
          <w:noProof/>
          <w:lang w:eastAsia="es-ES"/>
          <w:rPrChange w:id="1976" w:author="root" w:date="2016-09-07T19:11:00Z">
            <w:rPr>
              <w:ins w:id="1977" w:author="root" w:date="2016-09-07T19:11:00Z"/>
              <w:rFonts w:eastAsiaTheme="minorEastAsia"/>
              <w:noProof/>
              <w:lang w:eastAsia="es-ES"/>
            </w:rPr>
          </w:rPrChange>
        </w:rPr>
        <w:pPrChange w:id="1978" w:author="root" w:date="2016-09-07T19:12:00Z">
          <w:pPr>
            <w:pStyle w:val="Tabladeilustraciones"/>
            <w:tabs>
              <w:tab w:val="right" w:leader="dot" w:pos="8494"/>
            </w:tabs>
          </w:pPr>
        </w:pPrChange>
      </w:pPr>
      <w:ins w:id="1979" w:author="root" w:date="2016-09-07T19:11:00Z">
        <w:r w:rsidRPr="00857EB8">
          <w:rPr>
            <w:rStyle w:val="Hipervnculo"/>
            <w:rFonts w:ascii="Palatino Linotype" w:hAnsi="Palatino Linotype"/>
            <w:noProof/>
            <w:rPrChange w:id="1980" w:author="root" w:date="2016-09-07T19:11:00Z">
              <w:rPr>
                <w:rStyle w:val="Hipervnculo"/>
                <w:noProof/>
              </w:rPr>
            </w:rPrChange>
          </w:rPr>
          <w:fldChar w:fldCharType="begin"/>
        </w:r>
        <w:r w:rsidRPr="00857EB8">
          <w:rPr>
            <w:rStyle w:val="Hipervnculo"/>
            <w:rFonts w:ascii="Palatino Linotype" w:hAnsi="Palatino Linotype"/>
            <w:noProof/>
            <w:rPrChange w:id="1981" w:author="root" w:date="2016-09-07T19:11:00Z">
              <w:rPr>
                <w:rStyle w:val="Hipervnculo"/>
                <w:noProof/>
              </w:rPr>
            </w:rPrChange>
          </w:rPr>
          <w:instrText xml:space="preserve"> </w:instrText>
        </w:r>
        <w:r w:rsidRPr="00857EB8">
          <w:rPr>
            <w:rFonts w:ascii="Palatino Linotype" w:hAnsi="Palatino Linotype"/>
            <w:noProof/>
            <w:rPrChange w:id="1982" w:author="root" w:date="2016-09-07T19:11:00Z">
              <w:rPr>
                <w:noProof/>
              </w:rPr>
            </w:rPrChange>
          </w:rPr>
          <w:instrText>HYPERLINK \l "_Toc461038826"</w:instrText>
        </w:r>
        <w:r w:rsidRPr="00857EB8">
          <w:rPr>
            <w:rStyle w:val="Hipervnculo"/>
            <w:rFonts w:ascii="Palatino Linotype" w:hAnsi="Palatino Linotype"/>
            <w:noProof/>
            <w:rPrChange w:id="1983" w:author="root" w:date="2016-09-07T19:11:00Z">
              <w:rPr>
                <w:rStyle w:val="Hipervnculo"/>
                <w:noProof/>
              </w:rPr>
            </w:rPrChange>
          </w:rPr>
          <w:instrText xml:space="preserve"> </w:instrText>
        </w:r>
        <w:r w:rsidRPr="00857EB8">
          <w:rPr>
            <w:rStyle w:val="Hipervnculo"/>
            <w:rFonts w:ascii="Palatino Linotype" w:hAnsi="Palatino Linotype"/>
            <w:noProof/>
            <w:rPrChange w:id="1984" w:author="root" w:date="2016-09-07T19:11:00Z">
              <w:rPr>
                <w:rStyle w:val="Hipervnculo"/>
                <w:noProof/>
              </w:rPr>
            </w:rPrChange>
          </w:rPr>
          <w:fldChar w:fldCharType="separate"/>
        </w:r>
        <w:r w:rsidRPr="00857EB8">
          <w:rPr>
            <w:rStyle w:val="Hipervnculo"/>
            <w:rFonts w:ascii="Palatino Linotype" w:hAnsi="Palatino Linotype"/>
            <w:noProof/>
            <w:rPrChange w:id="1985" w:author="root" w:date="2016-09-07T19:11:00Z">
              <w:rPr>
                <w:rStyle w:val="Hipervnculo"/>
                <w:noProof/>
              </w:rPr>
            </w:rPrChange>
          </w:rPr>
          <w:t>Figura 23 - Vista trasera del robot. Fuente: Propia</w:t>
        </w:r>
        <w:r w:rsidRPr="00857EB8">
          <w:rPr>
            <w:rFonts w:ascii="Palatino Linotype" w:hAnsi="Palatino Linotype"/>
            <w:noProof/>
            <w:webHidden/>
            <w:rPrChange w:id="1986" w:author="root" w:date="2016-09-07T19:11:00Z">
              <w:rPr>
                <w:noProof/>
                <w:webHidden/>
              </w:rPr>
            </w:rPrChange>
          </w:rPr>
          <w:tab/>
        </w:r>
        <w:r w:rsidRPr="00857EB8">
          <w:rPr>
            <w:rFonts w:ascii="Palatino Linotype" w:hAnsi="Palatino Linotype"/>
            <w:noProof/>
            <w:webHidden/>
            <w:rPrChange w:id="1987" w:author="root" w:date="2016-09-07T19:11:00Z">
              <w:rPr>
                <w:noProof/>
                <w:webHidden/>
              </w:rPr>
            </w:rPrChange>
          </w:rPr>
          <w:fldChar w:fldCharType="begin"/>
        </w:r>
        <w:r w:rsidRPr="00857EB8">
          <w:rPr>
            <w:rFonts w:ascii="Palatino Linotype" w:hAnsi="Palatino Linotype"/>
            <w:noProof/>
            <w:webHidden/>
            <w:rPrChange w:id="1988" w:author="root" w:date="2016-09-07T19:11:00Z">
              <w:rPr>
                <w:noProof/>
                <w:webHidden/>
              </w:rPr>
            </w:rPrChange>
          </w:rPr>
          <w:instrText xml:space="preserve"> PAGEREF _Toc461038826 \h </w:instrText>
        </w:r>
      </w:ins>
      <w:r w:rsidRPr="00857EB8">
        <w:rPr>
          <w:rFonts w:ascii="Palatino Linotype" w:hAnsi="Palatino Linotype"/>
          <w:noProof/>
          <w:webHidden/>
          <w:rPrChange w:id="1989" w:author="root" w:date="2016-09-07T19:11:00Z">
            <w:rPr>
              <w:rFonts w:ascii="Palatino Linotype" w:hAnsi="Palatino Linotype"/>
              <w:noProof/>
              <w:webHidden/>
            </w:rPr>
          </w:rPrChange>
        </w:rPr>
      </w:r>
      <w:r w:rsidRPr="00857EB8">
        <w:rPr>
          <w:rFonts w:ascii="Palatino Linotype" w:hAnsi="Palatino Linotype"/>
          <w:noProof/>
          <w:webHidden/>
          <w:rPrChange w:id="1990" w:author="root" w:date="2016-09-07T19:11:00Z">
            <w:rPr>
              <w:noProof/>
              <w:webHidden/>
            </w:rPr>
          </w:rPrChange>
        </w:rPr>
        <w:fldChar w:fldCharType="separate"/>
      </w:r>
      <w:ins w:id="1991" w:author="root" w:date="2016-09-08T18:43:00Z">
        <w:r w:rsidR="00E516AC">
          <w:rPr>
            <w:rFonts w:ascii="Palatino Linotype" w:hAnsi="Palatino Linotype"/>
            <w:noProof/>
            <w:webHidden/>
          </w:rPr>
          <w:t>46</w:t>
        </w:r>
      </w:ins>
      <w:ins w:id="1992" w:author="root" w:date="2016-09-07T19:11:00Z">
        <w:r w:rsidRPr="00857EB8">
          <w:rPr>
            <w:rFonts w:ascii="Palatino Linotype" w:hAnsi="Palatino Linotype"/>
            <w:noProof/>
            <w:webHidden/>
            <w:rPrChange w:id="1993" w:author="root" w:date="2016-09-07T19:11:00Z">
              <w:rPr>
                <w:noProof/>
                <w:webHidden/>
              </w:rPr>
            </w:rPrChange>
          </w:rPr>
          <w:fldChar w:fldCharType="end"/>
        </w:r>
        <w:r w:rsidRPr="00857EB8">
          <w:rPr>
            <w:rStyle w:val="Hipervnculo"/>
            <w:rFonts w:ascii="Palatino Linotype" w:hAnsi="Palatino Linotype"/>
            <w:noProof/>
            <w:rPrChange w:id="1994" w:author="root" w:date="2016-09-07T19:11:00Z">
              <w:rPr>
                <w:rStyle w:val="Hipervnculo"/>
                <w:noProof/>
              </w:rPr>
            </w:rPrChange>
          </w:rPr>
          <w:fldChar w:fldCharType="end"/>
        </w:r>
      </w:ins>
    </w:p>
    <w:p w14:paraId="0BDF5526" w14:textId="77777777" w:rsidR="00857EB8" w:rsidRPr="00857EB8" w:rsidRDefault="00857EB8">
      <w:pPr>
        <w:pStyle w:val="Tabladeilustraciones"/>
        <w:tabs>
          <w:tab w:val="right" w:leader="dot" w:pos="8494"/>
        </w:tabs>
        <w:spacing w:line="360" w:lineRule="auto"/>
        <w:rPr>
          <w:ins w:id="1995" w:author="root" w:date="2016-09-07T19:11:00Z"/>
          <w:rFonts w:ascii="Palatino Linotype" w:eastAsiaTheme="minorEastAsia" w:hAnsi="Palatino Linotype"/>
          <w:noProof/>
          <w:lang w:eastAsia="es-ES"/>
          <w:rPrChange w:id="1996" w:author="root" w:date="2016-09-07T19:11:00Z">
            <w:rPr>
              <w:ins w:id="1997" w:author="root" w:date="2016-09-07T19:11:00Z"/>
              <w:rFonts w:eastAsiaTheme="minorEastAsia"/>
              <w:noProof/>
              <w:lang w:eastAsia="es-ES"/>
            </w:rPr>
          </w:rPrChange>
        </w:rPr>
        <w:pPrChange w:id="1998" w:author="root" w:date="2016-09-07T19:12:00Z">
          <w:pPr>
            <w:pStyle w:val="Tabladeilustraciones"/>
            <w:tabs>
              <w:tab w:val="right" w:leader="dot" w:pos="8494"/>
            </w:tabs>
          </w:pPr>
        </w:pPrChange>
      </w:pPr>
      <w:ins w:id="1999" w:author="root" w:date="2016-09-07T19:11:00Z">
        <w:r w:rsidRPr="00857EB8">
          <w:rPr>
            <w:rStyle w:val="Hipervnculo"/>
            <w:rFonts w:ascii="Palatino Linotype" w:hAnsi="Palatino Linotype"/>
            <w:noProof/>
            <w:rPrChange w:id="2000" w:author="root" w:date="2016-09-07T19:11:00Z">
              <w:rPr>
                <w:rStyle w:val="Hipervnculo"/>
                <w:noProof/>
              </w:rPr>
            </w:rPrChange>
          </w:rPr>
          <w:fldChar w:fldCharType="begin"/>
        </w:r>
        <w:r w:rsidRPr="00857EB8">
          <w:rPr>
            <w:rStyle w:val="Hipervnculo"/>
            <w:rFonts w:ascii="Palatino Linotype" w:hAnsi="Palatino Linotype"/>
            <w:noProof/>
            <w:rPrChange w:id="2001" w:author="root" w:date="2016-09-07T19:11:00Z">
              <w:rPr>
                <w:rStyle w:val="Hipervnculo"/>
                <w:noProof/>
              </w:rPr>
            </w:rPrChange>
          </w:rPr>
          <w:instrText xml:space="preserve"> </w:instrText>
        </w:r>
        <w:r w:rsidRPr="00857EB8">
          <w:rPr>
            <w:rFonts w:ascii="Palatino Linotype" w:hAnsi="Palatino Linotype"/>
            <w:noProof/>
            <w:rPrChange w:id="2002" w:author="root" w:date="2016-09-07T19:11:00Z">
              <w:rPr>
                <w:noProof/>
              </w:rPr>
            </w:rPrChange>
          </w:rPr>
          <w:instrText>HYPERLINK "C:\\Users\\root\\Downloads\\Memoria.docx" \l "_Toc461038827"</w:instrText>
        </w:r>
        <w:r w:rsidRPr="00857EB8">
          <w:rPr>
            <w:rStyle w:val="Hipervnculo"/>
            <w:rFonts w:ascii="Palatino Linotype" w:hAnsi="Palatino Linotype"/>
            <w:noProof/>
            <w:rPrChange w:id="2003" w:author="root" w:date="2016-09-07T19:11:00Z">
              <w:rPr>
                <w:rStyle w:val="Hipervnculo"/>
                <w:noProof/>
              </w:rPr>
            </w:rPrChange>
          </w:rPr>
          <w:instrText xml:space="preserve"> </w:instrText>
        </w:r>
        <w:r w:rsidRPr="00857EB8">
          <w:rPr>
            <w:rStyle w:val="Hipervnculo"/>
            <w:rFonts w:ascii="Palatino Linotype" w:hAnsi="Palatino Linotype"/>
            <w:noProof/>
            <w:rPrChange w:id="2004" w:author="root" w:date="2016-09-07T19:11:00Z">
              <w:rPr>
                <w:rStyle w:val="Hipervnculo"/>
                <w:noProof/>
              </w:rPr>
            </w:rPrChange>
          </w:rPr>
          <w:fldChar w:fldCharType="separate"/>
        </w:r>
        <w:r w:rsidRPr="00857EB8">
          <w:rPr>
            <w:rStyle w:val="Hipervnculo"/>
            <w:rFonts w:ascii="Palatino Linotype" w:hAnsi="Palatino Linotype"/>
            <w:noProof/>
            <w:rPrChange w:id="2005" w:author="root" w:date="2016-09-07T19:11:00Z">
              <w:rPr>
                <w:rStyle w:val="Hipervnculo"/>
                <w:noProof/>
              </w:rPr>
            </w:rPrChange>
          </w:rPr>
          <w:t>Figura 24 - Circuito completo del arduino y sus sensores. Fuente: Propia.</w:t>
        </w:r>
        <w:r w:rsidRPr="00857EB8">
          <w:rPr>
            <w:rFonts w:ascii="Palatino Linotype" w:hAnsi="Palatino Linotype"/>
            <w:noProof/>
            <w:webHidden/>
            <w:rPrChange w:id="2006" w:author="root" w:date="2016-09-07T19:11:00Z">
              <w:rPr>
                <w:noProof/>
                <w:webHidden/>
              </w:rPr>
            </w:rPrChange>
          </w:rPr>
          <w:tab/>
        </w:r>
        <w:r w:rsidRPr="00857EB8">
          <w:rPr>
            <w:rFonts w:ascii="Palatino Linotype" w:hAnsi="Palatino Linotype"/>
            <w:noProof/>
            <w:webHidden/>
            <w:rPrChange w:id="2007" w:author="root" w:date="2016-09-07T19:11:00Z">
              <w:rPr>
                <w:noProof/>
                <w:webHidden/>
              </w:rPr>
            </w:rPrChange>
          </w:rPr>
          <w:fldChar w:fldCharType="begin"/>
        </w:r>
        <w:r w:rsidRPr="00857EB8">
          <w:rPr>
            <w:rFonts w:ascii="Palatino Linotype" w:hAnsi="Palatino Linotype"/>
            <w:noProof/>
            <w:webHidden/>
            <w:rPrChange w:id="2008" w:author="root" w:date="2016-09-07T19:11:00Z">
              <w:rPr>
                <w:noProof/>
                <w:webHidden/>
              </w:rPr>
            </w:rPrChange>
          </w:rPr>
          <w:instrText xml:space="preserve"> PAGEREF _Toc461038827 \h </w:instrText>
        </w:r>
      </w:ins>
      <w:r w:rsidRPr="00857EB8">
        <w:rPr>
          <w:rFonts w:ascii="Palatino Linotype" w:hAnsi="Palatino Linotype"/>
          <w:noProof/>
          <w:webHidden/>
          <w:rPrChange w:id="2009" w:author="root" w:date="2016-09-07T19:11:00Z">
            <w:rPr>
              <w:rFonts w:ascii="Palatino Linotype" w:hAnsi="Palatino Linotype"/>
              <w:noProof/>
              <w:webHidden/>
            </w:rPr>
          </w:rPrChange>
        </w:rPr>
      </w:r>
      <w:r w:rsidRPr="00857EB8">
        <w:rPr>
          <w:rFonts w:ascii="Palatino Linotype" w:hAnsi="Palatino Linotype"/>
          <w:noProof/>
          <w:webHidden/>
          <w:rPrChange w:id="2010" w:author="root" w:date="2016-09-07T19:11:00Z">
            <w:rPr>
              <w:noProof/>
              <w:webHidden/>
            </w:rPr>
          </w:rPrChange>
        </w:rPr>
        <w:fldChar w:fldCharType="separate"/>
      </w:r>
      <w:ins w:id="2011" w:author="root" w:date="2016-09-08T18:43:00Z">
        <w:r w:rsidR="00E516AC">
          <w:rPr>
            <w:rFonts w:ascii="Palatino Linotype" w:hAnsi="Palatino Linotype"/>
            <w:noProof/>
            <w:webHidden/>
          </w:rPr>
          <w:t>49</w:t>
        </w:r>
      </w:ins>
      <w:ins w:id="2012" w:author="root" w:date="2016-09-07T19:11:00Z">
        <w:r w:rsidRPr="00857EB8">
          <w:rPr>
            <w:rFonts w:ascii="Palatino Linotype" w:hAnsi="Palatino Linotype"/>
            <w:noProof/>
            <w:webHidden/>
            <w:rPrChange w:id="2013" w:author="root" w:date="2016-09-07T19:11:00Z">
              <w:rPr>
                <w:noProof/>
                <w:webHidden/>
              </w:rPr>
            </w:rPrChange>
          </w:rPr>
          <w:fldChar w:fldCharType="end"/>
        </w:r>
        <w:r w:rsidRPr="00857EB8">
          <w:rPr>
            <w:rStyle w:val="Hipervnculo"/>
            <w:rFonts w:ascii="Palatino Linotype" w:hAnsi="Palatino Linotype"/>
            <w:noProof/>
            <w:rPrChange w:id="2014" w:author="root" w:date="2016-09-07T19:11:00Z">
              <w:rPr>
                <w:rStyle w:val="Hipervnculo"/>
                <w:noProof/>
              </w:rPr>
            </w:rPrChange>
          </w:rPr>
          <w:fldChar w:fldCharType="end"/>
        </w:r>
      </w:ins>
    </w:p>
    <w:p w14:paraId="11D250EC" w14:textId="77777777" w:rsidR="00857EB8" w:rsidRPr="00857EB8" w:rsidRDefault="00857EB8">
      <w:pPr>
        <w:pStyle w:val="Tabladeilustraciones"/>
        <w:tabs>
          <w:tab w:val="right" w:leader="dot" w:pos="8494"/>
        </w:tabs>
        <w:spacing w:line="360" w:lineRule="auto"/>
        <w:rPr>
          <w:ins w:id="2015" w:author="root" w:date="2016-09-07T19:11:00Z"/>
          <w:rFonts w:ascii="Palatino Linotype" w:eastAsiaTheme="minorEastAsia" w:hAnsi="Palatino Linotype"/>
          <w:noProof/>
          <w:lang w:eastAsia="es-ES"/>
          <w:rPrChange w:id="2016" w:author="root" w:date="2016-09-07T19:11:00Z">
            <w:rPr>
              <w:ins w:id="2017" w:author="root" w:date="2016-09-07T19:11:00Z"/>
              <w:rFonts w:eastAsiaTheme="minorEastAsia"/>
              <w:noProof/>
              <w:lang w:eastAsia="es-ES"/>
            </w:rPr>
          </w:rPrChange>
        </w:rPr>
        <w:pPrChange w:id="2018" w:author="root" w:date="2016-09-07T19:12:00Z">
          <w:pPr>
            <w:pStyle w:val="Tabladeilustraciones"/>
            <w:tabs>
              <w:tab w:val="right" w:leader="dot" w:pos="8494"/>
            </w:tabs>
          </w:pPr>
        </w:pPrChange>
      </w:pPr>
      <w:ins w:id="2019" w:author="root" w:date="2016-09-07T19:11:00Z">
        <w:r w:rsidRPr="00857EB8">
          <w:rPr>
            <w:rStyle w:val="Hipervnculo"/>
            <w:rFonts w:ascii="Palatino Linotype" w:hAnsi="Palatino Linotype"/>
            <w:noProof/>
            <w:rPrChange w:id="2020" w:author="root" w:date="2016-09-07T19:11:00Z">
              <w:rPr>
                <w:rStyle w:val="Hipervnculo"/>
                <w:noProof/>
              </w:rPr>
            </w:rPrChange>
          </w:rPr>
          <w:fldChar w:fldCharType="begin"/>
        </w:r>
        <w:r w:rsidRPr="00857EB8">
          <w:rPr>
            <w:rStyle w:val="Hipervnculo"/>
            <w:rFonts w:ascii="Palatino Linotype" w:hAnsi="Palatino Linotype"/>
            <w:noProof/>
            <w:rPrChange w:id="2021" w:author="root" w:date="2016-09-07T19:11:00Z">
              <w:rPr>
                <w:rStyle w:val="Hipervnculo"/>
                <w:noProof/>
              </w:rPr>
            </w:rPrChange>
          </w:rPr>
          <w:instrText xml:space="preserve"> </w:instrText>
        </w:r>
        <w:r w:rsidRPr="00857EB8">
          <w:rPr>
            <w:rFonts w:ascii="Palatino Linotype" w:hAnsi="Palatino Linotype"/>
            <w:noProof/>
            <w:rPrChange w:id="2022" w:author="root" w:date="2016-09-07T19:11:00Z">
              <w:rPr>
                <w:noProof/>
              </w:rPr>
            </w:rPrChange>
          </w:rPr>
          <w:instrText>HYPERLINK \l "_Toc461038828"</w:instrText>
        </w:r>
        <w:r w:rsidRPr="00857EB8">
          <w:rPr>
            <w:rStyle w:val="Hipervnculo"/>
            <w:rFonts w:ascii="Palatino Linotype" w:hAnsi="Palatino Linotype"/>
            <w:noProof/>
            <w:rPrChange w:id="2023" w:author="root" w:date="2016-09-07T19:11:00Z">
              <w:rPr>
                <w:rStyle w:val="Hipervnculo"/>
                <w:noProof/>
              </w:rPr>
            </w:rPrChange>
          </w:rPr>
          <w:instrText xml:space="preserve"> </w:instrText>
        </w:r>
        <w:r w:rsidRPr="00857EB8">
          <w:rPr>
            <w:rStyle w:val="Hipervnculo"/>
            <w:rFonts w:ascii="Palatino Linotype" w:hAnsi="Palatino Linotype"/>
            <w:noProof/>
            <w:rPrChange w:id="2024" w:author="root" w:date="2016-09-07T19:11:00Z">
              <w:rPr>
                <w:rStyle w:val="Hipervnculo"/>
                <w:noProof/>
              </w:rPr>
            </w:rPrChange>
          </w:rPr>
          <w:fldChar w:fldCharType="separate"/>
        </w:r>
        <w:r w:rsidRPr="00857EB8">
          <w:rPr>
            <w:rStyle w:val="Hipervnculo"/>
            <w:rFonts w:ascii="Palatino Linotype" w:hAnsi="Palatino Linotype"/>
            <w:noProof/>
            <w:rPrChange w:id="2025" w:author="root" w:date="2016-09-07T19:11:00Z">
              <w:rPr>
                <w:rStyle w:val="Hipervnculo"/>
                <w:noProof/>
              </w:rPr>
            </w:rPrChange>
          </w:rPr>
          <w:t>Figura 25 - Tabla con las posibilidades de los motores según los pines activos. Fuente: https://www.bananarobotics.com/shop/How-to-use-the-L298N-Dual-H-Bridge-Motor-Driver</w:t>
        </w:r>
        <w:r w:rsidRPr="00857EB8">
          <w:rPr>
            <w:rFonts w:ascii="Palatino Linotype" w:hAnsi="Palatino Linotype"/>
            <w:noProof/>
            <w:webHidden/>
            <w:rPrChange w:id="2026" w:author="root" w:date="2016-09-07T19:11:00Z">
              <w:rPr>
                <w:noProof/>
                <w:webHidden/>
              </w:rPr>
            </w:rPrChange>
          </w:rPr>
          <w:tab/>
        </w:r>
        <w:r w:rsidRPr="00857EB8">
          <w:rPr>
            <w:rFonts w:ascii="Palatino Linotype" w:hAnsi="Palatino Linotype"/>
            <w:noProof/>
            <w:webHidden/>
            <w:rPrChange w:id="2027" w:author="root" w:date="2016-09-07T19:11:00Z">
              <w:rPr>
                <w:noProof/>
                <w:webHidden/>
              </w:rPr>
            </w:rPrChange>
          </w:rPr>
          <w:fldChar w:fldCharType="begin"/>
        </w:r>
        <w:r w:rsidRPr="00857EB8">
          <w:rPr>
            <w:rFonts w:ascii="Palatino Linotype" w:hAnsi="Palatino Linotype"/>
            <w:noProof/>
            <w:webHidden/>
            <w:rPrChange w:id="2028" w:author="root" w:date="2016-09-07T19:11:00Z">
              <w:rPr>
                <w:noProof/>
                <w:webHidden/>
              </w:rPr>
            </w:rPrChange>
          </w:rPr>
          <w:instrText xml:space="preserve"> PAGEREF _Toc461038828 \h </w:instrText>
        </w:r>
      </w:ins>
      <w:r w:rsidRPr="00857EB8">
        <w:rPr>
          <w:rFonts w:ascii="Palatino Linotype" w:hAnsi="Palatino Linotype"/>
          <w:noProof/>
          <w:webHidden/>
          <w:rPrChange w:id="2029" w:author="root" w:date="2016-09-07T19:11:00Z">
            <w:rPr>
              <w:rFonts w:ascii="Palatino Linotype" w:hAnsi="Palatino Linotype"/>
              <w:noProof/>
              <w:webHidden/>
            </w:rPr>
          </w:rPrChange>
        </w:rPr>
      </w:r>
      <w:r w:rsidRPr="00857EB8">
        <w:rPr>
          <w:rFonts w:ascii="Palatino Linotype" w:hAnsi="Palatino Linotype"/>
          <w:noProof/>
          <w:webHidden/>
          <w:rPrChange w:id="2030" w:author="root" w:date="2016-09-07T19:11:00Z">
            <w:rPr>
              <w:noProof/>
              <w:webHidden/>
            </w:rPr>
          </w:rPrChange>
        </w:rPr>
        <w:fldChar w:fldCharType="separate"/>
      </w:r>
      <w:ins w:id="2031" w:author="root" w:date="2016-09-08T18:43:00Z">
        <w:r w:rsidR="00E516AC">
          <w:rPr>
            <w:rFonts w:ascii="Palatino Linotype" w:hAnsi="Palatino Linotype"/>
            <w:noProof/>
            <w:webHidden/>
          </w:rPr>
          <w:t>51</w:t>
        </w:r>
      </w:ins>
      <w:ins w:id="2032" w:author="root" w:date="2016-09-07T19:11:00Z">
        <w:r w:rsidRPr="00857EB8">
          <w:rPr>
            <w:rFonts w:ascii="Palatino Linotype" w:hAnsi="Palatino Linotype"/>
            <w:noProof/>
            <w:webHidden/>
            <w:rPrChange w:id="2033" w:author="root" w:date="2016-09-07T19:11:00Z">
              <w:rPr>
                <w:noProof/>
                <w:webHidden/>
              </w:rPr>
            </w:rPrChange>
          </w:rPr>
          <w:fldChar w:fldCharType="end"/>
        </w:r>
        <w:r w:rsidRPr="00857EB8">
          <w:rPr>
            <w:rStyle w:val="Hipervnculo"/>
            <w:rFonts w:ascii="Palatino Linotype" w:hAnsi="Palatino Linotype"/>
            <w:noProof/>
            <w:rPrChange w:id="2034" w:author="root" w:date="2016-09-07T19:11:00Z">
              <w:rPr>
                <w:rStyle w:val="Hipervnculo"/>
                <w:noProof/>
              </w:rPr>
            </w:rPrChange>
          </w:rPr>
          <w:fldChar w:fldCharType="end"/>
        </w:r>
      </w:ins>
    </w:p>
    <w:p w14:paraId="4C773777" w14:textId="77777777" w:rsidR="00857EB8" w:rsidRPr="00857EB8" w:rsidRDefault="00857EB8">
      <w:pPr>
        <w:pStyle w:val="Tabladeilustraciones"/>
        <w:tabs>
          <w:tab w:val="right" w:leader="dot" w:pos="8494"/>
        </w:tabs>
        <w:spacing w:line="360" w:lineRule="auto"/>
        <w:rPr>
          <w:ins w:id="2035" w:author="root" w:date="2016-09-07T19:11:00Z"/>
          <w:rFonts w:ascii="Palatino Linotype" w:eastAsiaTheme="minorEastAsia" w:hAnsi="Palatino Linotype"/>
          <w:noProof/>
          <w:lang w:eastAsia="es-ES"/>
          <w:rPrChange w:id="2036" w:author="root" w:date="2016-09-07T19:11:00Z">
            <w:rPr>
              <w:ins w:id="2037" w:author="root" w:date="2016-09-07T19:11:00Z"/>
              <w:rFonts w:eastAsiaTheme="minorEastAsia"/>
              <w:noProof/>
              <w:lang w:eastAsia="es-ES"/>
            </w:rPr>
          </w:rPrChange>
        </w:rPr>
        <w:pPrChange w:id="2038" w:author="root" w:date="2016-09-07T19:12:00Z">
          <w:pPr>
            <w:pStyle w:val="Tabladeilustraciones"/>
            <w:tabs>
              <w:tab w:val="right" w:leader="dot" w:pos="8494"/>
            </w:tabs>
          </w:pPr>
        </w:pPrChange>
      </w:pPr>
      <w:ins w:id="2039" w:author="root" w:date="2016-09-07T19:11:00Z">
        <w:r w:rsidRPr="00857EB8">
          <w:rPr>
            <w:rStyle w:val="Hipervnculo"/>
            <w:rFonts w:ascii="Palatino Linotype" w:hAnsi="Palatino Linotype"/>
            <w:noProof/>
            <w:rPrChange w:id="2040" w:author="root" w:date="2016-09-07T19:11:00Z">
              <w:rPr>
                <w:rStyle w:val="Hipervnculo"/>
                <w:noProof/>
              </w:rPr>
            </w:rPrChange>
          </w:rPr>
          <w:lastRenderedPageBreak/>
          <w:fldChar w:fldCharType="begin"/>
        </w:r>
        <w:r w:rsidRPr="00857EB8">
          <w:rPr>
            <w:rStyle w:val="Hipervnculo"/>
            <w:rFonts w:ascii="Palatino Linotype" w:hAnsi="Palatino Linotype"/>
            <w:noProof/>
            <w:rPrChange w:id="2041" w:author="root" w:date="2016-09-07T19:11:00Z">
              <w:rPr>
                <w:rStyle w:val="Hipervnculo"/>
                <w:noProof/>
              </w:rPr>
            </w:rPrChange>
          </w:rPr>
          <w:instrText xml:space="preserve"> </w:instrText>
        </w:r>
        <w:r w:rsidRPr="00857EB8">
          <w:rPr>
            <w:rFonts w:ascii="Palatino Linotype" w:hAnsi="Palatino Linotype"/>
            <w:noProof/>
            <w:rPrChange w:id="2042" w:author="root" w:date="2016-09-07T19:11:00Z">
              <w:rPr>
                <w:noProof/>
              </w:rPr>
            </w:rPrChange>
          </w:rPr>
          <w:instrText>HYPERLINK \l "_Toc461038829"</w:instrText>
        </w:r>
        <w:r w:rsidRPr="00857EB8">
          <w:rPr>
            <w:rStyle w:val="Hipervnculo"/>
            <w:rFonts w:ascii="Palatino Linotype" w:hAnsi="Palatino Linotype"/>
            <w:noProof/>
            <w:rPrChange w:id="2043" w:author="root" w:date="2016-09-07T19:11:00Z">
              <w:rPr>
                <w:rStyle w:val="Hipervnculo"/>
                <w:noProof/>
              </w:rPr>
            </w:rPrChange>
          </w:rPr>
          <w:instrText xml:space="preserve"> </w:instrText>
        </w:r>
        <w:r w:rsidRPr="00857EB8">
          <w:rPr>
            <w:rStyle w:val="Hipervnculo"/>
            <w:rFonts w:ascii="Palatino Linotype" w:hAnsi="Palatino Linotype"/>
            <w:noProof/>
            <w:rPrChange w:id="2044" w:author="root" w:date="2016-09-07T19:11:00Z">
              <w:rPr>
                <w:rStyle w:val="Hipervnculo"/>
                <w:noProof/>
              </w:rPr>
            </w:rPrChange>
          </w:rPr>
          <w:fldChar w:fldCharType="separate"/>
        </w:r>
        <w:r w:rsidRPr="00857EB8">
          <w:rPr>
            <w:rStyle w:val="Hipervnculo"/>
            <w:rFonts w:ascii="Palatino Linotype" w:hAnsi="Palatino Linotype"/>
            <w:noProof/>
            <w:rPrChange w:id="2045" w:author="root" w:date="2016-09-07T19:11:00Z">
              <w:rPr>
                <w:rStyle w:val="Hipervnculo"/>
                <w:noProof/>
              </w:rPr>
            </w:rPrChange>
          </w:rPr>
          <w:t>Figura 26 - Marcador con id 8 proporcionado por JSARToolKit. Fuente: Propia.</w:t>
        </w:r>
        <w:r w:rsidRPr="00857EB8">
          <w:rPr>
            <w:rFonts w:ascii="Palatino Linotype" w:hAnsi="Palatino Linotype"/>
            <w:noProof/>
            <w:webHidden/>
            <w:rPrChange w:id="2046" w:author="root" w:date="2016-09-07T19:11:00Z">
              <w:rPr>
                <w:noProof/>
                <w:webHidden/>
              </w:rPr>
            </w:rPrChange>
          </w:rPr>
          <w:tab/>
        </w:r>
        <w:r w:rsidRPr="00857EB8">
          <w:rPr>
            <w:rFonts w:ascii="Palatino Linotype" w:hAnsi="Palatino Linotype"/>
            <w:noProof/>
            <w:webHidden/>
            <w:rPrChange w:id="2047" w:author="root" w:date="2016-09-07T19:11:00Z">
              <w:rPr>
                <w:noProof/>
                <w:webHidden/>
              </w:rPr>
            </w:rPrChange>
          </w:rPr>
          <w:fldChar w:fldCharType="begin"/>
        </w:r>
        <w:r w:rsidRPr="00857EB8">
          <w:rPr>
            <w:rFonts w:ascii="Palatino Linotype" w:hAnsi="Palatino Linotype"/>
            <w:noProof/>
            <w:webHidden/>
            <w:rPrChange w:id="2048" w:author="root" w:date="2016-09-07T19:11:00Z">
              <w:rPr>
                <w:noProof/>
                <w:webHidden/>
              </w:rPr>
            </w:rPrChange>
          </w:rPr>
          <w:instrText xml:space="preserve"> PAGEREF _Toc461038829 \h </w:instrText>
        </w:r>
      </w:ins>
      <w:r w:rsidRPr="00857EB8">
        <w:rPr>
          <w:rFonts w:ascii="Palatino Linotype" w:hAnsi="Palatino Linotype"/>
          <w:noProof/>
          <w:webHidden/>
          <w:rPrChange w:id="2049" w:author="root" w:date="2016-09-07T19:11:00Z">
            <w:rPr>
              <w:rFonts w:ascii="Palatino Linotype" w:hAnsi="Palatino Linotype"/>
              <w:noProof/>
              <w:webHidden/>
            </w:rPr>
          </w:rPrChange>
        </w:rPr>
      </w:r>
      <w:r w:rsidRPr="00857EB8">
        <w:rPr>
          <w:rFonts w:ascii="Palatino Linotype" w:hAnsi="Palatino Linotype"/>
          <w:noProof/>
          <w:webHidden/>
          <w:rPrChange w:id="2050" w:author="root" w:date="2016-09-07T19:11:00Z">
            <w:rPr>
              <w:noProof/>
              <w:webHidden/>
            </w:rPr>
          </w:rPrChange>
        </w:rPr>
        <w:fldChar w:fldCharType="separate"/>
      </w:r>
      <w:ins w:id="2051" w:author="root" w:date="2016-09-08T18:43:00Z">
        <w:r w:rsidR="00E516AC">
          <w:rPr>
            <w:rFonts w:ascii="Palatino Linotype" w:hAnsi="Palatino Linotype"/>
            <w:noProof/>
            <w:webHidden/>
          </w:rPr>
          <w:t>52</w:t>
        </w:r>
      </w:ins>
      <w:ins w:id="2052" w:author="root" w:date="2016-09-07T19:11:00Z">
        <w:r w:rsidRPr="00857EB8">
          <w:rPr>
            <w:rFonts w:ascii="Palatino Linotype" w:hAnsi="Palatino Linotype"/>
            <w:noProof/>
            <w:webHidden/>
            <w:rPrChange w:id="2053" w:author="root" w:date="2016-09-07T19:11:00Z">
              <w:rPr>
                <w:noProof/>
                <w:webHidden/>
              </w:rPr>
            </w:rPrChange>
          </w:rPr>
          <w:fldChar w:fldCharType="end"/>
        </w:r>
        <w:r w:rsidRPr="00857EB8">
          <w:rPr>
            <w:rStyle w:val="Hipervnculo"/>
            <w:rFonts w:ascii="Palatino Linotype" w:hAnsi="Palatino Linotype"/>
            <w:noProof/>
            <w:rPrChange w:id="2054" w:author="root" w:date="2016-09-07T19:11:00Z">
              <w:rPr>
                <w:rStyle w:val="Hipervnculo"/>
                <w:noProof/>
              </w:rPr>
            </w:rPrChange>
          </w:rPr>
          <w:fldChar w:fldCharType="end"/>
        </w:r>
      </w:ins>
    </w:p>
    <w:p w14:paraId="14979FE2" w14:textId="77777777" w:rsidR="00857EB8" w:rsidRPr="00857EB8" w:rsidRDefault="00857EB8">
      <w:pPr>
        <w:pStyle w:val="Tabladeilustraciones"/>
        <w:tabs>
          <w:tab w:val="right" w:leader="dot" w:pos="8494"/>
        </w:tabs>
        <w:spacing w:line="360" w:lineRule="auto"/>
        <w:rPr>
          <w:ins w:id="2055" w:author="root" w:date="2016-09-07T19:11:00Z"/>
          <w:rFonts w:ascii="Palatino Linotype" w:eastAsiaTheme="minorEastAsia" w:hAnsi="Palatino Linotype"/>
          <w:noProof/>
          <w:lang w:eastAsia="es-ES"/>
          <w:rPrChange w:id="2056" w:author="root" w:date="2016-09-07T19:11:00Z">
            <w:rPr>
              <w:ins w:id="2057" w:author="root" w:date="2016-09-07T19:11:00Z"/>
              <w:rFonts w:eastAsiaTheme="minorEastAsia"/>
              <w:noProof/>
              <w:lang w:eastAsia="es-ES"/>
            </w:rPr>
          </w:rPrChange>
        </w:rPr>
        <w:pPrChange w:id="2058" w:author="root" w:date="2016-09-07T19:12:00Z">
          <w:pPr>
            <w:pStyle w:val="Tabladeilustraciones"/>
            <w:tabs>
              <w:tab w:val="right" w:leader="dot" w:pos="8494"/>
            </w:tabs>
          </w:pPr>
        </w:pPrChange>
      </w:pPr>
      <w:ins w:id="2059" w:author="root" w:date="2016-09-07T19:11:00Z">
        <w:r w:rsidRPr="00857EB8">
          <w:rPr>
            <w:rStyle w:val="Hipervnculo"/>
            <w:rFonts w:ascii="Palatino Linotype" w:hAnsi="Palatino Linotype"/>
            <w:noProof/>
            <w:rPrChange w:id="2060" w:author="root" w:date="2016-09-07T19:11:00Z">
              <w:rPr>
                <w:rStyle w:val="Hipervnculo"/>
                <w:noProof/>
              </w:rPr>
            </w:rPrChange>
          </w:rPr>
          <w:fldChar w:fldCharType="begin"/>
        </w:r>
        <w:r w:rsidRPr="00857EB8">
          <w:rPr>
            <w:rStyle w:val="Hipervnculo"/>
            <w:rFonts w:ascii="Palatino Linotype" w:hAnsi="Palatino Linotype"/>
            <w:noProof/>
            <w:rPrChange w:id="2061" w:author="root" w:date="2016-09-07T19:11:00Z">
              <w:rPr>
                <w:rStyle w:val="Hipervnculo"/>
                <w:noProof/>
              </w:rPr>
            </w:rPrChange>
          </w:rPr>
          <w:instrText xml:space="preserve"> </w:instrText>
        </w:r>
        <w:r w:rsidRPr="00857EB8">
          <w:rPr>
            <w:rFonts w:ascii="Palatino Linotype" w:hAnsi="Palatino Linotype"/>
            <w:noProof/>
            <w:rPrChange w:id="2062" w:author="root" w:date="2016-09-07T19:11:00Z">
              <w:rPr>
                <w:noProof/>
              </w:rPr>
            </w:rPrChange>
          </w:rPr>
          <w:instrText>HYPERLINK "C:\\Users\\root\\Downloads\\Memoria.docx" \l "_Toc461038830"</w:instrText>
        </w:r>
        <w:r w:rsidRPr="00857EB8">
          <w:rPr>
            <w:rStyle w:val="Hipervnculo"/>
            <w:rFonts w:ascii="Palatino Linotype" w:hAnsi="Palatino Linotype"/>
            <w:noProof/>
            <w:rPrChange w:id="2063" w:author="root" w:date="2016-09-07T19:11:00Z">
              <w:rPr>
                <w:rStyle w:val="Hipervnculo"/>
                <w:noProof/>
              </w:rPr>
            </w:rPrChange>
          </w:rPr>
          <w:instrText xml:space="preserve"> </w:instrText>
        </w:r>
        <w:r w:rsidRPr="00857EB8">
          <w:rPr>
            <w:rStyle w:val="Hipervnculo"/>
            <w:rFonts w:ascii="Palatino Linotype" w:hAnsi="Palatino Linotype"/>
            <w:noProof/>
            <w:rPrChange w:id="2064" w:author="root" w:date="2016-09-07T19:11:00Z">
              <w:rPr>
                <w:rStyle w:val="Hipervnculo"/>
                <w:noProof/>
              </w:rPr>
            </w:rPrChange>
          </w:rPr>
          <w:fldChar w:fldCharType="separate"/>
        </w:r>
        <w:r w:rsidRPr="00857EB8">
          <w:rPr>
            <w:rStyle w:val="Hipervnculo"/>
            <w:rFonts w:ascii="Palatino Linotype" w:hAnsi="Palatino Linotype"/>
            <w:noProof/>
            <w:rPrChange w:id="2065" w:author="root" w:date="2016-09-07T19:11:00Z">
              <w:rPr>
                <w:rStyle w:val="Hipervnculo"/>
                <w:noProof/>
              </w:rPr>
            </w:rPrChange>
          </w:rPr>
          <w:t>Figura 27 - Puerta y barril usados en el minijuego. Fuente: Propia.</w:t>
        </w:r>
        <w:r w:rsidRPr="00857EB8">
          <w:rPr>
            <w:rFonts w:ascii="Palatino Linotype" w:hAnsi="Palatino Linotype"/>
            <w:noProof/>
            <w:webHidden/>
            <w:rPrChange w:id="2066" w:author="root" w:date="2016-09-07T19:11:00Z">
              <w:rPr>
                <w:noProof/>
                <w:webHidden/>
              </w:rPr>
            </w:rPrChange>
          </w:rPr>
          <w:tab/>
        </w:r>
        <w:r w:rsidRPr="00857EB8">
          <w:rPr>
            <w:rFonts w:ascii="Palatino Linotype" w:hAnsi="Palatino Linotype"/>
            <w:noProof/>
            <w:webHidden/>
            <w:rPrChange w:id="2067" w:author="root" w:date="2016-09-07T19:11:00Z">
              <w:rPr>
                <w:noProof/>
                <w:webHidden/>
              </w:rPr>
            </w:rPrChange>
          </w:rPr>
          <w:fldChar w:fldCharType="begin"/>
        </w:r>
        <w:r w:rsidRPr="00857EB8">
          <w:rPr>
            <w:rFonts w:ascii="Palatino Linotype" w:hAnsi="Palatino Linotype"/>
            <w:noProof/>
            <w:webHidden/>
            <w:rPrChange w:id="2068" w:author="root" w:date="2016-09-07T19:11:00Z">
              <w:rPr>
                <w:noProof/>
                <w:webHidden/>
              </w:rPr>
            </w:rPrChange>
          </w:rPr>
          <w:instrText xml:space="preserve"> PAGEREF _Toc461038830 \h </w:instrText>
        </w:r>
      </w:ins>
      <w:r w:rsidRPr="00857EB8">
        <w:rPr>
          <w:rFonts w:ascii="Palatino Linotype" w:hAnsi="Palatino Linotype"/>
          <w:noProof/>
          <w:webHidden/>
          <w:rPrChange w:id="2069" w:author="root" w:date="2016-09-07T19:11:00Z">
            <w:rPr>
              <w:rFonts w:ascii="Palatino Linotype" w:hAnsi="Palatino Linotype"/>
              <w:noProof/>
              <w:webHidden/>
            </w:rPr>
          </w:rPrChange>
        </w:rPr>
      </w:r>
      <w:r w:rsidRPr="00857EB8">
        <w:rPr>
          <w:rFonts w:ascii="Palatino Linotype" w:hAnsi="Palatino Linotype"/>
          <w:noProof/>
          <w:webHidden/>
          <w:rPrChange w:id="2070" w:author="root" w:date="2016-09-07T19:11:00Z">
            <w:rPr>
              <w:noProof/>
              <w:webHidden/>
            </w:rPr>
          </w:rPrChange>
        </w:rPr>
        <w:fldChar w:fldCharType="separate"/>
      </w:r>
      <w:ins w:id="2071" w:author="root" w:date="2016-09-08T18:43:00Z">
        <w:r w:rsidR="00E516AC">
          <w:rPr>
            <w:rFonts w:ascii="Palatino Linotype" w:hAnsi="Palatino Linotype"/>
            <w:noProof/>
            <w:webHidden/>
          </w:rPr>
          <w:t>54</w:t>
        </w:r>
      </w:ins>
      <w:ins w:id="2072" w:author="root" w:date="2016-09-07T19:11:00Z">
        <w:r w:rsidRPr="00857EB8">
          <w:rPr>
            <w:rFonts w:ascii="Palatino Linotype" w:hAnsi="Palatino Linotype"/>
            <w:noProof/>
            <w:webHidden/>
            <w:rPrChange w:id="2073" w:author="root" w:date="2016-09-07T19:11:00Z">
              <w:rPr>
                <w:noProof/>
                <w:webHidden/>
              </w:rPr>
            </w:rPrChange>
          </w:rPr>
          <w:fldChar w:fldCharType="end"/>
        </w:r>
        <w:r w:rsidRPr="00857EB8">
          <w:rPr>
            <w:rStyle w:val="Hipervnculo"/>
            <w:rFonts w:ascii="Palatino Linotype" w:hAnsi="Palatino Linotype"/>
            <w:noProof/>
            <w:rPrChange w:id="2074" w:author="root" w:date="2016-09-07T19:11:00Z">
              <w:rPr>
                <w:rStyle w:val="Hipervnculo"/>
                <w:noProof/>
              </w:rPr>
            </w:rPrChange>
          </w:rPr>
          <w:fldChar w:fldCharType="end"/>
        </w:r>
      </w:ins>
    </w:p>
    <w:p w14:paraId="17DD57CD" w14:textId="77777777" w:rsidR="00857EB8" w:rsidRPr="00857EB8" w:rsidRDefault="00857EB8">
      <w:pPr>
        <w:pStyle w:val="Tabladeilustraciones"/>
        <w:tabs>
          <w:tab w:val="right" w:leader="dot" w:pos="8494"/>
        </w:tabs>
        <w:spacing w:line="360" w:lineRule="auto"/>
        <w:rPr>
          <w:ins w:id="2075" w:author="root" w:date="2016-09-07T19:11:00Z"/>
          <w:rFonts w:ascii="Palatino Linotype" w:eastAsiaTheme="minorEastAsia" w:hAnsi="Palatino Linotype"/>
          <w:noProof/>
          <w:lang w:eastAsia="es-ES"/>
          <w:rPrChange w:id="2076" w:author="root" w:date="2016-09-07T19:11:00Z">
            <w:rPr>
              <w:ins w:id="2077" w:author="root" w:date="2016-09-07T19:11:00Z"/>
              <w:rFonts w:eastAsiaTheme="minorEastAsia"/>
              <w:noProof/>
              <w:lang w:eastAsia="es-ES"/>
            </w:rPr>
          </w:rPrChange>
        </w:rPr>
        <w:pPrChange w:id="2078" w:author="root" w:date="2016-09-07T19:12:00Z">
          <w:pPr>
            <w:pStyle w:val="Tabladeilustraciones"/>
            <w:tabs>
              <w:tab w:val="right" w:leader="dot" w:pos="8494"/>
            </w:tabs>
          </w:pPr>
        </w:pPrChange>
      </w:pPr>
      <w:ins w:id="2079" w:author="root" w:date="2016-09-07T19:11:00Z">
        <w:r w:rsidRPr="00857EB8">
          <w:rPr>
            <w:rStyle w:val="Hipervnculo"/>
            <w:rFonts w:ascii="Palatino Linotype" w:hAnsi="Palatino Linotype"/>
            <w:noProof/>
            <w:rPrChange w:id="2080" w:author="root" w:date="2016-09-07T19:11:00Z">
              <w:rPr>
                <w:rStyle w:val="Hipervnculo"/>
                <w:noProof/>
              </w:rPr>
            </w:rPrChange>
          </w:rPr>
          <w:fldChar w:fldCharType="begin"/>
        </w:r>
        <w:r w:rsidRPr="00857EB8">
          <w:rPr>
            <w:rStyle w:val="Hipervnculo"/>
            <w:rFonts w:ascii="Palatino Linotype" w:hAnsi="Palatino Linotype"/>
            <w:noProof/>
            <w:rPrChange w:id="2081" w:author="root" w:date="2016-09-07T19:11:00Z">
              <w:rPr>
                <w:rStyle w:val="Hipervnculo"/>
                <w:noProof/>
              </w:rPr>
            </w:rPrChange>
          </w:rPr>
          <w:instrText xml:space="preserve"> </w:instrText>
        </w:r>
        <w:r w:rsidRPr="00857EB8">
          <w:rPr>
            <w:rFonts w:ascii="Palatino Linotype" w:hAnsi="Palatino Linotype"/>
            <w:noProof/>
            <w:rPrChange w:id="2082" w:author="root" w:date="2016-09-07T19:11:00Z">
              <w:rPr>
                <w:noProof/>
              </w:rPr>
            </w:rPrChange>
          </w:rPr>
          <w:instrText>HYPERLINK "C:\\Users\\root\\Downloads\\Memoria.docx" \l "_Toc461038831"</w:instrText>
        </w:r>
        <w:r w:rsidRPr="00857EB8">
          <w:rPr>
            <w:rStyle w:val="Hipervnculo"/>
            <w:rFonts w:ascii="Palatino Linotype" w:hAnsi="Palatino Linotype"/>
            <w:noProof/>
            <w:rPrChange w:id="2083" w:author="root" w:date="2016-09-07T19:11:00Z">
              <w:rPr>
                <w:rStyle w:val="Hipervnculo"/>
                <w:noProof/>
              </w:rPr>
            </w:rPrChange>
          </w:rPr>
          <w:instrText xml:space="preserve"> </w:instrText>
        </w:r>
        <w:r w:rsidRPr="00857EB8">
          <w:rPr>
            <w:rStyle w:val="Hipervnculo"/>
            <w:rFonts w:ascii="Palatino Linotype" w:hAnsi="Palatino Linotype"/>
            <w:noProof/>
            <w:rPrChange w:id="2084" w:author="root" w:date="2016-09-07T19:11:00Z">
              <w:rPr>
                <w:rStyle w:val="Hipervnculo"/>
                <w:noProof/>
              </w:rPr>
            </w:rPrChange>
          </w:rPr>
          <w:fldChar w:fldCharType="separate"/>
        </w:r>
        <w:r w:rsidRPr="00857EB8">
          <w:rPr>
            <w:rStyle w:val="Hipervnculo"/>
            <w:rFonts w:ascii="Palatino Linotype" w:hAnsi="Palatino Linotype"/>
            <w:noProof/>
            <w:rPrChange w:id="2085" w:author="root" w:date="2016-09-07T19:11:00Z">
              <w:rPr>
                <w:rStyle w:val="Hipervnculo"/>
                <w:noProof/>
              </w:rPr>
            </w:rPrChange>
          </w:rPr>
          <w:t>Figura 28 - Cubos utilizados en la fase de programación. Fuente: Propia.</w:t>
        </w:r>
        <w:r w:rsidRPr="00857EB8">
          <w:rPr>
            <w:rFonts w:ascii="Palatino Linotype" w:hAnsi="Palatino Linotype"/>
            <w:noProof/>
            <w:webHidden/>
            <w:rPrChange w:id="2086" w:author="root" w:date="2016-09-07T19:11:00Z">
              <w:rPr>
                <w:noProof/>
                <w:webHidden/>
              </w:rPr>
            </w:rPrChange>
          </w:rPr>
          <w:tab/>
        </w:r>
        <w:r w:rsidRPr="00857EB8">
          <w:rPr>
            <w:rFonts w:ascii="Palatino Linotype" w:hAnsi="Palatino Linotype"/>
            <w:noProof/>
            <w:webHidden/>
            <w:rPrChange w:id="2087" w:author="root" w:date="2016-09-07T19:11:00Z">
              <w:rPr>
                <w:noProof/>
                <w:webHidden/>
              </w:rPr>
            </w:rPrChange>
          </w:rPr>
          <w:fldChar w:fldCharType="begin"/>
        </w:r>
        <w:r w:rsidRPr="00857EB8">
          <w:rPr>
            <w:rFonts w:ascii="Palatino Linotype" w:hAnsi="Palatino Linotype"/>
            <w:noProof/>
            <w:webHidden/>
            <w:rPrChange w:id="2088" w:author="root" w:date="2016-09-07T19:11:00Z">
              <w:rPr>
                <w:noProof/>
                <w:webHidden/>
              </w:rPr>
            </w:rPrChange>
          </w:rPr>
          <w:instrText xml:space="preserve"> PAGEREF _Toc461038831 \h </w:instrText>
        </w:r>
      </w:ins>
      <w:r w:rsidRPr="00857EB8">
        <w:rPr>
          <w:rFonts w:ascii="Palatino Linotype" w:hAnsi="Palatino Linotype"/>
          <w:noProof/>
          <w:webHidden/>
          <w:rPrChange w:id="2089" w:author="root" w:date="2016-09-07T19:11:00Z">
            <w:rPr>
              <w:rFonts w:ascii="Palatino Linotype" w:hAnsi="Palatino Linotype"/>
              <w:noProof/>
              <w:webHidden/>
            </w:rPr>
          </w:rPrChange>
        </w:rPr>
      </w:r>
      <w:r w:rsidRPr="00857EB8">
        <w:rPr>
          <w:rFonts w:ascii="Palatino Linotype" w:hAnsi="Palatino Linotype"/>
          <w:noProof/>
          <w:webHidden/>
          <w:rPrChange w:id="2090" w:author="root" w:date="2016-09-07T19:11:00Z">
            <w:rPr>
              <w:noProof/>
              <w:webHidden/>
            </w:rPr>
          </w:rPrChange>
        </w:rPr>
        <w:fldChar w:fldCharType="separate"/>
      </w:r>
      <w:ins w:id="2091" w:author="root" w:date="2016-09-08T18:43:00Z">
        <w:r w:rsidR="00E516AC">
          <w:rPr>
            <w:rFonts w:ascii="Palatino Linotype" w:hAnsi="Palatino Linotype"/>
            <w:noProof/>
            <w:webHidden/>
          </w:rPr>
          <w:t>54</w:t>
        </w:r>
      </w:ins>
      <w:ins w:id="2092" w:author="root" w:date="2016-09-07T19:11:00Z">
        <w:r w:rsidRPr="00857EB8">
          <w:rPr>
            <w:rFonts w:ascii="Palatino Linotype" w:hAnsi="Palatino Linotype"/>
            <w:noProof/>
            <w:webHidden/>
            <w:rPrChange w:id="2093" w:author="root" w:date="2016-09-07T19:11:00Z">
              <w:rPr>
                <w:noProof/>
                <w:webHidden/>
              </w:rPr>
            </w:rPrChange>
          </w:rPr>
          <w:fldChar w:fldCharType="end"/>
        </w:r>
        <w:r w:rsidRPr="00857EB8">
          <w:rPr>
            <w:rStyle w:val="Hipervnculo"/>
            <w:rFonts w:ascii="Palatino Linotype" w:hAnsi="Palatino Linotype"/>
            <w:noProof/>
            <w:rPrChange w:id="2094" w:author="root" w:date="2016-09-07T19:11:00Z">
              <w:rPr>
                <w:rStyle w:val="Hipervnculo"/>
                <w:noProof/>
              </w:rPr>
            </w:rPrChange>
          </w:rPr>
          <w:fldChar w:fldCharType="end"/>
        </w:r>
      </w:ins>
    </w:p>
    <w:p w14:paraId="217E1DE1" w14:textId="77777777" w:rsidR="00857EB8" w:rsidRPr="00857EB8" w:rsidRDefault="00857EB8">
      <w:pPr>
        <w:pStyle w:val="Tabladeilustraciones"/>
        <w:tabs>
          <w:tab w:val="right" w:leader="dot" w:pos="8494"/>
        </w:tabs>
        <w:spacing w:line="360" w:lineRule="auto"/>
        <w:rPr>
          <w:ins w:id="2095" w:author="root" w:date="2016-09-07T19:11:00Z"/>
          <w:rFonts w:ascii="Palatino Linotype" w:eastAsiaTheme="minorEastAsia" w:hAnsi="Palatino Linotype"/>
          <w:noProof/>
          <w:lang w:eastAsia="es-ES"/>
          <w:rPrChange w:id="2096" w:author="root" w:date="2016-09-07T19:11:00Z">
            <w:rPr>
              <w:ins w:id="2097" w:author="root" w:date="2016-09-07T19:11:00Z"/>
              <w:rFonts w:eastAsiaTheme="minorEastAsia"/>
              <w:noProof/>
              <w:lang w:eastAsia="es-ES"/>
            </w:rPr>
          </w:rPrChange>
        </w:rPr>
        <w:pPrChange w:id="2098" w:author="root" w:date="2016-09-07T19:12:00Z">
          <w:pPr>
            <w:pStyle w:val="Tabladeilustraciones"/>
            <w:tabs>
              <w:tab w:val="right" w:leader="dot" w:pos="8494"/>
            </w:tabs>
          </w:pPr>
        </w:pPrChange>
      </w:pPr>
      <w:ins w:id="2099" w:author="root" w:date="2016-09-07T19:11:00Z">
        <w:r w:rsidRPr="00857EB8">
          <w:rPr>
            <w:rStyle w:val="Hipervnculo"/>
            <w:rFonts w:ascii="Palatino Linotype" w:hAnsi="Palatino Linotype"/>
            <w:noProof/>
            <w:rPrChange w:id="2100" w:author="root" w:date="2016-09-07T19:11:00Z">
              <w:rPr>
                <w:rStyle w:val="Hipervnculo"/>
                <w:noProof/>
              </w:rPr>
            </w:rPrChange>
          </w:rPr>
          <w:fldChar w:fldCharType="begin"/>
        </w:r>
        <w:r w:rsidRPr="00857EB8">
          <w:rPr>
            <w:rStyle w:val="Hipervnculo"/>
            <w:rFonts w:ascii="Palatino Linotype" w:hAnsi="Palatino Linotype"/>
            <w:noProof/>
            <w:rPrChange w:id="2101" w:author="root" w:date="2016-09-07T19:11:00Z">
              <w:rPr>
                <w:rStyle w:val="Hipervnculo"/>
                <w:noProof/>
              </w:rPr>
            </w:rPrChange>
          </w:rPr>
          <w:instrText xml:space="preserve"> </w:instrText>
        </w:r>
        <w:r w:rsidRPr="00857EB8">
          <w:rPr>
            <w:rFonts w:ascii="Palatino Linotype" w:hAnsi="Palatino Linotype"/>
            <w:noProof/>
            <w:rPrChange w:id="2102" w:author="root" w:date="2016-09-07T19:11:00Z">
              <w:rPr>
                <w:noProof/>
              </w:rPr>
            </w:rPrChange>
          </w:rPr>
          <w:instrText>HYPERLINK \l "_Toc461038832"</w:instrText>
        </w:r>
        <w:r w:rsidRPr="00857EB8">
          <w:rPr>
            <w:rStyle w:val="Hipervnculo"/>
            <w:rFonts w:ascii="Palatino Linotype" w:hAnsi="Palatino Linotype"/>
            <w:noProof/>
            <w:rPrChange w:id="2103" w:author="root" w:date="2016-09-07T19:11:00Z">
              <w:rPr>
                <w:rStyle w:val="Hipervnculo"/>
                <w:noProof/>
              </w:rPr>
            </w:rPrChange>
          </w:rPr>
          <w:instrText xml:space="preserve"> </w:instrText>
        </w:r>
        <w:r w:rsidRPr="00857EB8">
          <w:rPr>
            <w:rStyle w:val="Hipervnculo"/>
            <w:rFonts w:ascii="Palatino Linotype" w:hAnsi="Palatino Linotype"/>
            <w:noProof/>
            <w:rPrChange w:id="2104" w:author="root" w:date="2016-09-07T19:11:00Z">
              <w:rPr>
                <w:rStyle w:val="Hipervnculo"/>
                <w:noProof/>
              </w:rPr>
            </w:rPrChange>
          </w:rPr>
          <w:fldChar w:fldCharType="separate"/>
        </w:r>
        <w:r w:rsidRPr="00857EB8">
          <w:rPr>
            <w:rStyle w:val="Hipervnculo"/>
            <w:rFonts w:ascii="Palatino Linotype" w:hAnsi="Palatino Linotype"/>
            <w:noProof/>
            <w:rPrChange w:id="2105" w:author="root" w:date="2016-09-07T19:11:00Z">
              <w:rPr>
                <w:rStyle w:val="Hipervnculo"/>
                <w:noProof/>
              </w:rPr>
            </w:rPrChange>
          </w:rPr>
          <w:t>Figura 29 - Minijuego de los barriles implementado. Fuente: Propia.</w:t>
        </w:r>
        <w:r w:rsidRPr="00857EB8">
          <w:rPr>
            <w:rFonts w:ascii="Palatino Linotype" w:hAnsi="Palatino Linotype"/>
            <w:noProof/>
            <w:webHidden/>
            <w:rPrChange w:id="2106" w:author="root" w:date="2016-09-07T19:11:00Z">
              <w:rPr>
                <w:noProof/>
                <w:webHidden/>
              </w:rPr>
            </w:rPrChange>
          </w:rPr>
          <w:tab/>
        </w:r>
        <w:r w:rsidRPr="00857EB8">
          <w:rPr>
            <w:rFonts w:ascii="Palatino Linotype" w:hAnsi="Palatino Linotype"/>
            <w:noProof/>
            <w:webHidden/>
            <w:rPrChange w:id="2107" w:author="root" w:date="2016-09-07T19:11:00Z">
              <w:rPr>
                <w:noProof/>
                <w:webHidden/>
              </w:rPr>
            </w:rPrChange>
          </w:rPr>
          <w:fldChar w:fldCharType="begin"/>
        </w:r>
        <w:r w:rsidRPr="00857EB8">
          <w:rPr>
            <w:rFonts w:ascii="Palatino Linotype" w:hAnsi="Palatino Linotype"/>
            <w:noProof/>
            <w:webHidden/>
            <w:rPrChange w:id="2108" w:author="root" w:date="2016-09-07T19:11:00Z">
              <w:rPr>
                <w:noProof/>
                <w:webHidden/>
              </w:rPr>
            </w:rPrChange>
          </w:rPr>
          <w:instrText xml:space="preserve"> PAGEREF _Toc461038832 \h </w:instrText>
        </w:r>
      </w:ins>
      <w:r w:rsidRPr="00857EB8">
        <w:rPr>
          <w:rFonts w:ascii="Palatino Linotype" w:hAnsi="Palatino Linotype"/>
          <w:noProof/>
          <w:webHidden/>
          <w:rPrChange w:id="2109" w:author="root" w:date="2016-09-07T19:11:00Z">
            <w:rPr>
              <w:rFonts w:ascii="Palatino Linotype" w:hAnsi="Palatino Linotype"/>
              <w:noProof/>
              <w:webHidden/>
            </w:rPr>
          </w:rPrChange>
        </w:rPr>
      </w:r>
      <w:r w:rsidRPr="00857EB8">
        <w:rPr>
          <w:rFonts w:ascii="Palatino Linotype" w:hAnsi="Palatino Linotype"/>
          <w:noProof/>
          <w:webHidden/>
          <w:rPrChange w:id="2110" w:author="root" w:date="2016-09-07T19:11:00Z">
            <w:rPr>
              <w:noProof/>
              <w:webHidden/>
            </w:rPr>
          </w:rPrChange>
        </w:rPr>
        <w:fldChar w:fldCharType="separate"/>
      </w:r>
      <w:ins w:id="2111" w:author="root" w:date="2016-09-08T18:43:00Z">
        <w:r w:rsidR="00E516AC">
          <w:rPr>
            <w:rFonts w:ascii="Palatino Linotype" w:hAnsi="Palatino Linotype"/>
            <w:noProof/>
            <w:webHidden/>
          </w:rPr>
          <w:t>55</w:t>
        </w:r>
      </w:ins>
      <w:ins w:id="2112" w:author="root" w:date="2016-09-07T19:11:00Z">
        <w:r w:rsidRPr="00857EB8">
          <w:rPr>
            <w:rFonts w:ascii="Palatino Linotype" w:hAnsi="Palatino Linotype"/>
            <w:noProof/>
            <w:webHidden/>
            <w:rPrChange w:id="2113" w:author="root" w:date="2016-09-07T19:11:00Z">
              <w:rPr>
                <w:noProof/>
                <w:webHidden/>
              </w:rPr>
            </w:rPrChange>
          </w:rPr>
          <w:fldChar w:fldCharType="end"/>
        </w:r>
        <w:r w:rsidRPr="00857EB8">
          <w:rPr>
            <w:rStyle w:val="Hipervnculo"/>
            <w:rFonts w:ascii="Palatino Linotype" w:hAnsi="Palatino Linotype"/>
            <w:noProof/>
            <w:rPrChange w:id="2114" w:author="root" w:date="2016-09-07T19:11:00Z">
              <w:rPr>
                <w:rStyle w:val="Hipervnculo"/>
                <w:noProof/>
              </w:rPr>
            </w:rPrChange>
          </w:rPr>
          <w:fldChar w:fldCharType="end"/>
        </w:r>
      </w:ins>
    </w:p>
    <w:p w14:paraId="3B53833C" w14:textId="77777777" w:rsidR="00C030E8" w:rsidRPr="00857EB8" w:rsidDel="00857EB8" w:rsidRDefault="00C030E8" w:rsidP="00C030E8">
      <w:pPr>
        <w:pStyle w:val="Tabladeilustraciones"/>
        <w:tabs>
          <w:tab w:val="right" w:leader="dot" w:pos="8494"/>
        </w:tabs>
        <w:spacing w:before="120" w:line="360" w:lineRule="auto"/>
        <w:rPr>
          <w:del w:id="2115" w:author="root" w:date="2016-09-07T19:11:00Z"/>
          <w:rFonts w:ascii="Palatino Linotype" w:eastAsiaTheme="minorEastAsia" w:hAnsi="Palatino Linotype"/>
          <w:noProof/>
          <w:lang w:eastAsia="es-ES"/>
        </w:rPr>
      </w:pPr>
      <w:del w:id="2116" w:author="root" w:date="2016-09-07T19:11:00Z">
        <w:r w:rsidRPr="00857EB8" w:rsidDel="00857EB8">
          <w:rPr>
            <w:rPrChange w:id="2117" w:author="root" w:date="2016-09-07T19:11:00Z">
              <w:rPr>
                <w:rStyle w:val="Hipervnculo"/>
                <w:rFonts w:ascii="Palatino Linotype" w:hAnsi="Palatino Linotype"/>
                <w:noProof/>
              </w:rPr>
            </w:rPrChange>
          </w:rPr>
          <w:delText>Figura 1 - Perspectiva cónica en un pasillo.</w:delText>
        </w:r>
        <w:r w:rsidRPr="00857EB8" w:rsidDel="00857EB8">
          <w:rPr>
            <w:rFonts w:ascii="Palatino Linotype" w:hAnsi="Palatino Linotype"/>
            <w:noProof/>
            <w:webHidden/>
          </w:rPr>
          <w:tab/>
          <w:delText>21</w:delText>
        </w:r>
      </w:del>
    </w:p>
    <w:p w14:paraId="0DDE58E9" w14:textId="77777777" w:rsidR="00C030E8" w:rsidRPr="00857EB8" w:rsidDel="00857EB8" w:rsidRDefault="00C030E8" w:rsidP="00C030E8">
      <w:pPr>
        <w:pStyle w:val="Tabladeilustraciones"/>
        <w:tabs>
          <w:tab w:val="right" w:leader="dot" w:pos="8494"/>
        </w:tabs>
        <w:spacing w:before="120" w:line="360" w:lineRule="auto"/>
        <w:rPr>
          <w:del w:id="2118" w:author="root" w:date="2016-09-07T19:11:00Z"/>
          <w:rFonts w:ascii="Palatino Linotype" w:eastAsiaTheme="minorEastAsia" w:hAnsi="Palatino Linotype"/>
          <w:noProof/>
          <w:lang w:eastAsia="es-ES"/>
        </w:rPr>
      </w:pPr>
      <w:del w:id="2119" w:author="root" w:date="2016-09-07T19:11:00Z">
        <w:r w:rsidRPr="00857EB8" w:rsidDel="00857EB8">
          <w:rPr>
            <w:rPrChange w:id="2120" w:author="root" w:date="2016-09-07T19:11:00Z">
              <w:rPr>
                <w:rStyle w:val="Hipervnculo"/>
                <w:rFonts w:ascii="Palatino Linotype" w:hAnsi="Palatino Linotype"/>
                <w:noProof/>
              </w:rPr>
            </w:rPrChange>
          </w:rPr>
          <w:delText>Figura 2 - Vista del tablero en Trello.</w:delText>
        </w:r>
        <w:r w:rsidRPr="00857EB8" w:rsidDel="00857EB8">
          <w:rPr>
            <w:rFonts w:ascii="Palatino Linotype" w:hAnsi="Palatino Linotype"/>
            <w:noProof/>
            <w:webHidden/>
          </w:rPr>
          <w:tab/>
          <w:delText>25</w:delText>
        </w:r>
      </w:del>
    </w:p>
    <w:p w14:paraId="26059A65" w14:textId="77777777" w:rsidR="00C030E8" w:rsidRPr="00857EB8" w:rsidDel="00857EB8" w:rsidRDefault="00C030E8" w:rsidP="00C030E8">
      <w:pPr>
        <w:pStyle w:val="Tabladeilustraciones"/>
        <w:tabs>
          <w:tab w:val="right" w:leader="dot" w:pos="8494"/>
        </w:tabs>
        <w:spacing w:before="120" w:line="360" w:lineRule="auto"/>
        <w:rPr>
          <w:del w:id="2121" w:author="root" w:date="2016-09-07T19:11:00Z"/>
          <w:rFonts w:ascii="Palatino Linotype" w:eastAsiaTheme="minorEastAsia" w:hAnsi="Palatino Linotype"/>
          <w:noProof/>
          <w:lang w:eastAsia="es-ES"/>
        </w:rPr>
      </w:pPr>
      <w:del w:id="2122" w:author="root" w:date="2016-09-07T19:11:00Z">
        <w:r w:rsidRPr="00857EB8" w:rsidDel="00857EB8">
          <w:rPr>
            <w:rPrChange w:id="2123" w:author="root" w:date="2016-09-07T19:11:00Z">
              <w:rPr>
                <w:rStyle w:val="Hipervnculo"/>
                <w:rFonts w:ascii="Palatino Linotype" w:hAnsi="Palatino Linotype"/>
                <w:noProof/>
              </w:rPr>
            </w:rPrChange>
          </w:rPr>
          <w:delText>Figura 3 - Tercer boceto, exploradora.</w:delText>
        </w:r>
        <w:r w:rsidRPr="00857EB8" w:rsidDel="00857EB8">
          <w:rPr>
            <w:rFonts w:ascii="Palatino Linotype" w:hAnsi="Palatino Linotype"/>
            <w:noProof/>
            <w:webHidden/>
          </w:rPr>
          <w:tab/>
          <w:delText>27</w:delText>
        </w:r>
      </w:del>
    </w:p>
    <w:p w14:paraId="4000CD90" w14:textId="77777777" w:rsidR="00C030E8" w:rsidRPr="00857EB8" w:rsidDel="00857EB8" w:rsidRDefault="00C030E8" w:rsidP="00C030E8">
      <w:pPr>
        <w:pStyle w:val="Tabladeilustraciones"/>
        <w:tabs>
          <w:tab w:val="right" w:leader="dot" w:pos="8494"/>
        </w:tabs>
        <w:spacing w:before="120" w:line="360" w:lineRule="auto"/>
        <w:rPr>
          <w:del w:id="2124" w:author="root" w:date="2016-09-07T19:11:00Z"/>
          <w:rFonts w:ascii="Palatino Linotype" w:eastAsiaTheme="minorEastAsia" w:hAnsi="Palatino Linotype"/>
          <w:noProof/>
          <w:lang w:eastAsia="es-ES"/>
        </w:rPr>
      </w:pPr>
      <w:del w:id="2125" w:author="root" w:date="2016-09-07T19:11:00Z">
        <w:r w:rsidRPr="00857EB8" w:rsidDel="00857EB8">
          <w:rPr>
            <w:rPrChange w:id="2126" w:author="root" w:date="2016-09-07T19:11:00Z">
              <w:rPr>
                <w:rStyle w:val="Hipervnculo"/>
                <w:rFonts w:ascii="Palatino Linotype" w:hAnsi="Palatino Linotype"/>
                <w:noProof/>
              </w:rPr>
            </w:rPrChange>
          </w:rPr>
          <w:delText>Figura 4 - Segundo boceto, Sintel.</w:delText>
        </w:r>
        <w:r w:rsidRPr="00857EB8" w:rsidDel="00857EB8">
          <w:rPr>
            <w:rFonts w:ascii="Palatino Linotype" w:hAnsi="Palatino Linotype"/>
            <w:noProof/>
            <w:webHidden/>
          </w:rPr>
          <w:tab/>
          <w:delText>27</w:delText>
        </w:r>
      </w:del>
    </w:p>
    <w:p w14:paraId="79DAE1FA" w14:textId="77777777" w:rsidR="00C030E8" w:rsidRPr="00857EB8" w:rsidDel="00857EB8" w:rsidRDefault="00C030E8" w:rsidP="00C030E8">
      <w:pPr>
        <w:pStyle w:val="Tabladeilustraciones"/>
        <w:tabs>
          <w:tab w:val="right" w:leader="dot" w:pos="8494"/>
        </w:tabs>
        <w:spacing w:before="120" w:line="360" w:lineRule="auto"/>
        <w:rPr>
          <w:del w:id="2127" w:author="root" w:date="2016-09-07T19:11:00Z"/>
          <w:rFonts w:ascii="Palatino Linotype" w:eastAsiaTheme="minorEastAsia" w:hAnsi="Palatino Linotype"/>
          <w:noProof/>
          <w:lang w:eastAsia="es-ES"/>
        </w:rPr>
      </w:pPr>
      <w:del w:id="2128" w:author="root" w:date="2016-09-07T19:11:00Z">
        <w:r w:rsidRPr="00857EB8" w:rsidDel="00857EB8">
          <w:rPr>
            <w:rPrChange w:id="2129" w:author="root" w:date="2016-09-07T19:11:00Z">
              <w:rPr>
                <w:rStyle w:val="Hipervnculo"/>
                <w:rFonts w:ascii="Palatino Linotype" w:hAnsi="Palatino Linotype"/>
                <w:noProof/>
              </w:rPr>
            </w:rPrChange>
          </w:rPr>
          <w:delText>Figura 5 - Primer boceto, chica.</w:delText>
        </w:r>
        <w:r w:rsidRPr="00857EB8" w:rsidDel="00857EB8">
          <w:rPr>
            <w:rFonts w:ascii="Palatino Linotype" w:hAnsi="Palatino Linotype"/>
            <w:noProof/>
            <w:webHidden/>
          </w:rPr>
          <w:tab/>
          <w:delText>27</w:delText>
        </w:r>
      </w:del>
    </w:p>
    <w:p w14:paraId="5D1C3DC3" w14:textId="77777777" w:rsidR="00C030E8" w:rsidRPr="00857EB8" w:rsidDel="00857EB8" w:rsidRDefault="00C030E8" w:rsidP="00C030E8">
      <w:pPr>
        <w:pStyle w:val="Tabladeilustraciones"/>
        <w:tabs>
          <w:tab w:val="right" w:leader="dot" w:pos="8494"/>
        </w:tabs>
        <w:spacing w:before="120" w:line="360" w:lineRule="auto"/>
        <w:rPr>
          <w:del w:id="2130" w:author="root" w:date="2016-09-07T19:11:00Z"/>
          <w:rFonts w:ascii="Palatino Linotype" w:eastAsiaTheme="minorEastAsia" w:hAnsi="Palatino Linotype"/>
          <w:noProof/>
          <w:lang w:eastAsia="es-ES"/>
        </w:rPr>
      </w:pPr>
      <w:del w:id="2131" w:author="root" w:date="2016-09-07T19:11:00Z">
        <w:r w:rsidRPr="00857EB8" w:rsidDel="00857EB8">
          <w:rPr>
            <w:rPrChange w:id="2132" w:author="root" w:date="2016-09-07T19:11:00Z">
              <w:rPr>
                <w:rStyle w:val="Hipervnculo"/>
                <w:rFonts w:ascii="Palatino Linotype" w:hAnsi="Palatino Linotype"/>
                <w:noProof/>
              </w:rPr>
            </w:rPrChange>
          </w:rPr>
          <w:delText>Figura 6 - Cuerpo modelado</w:delText>
        </w:r>
        <w:r w:rsidRPr="00857EB8" w:rsidDel="00857EB8">
          <w:rPr>
            <w:rFonts w:ascii="Palatino Linotype" w:hAnsi="Palatino Linotype"/>
            <w:noProof/>
            <w:webHidden/>
          </w:rPr>
          <w:tab/>
          <w:delText>28</w:delText>
        </w:r>
      </w:del>
    </w:p>
    <w:p w14:paraId="1F7A4B1E" w14:textId="77777777" w:rsidR="00C030E8" w:rsidRPr="00857EB8" w:rsidDel="00857EB8" w:rsidRDefault="00C030E8" w:rsidP="00C030E8">
      <w:pPr>
        <w:pStyle w:val="Tabladeilustraciones"/>
        <w:tabs>
          <w:tab w:val="right" w:leader="dot" w:pos="8494"/>
        </w:tabs>
        <w:spacing w:before="120" w:line="360" w:lineRule="auto"/>
        <w:rPr>
          <w:del w:id="2133" w:author="root" w:date="2016-09-07T19:11:00Z"/>
          <w:rFonts w:ascii="Palatino Linotype" w:eastAsiaTheme="minorEastAsia" w:hAnsi="Palatino Linotype"/>
          <w:noProof/>
          <w:lang w:eastAsia="es-ES"/>
        </w:rPr>
      </w:pPr>
      <w:del w:id="2134" w:author="root" w:date="2016-09-07T19:11:00Z">
        <w:r w:rsidRPr="00857EB8" w:rsidDel="00857EB8">
          <w:rPr>
            <w:rPrChange w:id="2135" w:author="root" w:date="2016-09-07T19:11:00Z">
              <w:rPr>
                <w:rStyle w:val="Hipervnculo"/>
                <w:rFonts w:ascii="Palatino Linotype" w:hAnsi="Palatino Linotype"/>
                <w:noProof/>
              </w:rPr>
            </w:rPrChange>
          </w:rPr>
          <w:delText>Figura 7 - Cabeza terminada</w:delText>
        </w:r>
        <w:r w:rsidRPr="00857EB8" w:rsidDel="00857EB8">
          <w:rPr>
            <w:rFonts w:ascii="Palatino Linotype" w:hAnsi="Palatino Linotype"/>
            <w:noProof/>
            <w:webHidden/>
          </w:rPr>
          <w:tab/>
          <w:delText>29</w:delText>
        </w:r>
      </w:del>
    </w:p>
    <w:p w14:paraId="31A0793E" w14:textId="77777777" w:rsidR="00C030E8" w:rsidRPr="00857EB8" w:rsidDel="00857EB8" w:rsidRDefault="00C030E8" w:rsidP="00C030E8">
      <w:pPr>
        <w:pStyle w:val="Tabladeilustraciones"/>
        <w:tabs>
          <w:tab w:val="right" w:leader="dot" w:pos="8494"/>
        </w:tabs>
        <w:spacing w:before="120" w:line="360" w:lineRule="auto"/>
        <w:rPr>
          <w:del w:id="2136" w:author="root" w:date="2016-09-07T19:11:00Z"/>
          <w:rFonts w:ascii="Palatino Linotype" w:eastAsiaTheme="minorEastAsia" w:hAnsi="Palatino Linotype"/>
          <w:noProof/>
          <w:lang w:eastAsia="es-ES"/>
        </w:rPr>
      </w:pPr>
      <w:del w:id="2137" w:author="root" w:date="2016-09-07T19:11:00Z">
        <w:r w:rsidRPr="00857EB8" w:rsidDel="00857EB8">
          <w:rPr>
            <w:rPrChange w:id="2138" w:author="root" w:date="2016-09-07T19:11:00Z">
              <w:rPr>
                <w:rStyle w:val="Hipervnculo"/>
                <w:rFonts w:ascii="Palatino Linotype" w:hAnsi="Palatino Linotype"/>
                <w:noProof/>
              </w:rPr>
            </w:rPrChange>
          </w:rPr>
          <w:delText>Figura 8 - Modelo con pelo y ropa</w:delText>
        </w:r>
        <w:r w:rsidRPr="00857EB8" w:rsidDel="00857EB8">
          <w:rPr>
            <w:rFonts w:ascii="Palatino Linotype" w:hAnsi="Palatino Linotype"/>
            <w:noProof/>
            <w:webHidden/>
          </w:rPr>
          <w:tab/>
          <w:delText>30</w:delText>
        </w:r>
      </w:del>
    </w:p>
    <w:p w14:paraId="745813F7" w14:textId="77777777" w:rsidR="00C030E8" w:rsidRPr="00857EB8" w:rsidDel="00857EB8" w:rsidRDefault="00C030E8" w:rsidP="00C030E8">
      <w:pPr>
        <w:pStyle w:val="Tabladeilustraciones"/>
        <w:tabs>
          <w:tab w:val="right" w:leader="dot" w:pos="8494"/>
        </w:tabs>
        <w:spacing w:before="120" w:line="360" w:lineRule="auto"/>
        <w:rPr>
          <w:del w:id="2139" w:author="root" w:date="2016-09-07T19:11:00Z"/>
          <w:rFonts w:ascii="Palatino Linotype" w:eastAsiaTheme="minorEastAsia" w:hAnsi="Palatino Linotype"/>
          <w:noProof/>
          <w:lang w:eastAsia="es-ES"/>
        </w:rPr>
      </w:pPr>
      <w:del w:id="2140" w:author="root" w:date="2016-09-07T19:11:00Z">
        <w:r w:rsidRPr="00857EB8" w:rsidDel="00857EB8">
          <w:rPr>
            <w:rPrChange w:id="2141" w:author="root" w:date="2016-09-07T19:11:00Z">
              <w:rPr>
                <w:rStyle w:val="Hipervnculo"/>
                <w:rFonts w:ascii="Palatino Linotype" w:hAnsi="Palatino Linotype"/>
                <w:noProof/>
              </w:rPr>
            </w:rPrChange>
          </w:rPr>
          <w:delText>Figura 9 - Unwrap de la malla sin texturizar</w:delText>
        </w:r>
        <w:r w:rsidRPr="00857EB8" w:rsidDel="00857EB8">
          <w:rPr>
            <w:rFonts w:ascii="Palatino Linotype" w:hAnsi="Palatino Linotype"/>
            <w:noProof/>
            <w:webHidden/>
          </w:rPr>
          <w:tab/>
          <w:delText>31</w:delText>
        </w:r>
      </w:del>
    </w:p>
    <w:p w14:paraId="7202DFC4" w14:textId="77777777" w:rsidR="00C030E8" w:rsidRPr="00857EB8" w:rsidDel="00857EB8" w:rsidRDefault="00C030E8" w:rsidP="00C030E8">
      <w:pPr>
        <w:pStyle w:val="Tabladeilustraciones"/>
        <w:tabs>
          <w:tab w:val="right" w:leader="dot" w:pos="8494"/>
        </w:tabs>
        <w:spacing w:before="120" w:line="360" w:lineRule="auto"/>
        <w:rPr>
          <w:del w:id="2142" w:author="root" w:date="2016-09-07T19:11:00Z"/>
          <w:rFonts w:ascii="Palatino Linotype" w:eastAsiaTheme="minorEastAsia" w:hAnsi="Palatino Linotype"/>
          <w:noProof/>
          <w:lang w:eastAsia="es-ES"/>
        </w:rPr>
      </w:pPr>
      <w:del w:id="2143" w:author="root" w:date="2016-09-07T19:11:00Z">
        <w:r w:rsidRPr="00857EB8" w:rsidDel="00857EB8">
          <w:rPr>
            <w:rPrChange w:id="2144" w:author="root" w:date="2016-09-07T19:11:00Z">
              <w:rPr>
                <w:rStyle w:val="Hipervnculo"/>
                <w:rFonts w:ascii="Palatino Linotype" w:hAnsi="Palatino Linotype"/>
                <w:noProof/>
              </w:rPr>
            </w:rPrChange>
          </w:rPr>
          <w:delText>Figura 10 - Unwrap texturizado</w:delText>
        </w:r>
        <w:r w:rsidRPr="00857EB8" w:rsidDel="00857EB8">
          <w:rPr>
            <w:rFonts w:ascii="Palatino Linotype" w:hAnsi="Palatino Linotype"/>
            <w:noProof/>
            <w:webHidden/>
          </w:rPr>
          <w:tab/>
          <w:delText>32</w:delText>
        </w:r>
      </w:del>
    </w:p>
    <w:p w14:paraId="734F57EA" w14:textId="77777777" w:rsidR="00C030E8" w:rsidRPr="00857EB8" w:rsidDel="00857EB8" w:rsidRDefault="00C030E8" w:rsidP="00C030E8">
      <w:pPr>
        <w:pStyle w:val="Tabladeilustraciones"/>
        <w:tabs>
          <w:tab w:val="right" w:leader="dot" w:pos="8494"/>
        </w:tabs>
        <w:spacing w:before="120" w:line="360" w:lineRule="auto"/>
        <w:rPr>
          <w:del w:id="2145" w:author="root" w:date="2016-09-07T19:11:00Z"/>
          <w:rFonts w:ascii="Palatino Linotype" w:eastAsiaTheme="minorEastAsia" w:hAnsi="Palatino Linotype"/>
          <w:noProof/>
          <w:lang w:eastAsia="es-ES"/>
        </w:rPr>
      </w:pPr>
      <w:del w:id="2146" w:author="root" w:date="2016-09-07T19:11:00Z">
        <w:r w:rsidRPr="00857EB8" w:rsidDel="00857EB8">
          <w:rPr>
            <w:rPrChange w:id="2147" w:author="root" w:date="2016-09-07T19:11:00Z">
              <w:rPr>
                <w:rStyle w:val="Hipervnculo"/>
                <w:rFonts w:ascii="Palatino Linotype" w:hAnsi="Palatino Linotype"/>
                <w:noProof/>
              </w:rPr>
            </w:rPrChange>
          </w:rPr>
          <w:delText>Figura 11 - Modelo texturizado</w:delText>
        </w:r>
        <w:r w:rsidRPr="00857EB8" w:rsidDel="00857EB8">
          <w:rPr>
            <w:rFonts w:ascii="Palatino Linotype" w:hAnsi="Palatino Linotype"/>
            <w:noProof/>
            <w:webHidden/>
          </w:rPr>
          <w:tab/>
          <w:delText>32</w:delText>
        </w:r>
      </w:del>
    </w:p>
    <w:p w14:paraId="45EC93A2" w14:textId="77777777" w:rsidR="00C030E8" w:rsidRPr="00857EB8" w:rsidDel="00857EB8" w:rsidRDefault="00C030E8" w:rsidP="00C030E8">
      <w:pPr>
        <w:pStyle w:val="Tabladeilustraciones"/>
        <w:tabs>
          <w:tab w:val="right" w:leader="dot" w:pos="8494"/>
        </w:tabs>
        <w:spacing w:before="120" w:line="360" w:lineRule="auto"/>
        <w:rPr>
          <w:del w:id="2148" w:author="root" w:date="2016-09-07T19:11:00Z"/>
          <w:rFonts w:ascii="Palatino Linotype" w:eastAsiaTheme="minorEastAsia" w:hAnsi="Palatino Linotype"/>
          <w:noProof/>
          <w:lang w:eastAsia="es-ES"/>
        </w:rPr>
      </w:pPr>
      <w:del w:id="2149" w:author="root" w:date="2016-09-07T19:11:00Z">
        <w:r w:rsidRPr="00857EB8" w:rsidDel="00857EB8">
          <w:rPr>
            <w:rPrChange w:id="2150" w:author="root" w:date="2016-09-07T19:11:00Z">
              <w:rPr>
                <w:rStyle w:val="Hipervnculo"/>
                <w:rFonts w:ascii="Palatino Linotype" w:hAnsi="Palatino Linotype"/>
                <w:noProof/>
              </w:rPr>
            </w:rPrChange>
          </w:rPr>
          <w:delText>Figura 12 - Esquelo referenciado al modelo</w:delText>
        </w:r>
        <w:r w:rsidRPr="00857EB8" w:rsidDel="00857EB8">
          <w:rPr>
            <w:rFonts w:ascii="Palatino Linotype" w:hAnsi="Palatino Linotype"/>
            <w:noProof/>
            <w:webHidden/>
          </w:rPr>
          <w:tab/>
          <w:delText>33</w:delText>
        </w:r>
      </w:del>
    </w:p>
    <w:p w14:paraId="1FE88FC9" w14:textId="77777777" w:rsidR="00C030E8" w:rsidRPr="00857EB8" w:rsidDel="00857EB8" w:rsidRDefault="00C030E8" w:rsidP="00C030E8">
      <w:pPr>
        <w:pStyle w:val="Tabladeilustraciones"/>
        <w:tabs>
          <w:tab w:val="right" w:leader="dot" w:pos="8494"/>
        </w:tabs>
        <w:spacing w:before="120" w:line="360" w:lineRule="auto"/>
        <w:rPr>
          <w:del w:id="2151" w:author="root" w:date="2016-09-07T19:11:00Z"/>
          <w:rFonts w:ascii="Palatino Linotype" w:eastAsiaTheme="minorEastAsia" w:hAnsi="Palatino Linotype"/>
          <w:noProof/>
          <w:lang w:eastAsia="es-ES"/>
        </w:rPr>
      </w:pPr>
      <w:del w:id="2152" w:author="root" w:date="2016-09-07T19:11:00Z">
        <w:r w:rsidRPr="00857EB8" w:rsidDel="00857EB8">
          <w:rPr>
            <w:rPrChange w:id="2153" w:author="root" w:date="2016-09-07T19:11:00Z">
              <w:rPr>
                <w:rStyle w:val="Hipervnculo"/>
                <w:rFonts w:ascii="Palatino Linotype" w:hAnsi="Palatino Linotype"/>
                <w:noProof/>
              </w:rPr>
            </w:rPrChange>
          </w:rPr>
          <w:delText>Figura 13 - Peso del hueso del fémur sobre la malla</w:delText>
        </w:r>
        <w:r w:rsidRPr="00857EB8" w:rsidDel="00857EB8">
          <w:rPr>
            <w:rFonts w:ascii="Palatino Linotype" w:hAnsi="Palatino Linotype"/>
            <w:noProof/>
            <w:webHidden/>
          </w:rPr>
          <w:tab/>
          <w:delText>34</w:delText>
        </w:r>
      </w:del>
    </w:p>
    <w:p w14:paraId="37E0D502" w14:textId="77777777" w:rsidR="00C030E8" w:rsidRPr="00857EB8" w:rsidDel="00857EB8" w:rsidRDefault="00C030E8" w:rsidP="00C030E8">
      <w:pPr>
        <w:pStyle w:val="Tabladeilustraciones"/>
        <w:tabs>
          <w:tab w:val="right" w:leader="dot" w:pos="8494"/>
        </w:tabs>
        <w:spacing w:before="120" w:line="360" w:lineRule="auto"/>
        <w:rPr>
          <w:del w:id="2154" w:author="root" w:date="2016-09-07T19:11:00Z"/>
          <w:rFonts w:ascii="Palatino Linotype" w:eastAsiaTheme="minorEastAsia" w:hAnsi="Palatino Linotype"/>
          <w:noProof/>
          <w:lang w:eastAsia="es-ES"/>
        </w:rPr>
      </w:pPr>
      <w:del w:id="2155" w:author="root" w:date="2016-09-07T19:11:00Z">
        <w:r w:rsidRPr="00857EB8" w:rsidDel="00857EB8">
          <w:rPr>
            <w:rPrChange w:id="2156" w:author="root" w:date="2016-09-07T19:11:00Z">
              <w:rPr>
                <w:rStyle w:val="Hipervnculo"/>
                <w:rFonts w:ascii="Palatino Linotype" w:hAnsi="Palatino Linotype"/>
                <w:noProof/>
              </w:rPr>
            </w:rPrChange>
          </w:rPr>
          <w:delText>Figura 14 - Interfaz de bvhacker</w:delText>
        </w:r>
        <w:r w:rsidRPr="00857EB8" w:rsidDel="00857EB8">
          <w:rPr>
            <w:rFonts w:ascii="Palatino Linotype" w:hAnsi="Palatino Linotype"/>
            <w:noProof/>
            <w:webHidden/>
          </w:rPr>
          <w:tab/>
          <w:delText>35</w:delText>
        </w:r>
      </w:del>
    </w:p>
    <w:p w14:paraId="4758700A" w14:textId="77777777" w:rsidR="00C030E8" w:rsidRPr="00857EB8" w:rsidDel="00857EB8" w:rsidRDefault="00C030E8" w:rsidP="00C030E8">
      <w:pPr>
        <w:pStyle w:val="Tabladeilustraciones"/>
        <w:tabs>
          <w:tab w:val="right" w:leader="dot" w:pos="8494"/>
        </w:tabs>
        <w:spacing w:before="120" w:line="360" w:lineRule="auto"/>
        <w:rPr>
          <w:del w:id="2157" w:author="root" w:date="2016-09-07T19:11:00Z"/>
          <w:rFonts w:ascii="Palatino Linotype" w:eastAsiaTheme="minorEastAsia" w:hAnsi="Palatino Linotype"/>
          <w:noProof/>
          <w:lang w:eastAsia="es-ES"/>
        </w:rPr>
      </w:pPr>
      <w:del w:id="2158" w:author="root" w:date="2016-09-07T19:11:00Z">
        <w:r w:rsidRPr="00857EB8" w:rsidDel="00857EB8">
          <w:rPr>
            <w:rPrChange w:id="2159" w:author="root" w:date="2016-09-07T19:11:00Z">
              <w:rPr>
                <w:rStyle w:val="Hipervnculo"/>
                <w:rFonts w:ascii="Palatino Linotype" w:hAnsi="Palatino Linotype"/>
                <w:noProof/>
              </w:rPr>
            </w:rPrChange>
          </w:rPr>
          <w:delText>Figura 15 - El modelo (derecha) en posición de la animación importada (izquierda)</w:delText>
        </w:r>
        <w:r w:rsidRPr="00857EB8" w:rsidDel="00857EB8">
          <w:rPr>
            <w:rFonts w:ascii="Palatino Linotype" w:hAnsi="Palatino Linotype"/>
            <w:noProof/>
            <w:webHidden/>
          </w:rPr>
          <w:tab/>
          <w:delText>36</w:delText>
        </w:r>
      </w:del>
    </w:p>
    <w:p w14:paraId="26CEFFF5" w14:textId="77777777" w:rsidR="00C030E8" w:rsidRPr="00857EB8" w:rsidDel="00857EB8" w:rsidRDefault="00C030E8" w:rsidP="00C030E8">
      <w:pPr>
        <w:pStyle w:val="Tabladeilustraciones"/>
        <w:tabs>
          <w:tab w:val="right" w:leader="dot" w:pos="8494"/>
        </w:tabs>
        <w:spacing w:before="120" w:line="360" w:lineRule="auto"/>
        <w:rPr>
          <w:del w:id="2160" w:author="root" w:date="2016-09-07T19:11:00Z"/>
          <w:rFonts w:ascii="Palatino Linotype" w:eastAsiaTheme="minorEastAsia" w:hAnsi="Palatino Linotype"/>
          <w:noProof/>
          <w:lang w:eastAsia="es-ES"/>
        </w:rPr>
      </w:pPr>
      <w:del w:id="2161" w:author="root" w:date="2016-09-07T19:11:00Z">
        <w:r w:rsidRPr="00857EB8" w:rsidDel="00857EB8">
          <w:rPr>
            <w:rPrChange w:id="2162" w:author="root" w:date="2016-09-07T19:11:00Z">
              <w:rPr>
                <w:rStyle w:val="Hipervnculo"/>
                <w:rFonts w:ascii="Palatino Linotype" w:hAnsi="Palatino Linotype"/>
                <w:noProof/>
              </w:rPr>
            </w:rPrChange>
          </w:rPr>
          <w:delText>Figura 16 - Controles para dispositivos móviles</w:delText>
        </w:r>
        <w:r w:rsidRPr="00857EB8" w:rsidDel="00857EB8">
          <w:rPr>
            <w:rFonts w:ascii="Palatino Linotype" w:hAnsi="Palatino Linotype"/>
            <w:noProof/>
            <w:webHidden/>
          </w:rPr>
          <w:tab/>
          <w:delText>38</w:delText>
        </w:r>
      </w:del>
    </w:p>
    <w:p w14:paraId="6E3E290D" w14:textId="77777777" w:rsidR="00C030E8" w:rsidRPr="00857EB8" w:rsidDel="00857EB8" w:rsidRDefault="00C030E8" w:rsidP="00C030E8">
      <w:pPr>
        <w:pStyle w:val="Tabladeilustraciones"/>
        <w:tabs>
          <w:tab w:val="right" w:leader="dot" w:pos="8494"/>
        </w:tabs>
        <w:spacing w:before="120" w:line="360" w:lineRule="auto"/>
        <w:rPr>
          <w:del w:id="2163" w:author="root" w:date="2016-09-07T19:11:00Z"/>
          <w:rFonts w:ascii="Palatino Linotype" w:eastAsiaTheme="minorEastAsia" w:hAnsi="Palatino Linotype"/>
          <w:noProof/>
          <w:lang w:eastAsia="es-ES"/>
        </w:rPr>
      </w:pPr>
      <w:del w:id="2164" w:author="root" w:date="2016-09-07T19:11:00Z">
        <w:r w:rsidRPr="00857EB8" w:rsidDel="00857EB8">
          <w:rPr>
            <w:rPrChange w:id="2165" w:author="root" w:date="2016-09-07T19:11:00Z">
              <w:rPr>
                <w:rStyle w:val="Hipervnculo"/>
                <w:rFonts w:ascii="Palatino Linotype" w:hAnsi="Palatino Linotype"/>
                <w:noProof/>
              </w:rPr>
            </w:rPrChange>
          </w:rPr>
          <w:delText>Figura 17 - Aplicación web con la cámara funcionando</w:delText>
        </w:r>
        <w:r w:rsidRPr="00857EB8" w:rsidDel="00857EB8">
          <w:rPr>
            <w:rFonts w:ascii="Palatino Linotype" w:hAnsi="Palatino Linotype"/>
            <w:noProof/>
            <w:webHidden/>
          </w:rPr>
          <w:tab/>
          <w:delText>40</w:delText>
        </w:r>
      </w:del>
    </w:p>
    <w:p w14:paraId="61B9C9C3" w14:textId="77777777" w:rsidR="00C030E8" w:rsidRPr="00857EB8" w:rsidDel="00857EB8" w:rsidRDefault="00C030E8" w:rsidP="00C030E8">
      <w:pPr>
        <w:pStyle w:val="Tabladeilustraciones"/>
        <w:tabs>
          <w:tab w:val="right" w:leader="dot" w:pos="8494"/>
        </w:tabs>
        <w:spacing w:before="120" w:line="360" w:lineRule="auto"/>
        <w:rPr>
          <w:del w:id="2166" w:author="root" w:date="2016-09-07T19:11:00Z"/>
          <w:rFonts w:ascii="Palatino Linotype" w:eastAsiaTheme="minorEastAsia" w:hAnsi="Palatino Linotype"/>
          <w:noProof/>
          <w:lang w:eastAsia="es-ES"/>
        </w:rPr>
      </w:pPr>
      <w:del w:id="2167" w:author="root" w:date="2016-09-07T19:11:00Z">
        <w:r w:rsidRPr="00857EB8" w:rsidDel="00857EB8">
          <w:rPr>
            <w:rPrChange w:id="2168" w:author="root" w:date="2016-09-07T19:11:00Z">
              <w:rPr>
                <w:rStyle w:val="Hipervnculo"/>
                <w:rFonts w:ascii="Palatino Linotype" w:hAnsi="Palatino Linotype"/>
                <w:noProof/>
              </w:rPr>
            </w:rPrChange>
          </w:rPr>
          <w:delText>Figura 18 - Vista lateral del robot</w:delText>
        </w:r>
        <w:r w:rsidRPr="00857EB8" w:rsidDel="00857EB8">
          <w:rPr>
            <w:rFonts w:ascii="Palatino Linotype" w:hAnsi="Palatino Linotype"/>
            <w:noProof/>
            <w:webHidden/>
          </w:rPr>
          <w:tab/>
          <w:delText>42</w:delText>
        </w:r>
      </w:del>
    </w:p>
    <w:p w14:paraId="2F7E295D" w14:textId="77777777" w:rsidR="00C030E8" w:rsidRPr="00857EB8" w:rsidDel="00857EB8" w:rsidRDefault="00C030E8" w:rsidP="00C030E8">
      <w:pPr>
        <w:pStyle w:val="Tabladeilustraciones"/>
        <w:tabs>
          <w:tab w:val="right" w:leader="dot" w:pos="8494"/>
        </w:tabs>
        <w:spacing w:before="120" w:line="360" w:lineRule="auto"/>
        <w:rPr>
          <w:del w:id="2169" w:author="root" w:date="2016-09-07T19:11:00Z"/>
          <w:rFonts w:ascii="Palatino Linotype" w:eastAsiaTheme="minorEastAsia" w:hAnsi="Palatino Linotype"/>
          <w:noProof/>
          <w:lang w:eastAsia="es-ES"/>
        </w:rPr>
      </w:pPr>
      <w:del w:id="2170" w:author="root" w:date="2016-09-07T19:11:00Z">
        <w:r w:rsidRPr="00857EB8" w:rsidDel="00857EB8">
          <w:rPr>
            <w:rPrChange w:id="2171" w:author="root" w:date="2016-09-07T19:11:00Z">
              <w:rPr>
                <w:rStyle w:val="Hipervnculo"/>
                <w:rFonts w:ascii="Palatino Linotype" w:hAnsi="Palatino Linotype"/>
                <w:noProof/>
              </w:rPr>
            </w:rPrChange>
          </w:rPr>
          <w:delText>Figura 19 - Vista superior del robot, (Arduino a la izquierda y Raspberry Pi a la derecha)</w:delText>
        </w:r>
        <w:r w:rsidRPr="00857EB8" w:rsidDel="00857EB8">
          <w:rPr>
            <w:rFonts w:ascii="Palatino Linotype" w:hAnsi="Palatino Linotype"/>
            <w:noProof/>
            <w:webHidden/>
          </w:rPr>
          <w:tab/>
          <w:delText>43</w:delText>
        </w:r>
      </w:del>
    </w:p>
    <w:p w14:paraId="1605A15D" w14:textId="77777777" w:rsidR="00C030E8" w:rsidRPr="00857EB8" w:rsidDel="00857EB8" w:rsidRDefault="00C030E8" w:rsidP="00C030E8">
      <w:pPr>
        <w:pStyle w:val="Tabladeilustraciones"/>
        <w:tabs>
          <w:tab w:val="right" w:leader="dot" w:pos="8494"/>
        </w:tabs>
        <w:spacing w:before="120" w:line="360" w:lineRule="auto"/>
        <w:rPr>
          <w:del w:id="2172" w:author="root" w:date="2016-09-07T19:11:00Z"/>
          <w:rFonts w:ascii="Palatino Linotype" w:eastAsiaTheme="minorEastAsia" w:hAnsi="Palatino Linotype"/>
          <w:noProof/>
          <w:lang w:eastAsia="es-ES"/>
        </w:rPr>
      </w:pPr>
      <w:del w:id="2173" w:author="root" w:date="2016-09-07T19:11:00Z">
        <w:r w:rsidRPr="00857EB8" w:rsidDel="00857EB8">
          <w:rPr>
            <w:rPrChange w:id="2174" w:author="root" w:date="2016-09-07T19:11:00Z">
              <w:rPr>
                <w:rStyle w:val="Hipervnculo"/>
                <w:rFonts w:ascii="Palatino Linotype" w:hAnsi="Palatino Linotype"/>
                <w:noProof/>
              </w:rPr>
            </w:rPrChange>
          </w:rPr>
          <w:delText>Figura 20 - Vista frontal del robot</w:delText>
        </w:r>
        <w:r w:rsidRPr="00857EB8" w:rsidDel="00857EB8">
          <w:rPr>
            <w:rFonts w:ascii="Palatino Linotype" w:hAnsi="Palatino Linotype"/>
            <w:noProof/>
            <w:webHidden/>
          </w:rPr>
          <w:tab/>
          <w:delText>43</w:delText>
        </w:r>
      </w:del>
    </w:p>
    <w:p w14:paraId="710C38AF" w14:textId="77777777" w:rsidR="00C030E8" w:rsidRPr="00857EB8" w:rsidDel="00857EB8" w:rsidRDefault="00C030E8" w:rsidP="00C030E8">
      <w:pPr>
        <w:pStyle w:val="Tabladeilustraciones"/>
        <w:tabs>
          <w:tab w:val="right" w:leader="dot" w:pos="8494"/>
        </w:tabs>
        <w:spacing w:before="120" w:line="360" w:lineRule="auto"/>
        <w:rPr>
          <w:del w:id="2175" w:author="root" w:date="2016-09-07T19:11:00Z"/>
          <w:rFonts w:ascii="Palatino Linotype" w:eastAsiaTheme="minorEastAsia" w:hAnsi="Palatino Linotype"/>
          <w:noProof/>
          <w:lang w:eastAsia="es-ES"/>
        </w:rPr>
      </w:pPr>
      <w:del w:id="2176" w:author="root" w:date="2016-09-07T19:11:00Z">
        <w:r w:rsidRPr="00857EB8" w:rsidDel="00857EB8">
          <w:rPr>
            <w:rPrChange w:id="2177" w:author="root" w:date="2016-09-07T19:11:00Z">
              <w:rPr>
                <w:rStyle w:val="Hipervnculo"/>
                <w:rFonts w:ascii="Palatino Linotype" w:hAnsi="Palatino Linotype"/>
                <w:noProof/>
              </w:rPr>
            </w:rPrChange>
          </w:rPr>
          <w:delText>Figura 21 - Vista trasera del robot</w:delText>
        </w:r>
        <w:r w:rsidRPr="00857EB8" w:rsidDel="00857EB8">
          <w:rPr>
            <w:rFonts w:ascii="Palatino Linotype" w:hAnsi="Palatino Linotype"/>
            <w:noProof/>
            <w:webHidden/>
          </w:rPr>
          <w:tab/>
          <w:delText>43</w:delText>
        </w:r>
      </w:del>
    </w:p>
    <w:p w14:paraId="7CE791D9" w14:textId="77777777" w:rsidR="00C030E8" w:rsidRPr="00857EB8" w:rsidDel="00857EB8" w:rsidRDefault="00C030E8" w:rsidP="00C030E8">
      <w:pPr>
        <w:pStyle w:val="Tabladeilustraciones"/>
        <w:tabs>
          <w:tab w:val="right" w:leader="dot" w:pos="8494"/>
        </w:tabs>
        <w:spacing w:before="120" w:line="360" w:lineRule="auto"/>
        <w:rPr>
          <w:del w:id="2178" w:author="root" w:date="2016-09-07T19:11:00Z"/>
          <w:rFonts w:ascii="Palatino Linotype" w:eastAsiaTheme="minorEastAsia" w:hAnsi="Palatino Linotype"/>
          <w:noProof/>
          <w:lang w:eastAsia="es-ES"/>
        </w:rPr>
      </w:pPr>
      <w:del w:id="2179" w:author="root" w:date="2016-09-07T19:11:00Z">
        <w:r w:rsidRPr="00857EB8" w:rsidDel="00857EB8">
          <w:rPr>
            <w:rPrChange w:id="2180" w:author="root" w:date="2016-09-07T19:11:00Z">
              <w:rPr>
                <w:rStyle w:val="Hipervnculo"/>
                <w:rFonts w:ascii="Palatino Linotype" w:hAnsi="Palatino Linotype"/>
                <w:noProof/>
              </w:rPr>
            </w:rPrChange>
          </w:rPr>
          <w:delText>Figura 22 - Circuito completo del arduino y sus sensores</w:delText>
        </w:r>
        <w:r w:rsidRPr="00857EB8" w:rsidDel="00857EB8">
          <w:rPr>
            <w:rFonts w:ascii="Palatino Linotype" w:hAnsi="Palatino Linotype"/>
            <w:noProof/>
            <w:webHidden/>
          </w:rPr>
          <w:tab/>
          <w:delText>46</w:delText>
        </w:r>
      </w:del>
    </w:p>
    <w:p w14:paraId="5AD330D6" w14:textId="77777777" w:rsidR="00C030E8" w:rsidRPr="00857EB8" w:rsidDel="00857EB8" w:rsidRDefault="00C030E8" w:rsidP="00C030E8">
      <w:pPr>
        <w:pStyle w:val="Tabladeilustraciones"/>
        <w:tabs>
          <w:tab w:val="right" w:leader="dot" w:pos="8494"/>
        </w:tabs>
        <w:spacing w:before="120" w:line="360" w:lineRule="auto"/>
        <w:rPr>
          <w:del w:id="2181" w:author="root" w:date="2016-09-07T19:11:00Z"/>
          <w:rFonts w:ascii="Palatino Linotype" w:eastAsiaTheme="minorEastAsia" w:hAnsi="Palatino Linotype"/>
          <w:noProof/>
          <w:lang w:eastAsia="es-ES"/>
        </w:rPr>
      </w:pPr>
      <w:del w:id="2182" w:author="root" w:date="2016-09-07T19:11:00Z">
        <w:r w:rsidRPr="00857EB8" w:rsidDel="00857EB8">
          <w:rPr>
            <w:rPrChange w:id="2183" w:author="root" w:date="2016-09-07T19:11:00Z">
              <w:rPr>
                <w:rStyle w:val="Hipervnculo"/>
                <w:rFonts w:ascii="Palatino Linotype" w:hAnsi="Palatino Linotype"/>
                <w:noProof/>
              </w:rPr>
            </w:rPrChange>
          </w:rPr>
          <w:delText>Figura 23 - Tabla con las posibilidades de los motores según los pines activos</w:delText>
        </w:r>
        <w:r w:rsidRPr="00857EB8" w:rsidDel="00857EB8">
          <w:rPr>
            <w:rFonts w:ascii="Palatino Linotype" w:hAnsi="Palatino Linotype"/>
            <w:noProof/>
            <w:webHidden/>
          </w:rPr>
          <w:tab/>
          <w:delText>48</w:delText>
        </w:r>
      </w:del>
    </w:p>
    <w:p w14:paraId="73055715" w14:textId="77777777" w:rsidR="00943065" w:rsidRDefault="00C030E8" w:rsidP="00C030E8">
      <w:pPr>
        <w:spacing w:before="120" w:line="360" w:lineRule="auto"/>
        <w:rPr>
          <w:b/>
          <w:u w:val="single"/>
        </w:rPr>
      </w:pPr>
      <w:r w:rsidRPr="002E6165">
        <w:rPr>
          <w:rFonts w:ascii="Palatino Linotype" w:hAnsi="Palatino Linotype"/>
          <w:b/>
          <w:u w:val="single"/>
        </w:rPr>
        <w:fldChar w:fldCharType="end"/>
      </w:r>
    </w:p>
    <w:p w14:paraId="2EEABC90" w14:textId="77777777" w:rsidR="00943065" w:rsidRDefault="00943065">
      <w:pPr>
        <w:rPr>
          <w:b/>
          <w:u w:val="single"/>
        </w:rPr>
      </w:pPr>
      <w:r>
        <w:rPr>
          <w:b/>
          <w:u w:val="single"/>
        </w:rPr>
        <w:br w:type="page"/>
      </w:r>
    </w:p>
    <w:p w14:paraId="7E50A492" w14:textId="77777777" w:rsidR="00C100F5" w:rsidRDefault="00C100F5" w:rsidP="00C100F5">
      <w:pPr>
        <w:pStyle w:val="Ttulo1"/>
      </w:pPr>
      <w:bookmarkStart w:id="2184" w:name="_Toc461122662"/>
      <w:r>
        <w:lastRenderedPageBreak/>
        <w:t>Introducción</w:t>
      </w:r>
      <w:bookmarkEnd w:id="2184"/>
    </w:p>
    <w:p w14:paraId="76C66115" w14:textId="77777777" w:rsidR="008B4060" w:rsidRDefault="008B4060" w:rsidP="008B4060">
      <w:pPr>
        <w:spacing w:line="360" w:lineRule="auto"/>
        <w:ind w:firstLine="340"/>
        <w:jc w:val="both"/>
        <w:rPr>
          <w:rFonts w:ascii="Palatino Linotype" w:hAnsi="Palatino Linotype"/>
        </w:rPr>
      </w:pPr>
      <w:r>
        <w:rPr>
          <w:rFonts w:ascii="Palatino Linotype" w:hAnsi="Palatino Linotype"/>
        </w:rPr>
        <w:t>Hoy en día vivimos en un mundo donde la tecnología avanza cada vez más y cada vez más rápido en la mayoría de los sectores de la sociedad. Esto se debe en parte a que cada vez que se desarrolla una nueva tecnología esta es usada en varios ámbitos, así que el ocio, la medicina o la educación entre otros se pueden favorecer de tecnologías desarrolladas para un fin concreto en otro sector.</w:t>
      </w:r>
    </w:p>
    <w:p w14:paraId="33876023" w14:textId="77777777" w:rsidR="00C100F5" w:rsidRDefault="008B4060" w:rsidP="008B4060">
      <w:pPr>
        <w:spacing w:line="360" w:lineRule="auto"/>
        <w:ind w:firstLine="340"/>
        <w:jc w:val="both"/>
        <w:rPr>
          <w:rFonts w:ascii="Palatino Linotype" w:hAnsi="Palatino Linotype"/>
        </w:rPr>
      </w:pPr>
      <w:r>
        <w:rPr>
          <w:rFonts w:ascii="Palatino Linotype" w:hAnsi="Palatino Linotype"/>
        </w:rPr>
        <w:t>La realidad aumentada es una de las nuevas tecnologías que están teniendo una gran repercusión en la sociedad y es un ejemplo de esto. La medicina, el turismo o el ocio son algunos de los sectores que la están empezando a usar con resultado</w:t>
      </w:r>
      <w:r w:rsidR="001B2145">
        <w:rPr>
          <w:rFonts w:ascii="Palatino Linotype" w:hAnsi="Palatino Linotype"/>
        </w:rPr>
        <w:t>s</w:t>
      </w:r>
      <w:r>
        <w:rPr>
          <w:rFonts w:ascii="Palatino Linotype" w:hAnsi="Palatino Linotype"/>
        </w:rPr>
        <w:t xml:space="preserve"> sorprendentes. </w:t>
      </w:r>
      <w:r w:rsidR="00A10D50">
        <w:rPr>
          <w:rFonts w:ascii="Palatino Linotype" w:hAnsi="Palatino Linotype"/>
        </w:rPr>
        <w:t>Puede servir tanto para entretener como para añadir información al mundo que nos rodea y está siendo cada vez más utilizada a la vez que mejorada, favoreciendo su integración en nuestro mundo.</w:t>
      </w:r>
    </w:p>
    <w:p w14:paraId="6B7FDBC7" w14:textId="3D082A13" w:rsidR="00A10D50" w:rsidRDefault="00A10D50" w:rsidP="008B4060">
      <w:pPr>
        <w:spacing w:line="360" w:lineRule="auto"/>
        <w:ind w:firstLine="340"/>
        <w:jc w:val="both"/>
        <w:rPr>
          <w:rFonts w:ascii="Palatino Linotype" w:hAnsi="Palatino Linotype"/>
        </w:rPr>
      </w:pPr>
      <w:r>
        <w:rPr>
          <w:rFonts w:ascii="Palatino Linotype" w:hAnsi="Palatino Linotype"/>
        </w:rPr>
        <w:t xml:space="preserve">Así mismo el sector del ocio es uno de los que más se aprovechan de las nuevas tecnologías y está en constante cambio, sobre todo el ocio digital y tecnológico. Podemos ver como en los últimos 50 años los ordenadores han evolucionado sorprendentemente y como lo juegos han ido cambiando, adaptándose a esta evolución. De ver simples píxeles por pantalla a una imagen que no podríamos decir claramente si es real </w:t>
      </w:r>
      <w:r w:rsidR="00F0042A">
        <w:rPr>
          <w:rFonts w:ascii="Palatino Linotype" w:hAnsi="Palatino Linotype"/>
        </w:rPr>
        <w:t>o creada por computador</w:t>
      </w:r>
      <w:r>
        <w:rPr>
          <w:rFonts w:ascii="Palatino Linotype" w:hAnsi="Palatino Linotype"/>
        </w:rPr>
        <w:t xml:space="preserve">. </w:t>
      </w:r>
    </w:p>
    <w:p w14:paraId="231F62EC" w14:textId="26C3B51F" w:rsidR="00A10D50" w:rsidRDefault="00A10D50" w:rsidP="008B4060">
      <w:pPr>
        <w:spacing w:line="360" w:lineRule="auto"/>
        <w:ind w:firstLine="340"/>
        <w:jc w:val="both"/>
        <w:rPr>
          <w:rFonts w:ascii="Palatino Linotype" w:hAnsi="Palatino Linotype"/>
        </w:rPr>
      </w:pPr>
      <w:r>
        <w:rPr>
          <w:rFonts w:ascii="Palatino Linotype" w:hAnsi="Palatino Linotype"/>
        </w:rPr>
        <w:t>Pero sin duda cuando más partido se le saca a una nueva tecnología es cuando s</w:t>
      </w:r>
      <w:r w:rsidR="001C5D18">
        <w:rPr>
          <w:rFonts w:ascii="Palatino Linotype" w:hAnsi="Palatino Linotype"/>
        </w:rPr>
        <w:t>e combina con otras para hacerla más completa y útil. Es el caso de la realidad virtual que usa acelerómetros y otras herramientas para ser así mucho más in</w:t>
      </w:r>
      <w:r w:rsidR="001B2145">
        <w:rPr>
          <w:rFonts w:ascii="Palatino Linotype" w:hAnsi="Palatino Linotype"/>
        </w:rPr>
        <w:t>m</w:t>
      </w:r>
      <w:r w:rsidR="001C5D18">
        <w:rPr>
          <w:rFonts w:ascii="Palatino Linotype" w:hAnsi="Palatino Linotype"/>
        </w:rPr>
        <w:t>ersiva.</w:t>
      </w:r>
      <w:r w:rsidR="00EF679A">
        <w:rPr>
          <w:rFonts w:ascii="Palatino Linotype" w:hAnsi="Palatino Linotype"/>
        </w:rPr>
        <w:t xml:space="preserve"> Y es en este sentido donde la robótica entra en juego ya que la mayoría de herramientas necesitan de la robótica para ser desarrolladas.</w:t>
      </w:r>
    </w:p>
    <w:p w14:paraId="0622B481" w14:textId="77777777" w:rsidR="00F0042A" w:rsidRDefault="00F0042A" w:rsidP="008B4060">
      <w:pPr>
        <w:spacing w:line="360" w:lineRule="auto"/>
        <w:ind w:firstLine="340"/>
        <w:jc w:val="both"/>
        <w:rPr>
          <w:rFonts w:ascii="Palatino Linotype" w:hAnsi="Palatino Linotype"/>
        </w:rPr>
      </w:pPr>
      <w:r>
        <w:rPr>
          <w:rFonts w:ascii="Palatino Linotype" w:hAnsi="Palatino Linotype"/>
        </w:rPr>
        <w:t xml:space="preserve">La robótica a nivel de usuario </w:t>
      </w:r>
      <w:r w:rsidR="00C01E37">
        <w:rPr>
          <w:rFonts w:ascii="Palatino Linotype" w:hAnsi="Palatino Linotype"/>
        </w:rPr>
        <w:t>ha</w:t>
      </w:r>
      <w:r>
        <w:rPr>
          <w:rFonts w:ascii="Palatino Linotype" w:hAnsi="Palatino Linotype"/>
        </w:rPr>
        <w:t xml:space="preserve"> avanzado de tal manera que cualquier persona con conocimientos básicos es capaz de crear un robot gracias a Arduino y Raspberry Pi. Esto hace que cada día podamos encontrarnos con sorprendentes inventos como la domotización de una casa o el internet de las cosas llevado hasta límites increíbles</w:t>
      </w:r>
      <w:r w:rsidR="00C01E37">
        <w:rPr>
          <w:rFonts w:ascii="Palatino Linotype" w:hAnsi="Palatino Linotype"/>
        </w:rPr>
        <w:t>, y</w:t>
      </w:r>
      <w:r>
        <w:rPr>
          <w:rFonts w:ascii="Palatino Linotype" w:hAnsi="Palatino Linotype"/>
        </w:rPr>
        <w:t xml:space="preserve"> todos ellos desarrollados por usuarios normales, sin una gran multinacional o un importante equipo de desarrollo detrás.</w:t>
      </w:r>
    </w:p>
    <w:p w14:paraId="7C737840" w14:textId="77777777" w:rsidR="00EF679A" w:rsidRDefault="00EF679A" w:rsidP="008B4060">
      <w:pPr>
        <w:spacing w:line="360" w:lineRule="auto"/>
        <w:ind w:firstLine="340"/>
        <w:jc w:val="both"/>
        <w:rPr>
          <w:rFonts w:ascii="Palatino Linotype" w:hAnsi="Palatino Linotype"/>
        </w:rPr>
      </w:pPr>
      <w:r>
        <w:rPr>
          <w:rFonts w:ascii="Palatino Linotype" w:hAnsi="Palatino Linotype"/>
        </w:rPr>
        <w:lastRenderedPageBreak/>
        <w:t>Este trabajo de fin de grado intenta juntar todo lo visto anteriormente y hacer uso de la realidad aumentada orientada al ocio con ayuda de herramientas robóticas para mejorar las opciones de las que disponemos y obtener</w:t>
      </w:r>
      <w:r w:rsidR="006E481E">
        <w:rPr>
          <w:rFonts w:ascii="Palatino Linotype" w:hAnsi="Palatino Linotype"/>
        </w:rPr>
        <w:t xml:space="preserve"> el prototipo de lo que puede ser</w:t>
      </w:r>
      <w:r>
        <w:rPr>
          <w:rFonts w:ascii="Palatino Linotype" w:hAnsi="Palatino Linotype"/>
        </w:rPr>
        <w:t xml:space="preserve"> un videojuego </w:t>
      </w:r>
      <w:r w:rsidR="006E481E">
        <w:rPr>
          <w:rFonts w:ascii="Palatino Linotype" w:hAnsi="Palatino Linotype"/>
        </w:rPr>
        <w:t>innovador que cambie la forma de jugar con la realidad aumentada.</w:t>
      </w:r>
    </w:p>
    <w:p w14:paraId="74D922B6" w14:textId="77777777" w:rsidR="008B4060" w:rsidRPr="008B4060" w:rsidRDefault="008B4060" w:rsidP="008B4060">
      <w:pPr>
        <w:rPr>
          <w:rFonts w:ascii="Palatino Linotype" w:hAnsi="Palatino Linotype"/>
        </w:rPr>
      </w:pPr>
      <w:r>
        <w:rPr>
          <w:rFonts w:ascii="Palatino Linotype" w:hAnsi="Palatino Linotype"/>
        </w:rPr>
        <w:br w:type="page"/>
      </w:r>
    </w:p>
    <w:p w14:paraId="49159CDF" w14:textId="77777777" w:rsidR="00943065" w:rsidRDefault="00C100F5" w:rsidP="00636D38">
      <w:pPr>
        <w:pStyle w:val="Ttulo1"/>
      </w:pPr>
      <w:bookmarkStart w:id="2185" w:name="_Toc461122663"/>
      <w:r>
        <w:lastRenderedPageBreak/>
        <w:t>Marco teórico</w:t>
      </w:r>
      <w:bookmarkEnd w:id="2185"/>
    </w:p>
    <w:p w14:paraId="5D30017C" w14:textId="77777777" w:rsidR="000F654C" w:rsidRPr="000F654C" w:rsidRDefault="000F654C" w:rsidP="000F654C">
      <w:pPr>
        <w:spacing w:line="360" w:lineRule="auto"/>
        <w:ind w:firstLine="340"/>
        <w:jc w:val="both"/>
        <w:rPr>
          <w:rFonts w:ascii="Palatino Linotype" w:hAnsi="Palatino Linotype"/>
        </w:rPr>
      </w:pPr>
      <w:r>
        <w:rPr>
          <w:rFonts w:ascii="Palatino Linotype" w:hAnsi="Palatino Linotype"/>
        </w:rPr>
        <w:t xml:space="preserve">En este proyecto, al tocar tantas áreas tan diversas como son la electrónica, la programación web, la realidad aumentada y el modelado, </w:t>
      </w:r>
      <w:r w:rsidR="00481993">
        <w:rPr>
          <w:rFonts w:ascii="Palatino Linotype" w:hAnsi="Palatino Linotype"/>
        </w:rPr>
        <w:t>hay que tener en cuenta una gran cantidad de conceptos. A continuación se dará un repaso a los más importantes y</w:t>
      </w:r>
      <w:r w:rsidR="005624A7">
        <w:rPr>
          <w:rFonts w:ascii="Palatino Linotype" w:hAnsi="Palatino Linotype"/>
        </w:rPr>
        <w:t xml:space="preserve"> los motivos por los que</w:t>
      </w:r>
      <w:r w:rsidR="00481993">
        <w:rPr>
          <w:rFonts w:ascii="Palatino Linotype" w:hAnsi="Palatino Linotype"/>
        </w:rPr>
        <w:t xml:space="preserve"> han sido seleccionados para el desarrollo del mismo.</w:t>
      </w:r>
    </w:p>
    <w:p w14:paraId="15B5D029" w14:textId="77777777" w:rsidR="00C100F5" w:rsidRDefault="00C100F5" w:rsidP="00636D38">
      <w:pPr>
        <w:pStyle w:val="Ttulo2"/>
      </w:pPr>
      <w:bookmarkStart w:id="2186" w:name="_Toc461122664"/>
      <w:r>
        <w:t>Lenguajes de programación Web</w:t>
      </w:r>
      <w:bookmarkEnd w:id="2186"/>
    </w:p>
    <w:p w14:paraId="7AFF6DC3" w14:textId="77777777" w:rsidR="00D21946" w:rsidRPr="00D21946" w:rsidRDefault="00D21946" w:rsidP="00D21946">
      <w:pPr>
        <w:spacing w:line="360" w:lineRule="auto"/>
        <w:ind w:firstLine="340"/>
        <w:jc w:val="both"/>
        <w:rPr>
          <w:rFonts w:ascii="Palatino Linotype" w:hAnsi="Palatino Linotype"/>
        </w:rPr>
      </w:pPr>
      <w:r>
        <w:rPr>
          <w:rFonts w:ascii="Palatino Linotype" w:hAnsi="Palatino Linotype"/>
        </w:rPr>
        <w:t>Hoy en día existen una gran variedad de alternativas en lenguajes web, no obstante son los básicos y estandarizados los que a su vez son más potentes y más utilizados, por lo que la mayor variedad se encuentra a la hora de elegir librerías y frameworks de estos lenguajes.</w:t>
      </w:r>
    </w:p>
    <w:p w14:paraId="3422CCE0" w14:textId="77777777" w:rsidR="00C100F5" w:rsidRDefault="00C100F5" w:rsidP="00636D38">
      <w:pPr>
        <w:pStyle w:val="Ttulo3"/>
      </w:pPr>
      <w:bookmarkStart w:id="2187" w:name="_Toc461122665"/>
      <w:r>
        <w:t>HTML 5</w:t>
      </w:r>
      <w:bookmarkEnd w:id="2187"/>
    </w:p>
    <w:p w14:paraId="361A6ABE" w14:textId="77777777" w:rsidR="00D21946" w:rsidRDefault="00D21946" w:rsidP="00D21946">
      <w:pPr>
        <w:spacing w:line="360" w:lineRule="auto"/>
        <w:ind w:firstLine="340"/>
        <w:jc w:val="both"/>
        <w:rPr>
          <w:rFonts w:ascii="Palatino Linotype" w:hAnsi="Palatino Linotype"/>
        </w:rPr>
      </w:pPr>
      <w:r>
        <w:rPr>
          <w:rFonts w:ascii="Palatino Linotype" w:hAnsi="Palatino Linotype"/>
        </w:rPr>
        <w:t>HTML es el lenguaje de programación web basado en etiquetas más utilizado. En su versión actual, la 5, ofrece grandes posibilidades y nuevas etiquetas que ayudan a estructurar la página y a añadir contenido</w:t>
      </w:r>
      <w:r w:rsidR="00934188">
        <w:rPr>
          <w:rFonts w:ascii="Palatino Linotype" w:hAnsi="Palatino Linotype"/>
        </w:rPr>
        <w:t>.</w:t>
      </w:r>
    </w:p>
    <w:p w14:paraId="2E7DCBCC" w14:textId="77777777" w:rsidR="00934188" w:rsidRPr="00D21946" w:rsidRDefault="00934188" w:rsidP="00D21946">
      <w:pPr>
        <w:spacing w:line="360" w:lineRule="auto"/>
        <w:ind w:firstLine="340"/>
        <w:jc w:val="both"/>
        <w:rPr>
          <w:rFonts w:ascii="Palatino Linotype" w:hAnsi="Palatino Linotype"/>
        </w:rPr>
      </w:pPr>
      <w:r>
        <w:rPr>
          <w:rFonts w:ascii="Palatino Linotype" w:hAnsi="Palatino Linotype"/>
        </w:rPr>
        <w:t>La nueva etiqueta que más nos interesa de HTML 5 es la etiqueta &lt;canvas&gt; que permite dibujar en ella tanto en 2D como en 3D haciendo uso de OpenGL en su versión para web, WebGL.</w:t>
      </w:r>
    </w:p>
    <w:p w14:paraId="2B00239B" w14:textId="77777777" w:rsidR="00C100F5" w:rsidRDefault="00C100F5" w:rsidP="00636D38">
      <w:pPr>
        <w:pStyle w:val="Ttulo3"/>
      </w:pPr>
      <w:bookmarkStart w:id="2188" w:name="_Toc461122666"/>
      <w:r>
        <w:t>JavaScript</w:t>
      </w:r>
      <w:bookmarkEnd w:id="2188"/>
    </w:p>
    <w:p w14:paraId="3F62CAA0" w14:textId="77777777" w:rsidR="00B63482" w:rsidRDefault="00B63482" w:rsidP="00B63482">
      <w:pPr>
        <w:spacing w:line="360" w:lineRule="auto"/>
        <w:ind w:firstLine="340"/>
        <w:jc w:val="both"/>
        <w:rPr>
          <w:rFonts w:ascii="Palatino Linotype" w:hAnsi="Palatino Linotype"/>
        </w:rPr>
      </w:pPr>
      <w:r>
        <w:rPr>
          <w:rFonts w:ascii="Palatino Linotype" w:hAnsi="Palatino Linotype"/>
        </w:rPr>
        <w:t>JavaScript es el lenguaje más famoso de programación web del lado del cliente. Permite agregar interacción al usuario con las páginas web creadas con HTML.</w:t>
      </w:r>
    </w:p>
    <w:p w14:paraId="4C042362" w14:textId="4C7AFDE8" w:rsidR="00B63482" w:rsidRDefault="00B63482" w:rsidP="00B63482">
      <w:pPr>
        <w:spacing w:line="360" w:lineRule="auto"/>
        <w:ind w:firstLine="340"/>
        <w:jc w:val="both"/>
        <w:rPr>
          <w:rFonts w:ascii="Palatino Linotype" w:hAnsi="Palatino Linotype"/>
        </w:rPr>
      </w:pPr>
      <w:r>
        <w:rPr>
          <w:rFonts w:ascii="Palatino Linotype" w:hAnsi="Palatino Linotype"/>
        </w:rPr>
        <w:t xml:space="preserve">Debido </w:t>
      </w:r>
      <w:r w:rsidR="001B2145">
        <w:rPr>
          <w:rFonts w:ascii="Palatino Linotype" w:hAnsi="Palatino Linotype"/>
        </w:rPr>
        <w:t>a lo extendido que está este lenguaje</w:t>
      </w:r>
      <w:r>
        <w:rPr>
          <w:rFonts w:ascii="Palatino Linotype" w:hAnsi="Palatino Linotype"/>
        </w:rPr>
        <w:t>, hay muchas librerías y frameworks distintos por los que se puede optar para programar en JavaScript. Aunque vanilla JavaScript, que es como se llama a JavaScript básico sin ninguna librería, es más rápido al no tener ninguna capa intermedia, las librerías existentes como JQuery o AngularJS son tan potentes que merece la pena su utilización. Además los ordenadores de hoy en día están preparados para soportar la posible carga extra que puede suponer el uso de estas librerías.</w:t>
      </w:r>
    </w:p>
    <w:p w14:paraId="55CE3679" w14:textId="77777777" w:rsidR="00B63482" w:rsidRPr="00B63482" w:rsidRDefault="00B63482" w:rsidP="00B63482">
      <w:pPr>
        <w:spacing w:line="360" w:lineRule="auto"/>
        <w:ind w:firstLine="340"/>
        <w:jc w:val="both"/>
        <w:rPr>
          <w:rFonts w:ascii="Palatino Linotype" w:hAnsi="Palatino Linotype"/>
        </w:rPr>
      </w:pPr>
      <w:r>
        <w:rPr>
          <w:rFonts w:ascii="Palatino Linotype" w:hAnsi="Palatino Linotype"/>
        </w:rPr>
        <w:lastRenderedPageBreak/>
        <w:t>En este proyecto se ha optado por la utilización de JQuery ya que permite acceder y utilizar elementos de la página de una manera muy rápida, además de que JQuery ofrece un cómodo sistema para realizar llamadas AJAX y que Three.js, la librería utilizada para facilitar el uso de WebGL, también hace uso de JQuery.</w:t>
      </w:r>
    </w:p>
    <w:p w14:paraId="630CB1EC" w14:textId="77777777" w:rsidR="00C100F5" w:rsidRDefault="00C100F5" w:rsidP="00636D38">
      <w:pPr>
        <w:pStyle w:val="Ttulo3"/>
      </w:pPr>
      <w:bookmarkStart w:id="2189" w:name="_Toc461122667"/>
      <w:r>
        <w:t>PHP</w:t>
      </w:r>
      <w:bookmarkEnd w:id="2189"/>
    </w:p>
    <w:p w14:paraId="79128F23" w14:textId="77777777" w:rsidR="00C37E07" w:rsidRDefault="00F4692B" w:rsidP="00C37E07">
      <w:pPr>
        <w:spacing w:line="360" w:lineRule="auto"/>
        <w:ind w:firstLine="340"/>
        <w:jc w:val="both"/>
        <w:rPr>
          <w:rFonts w:ascii="Palatino Linotype" w:hAnsi="Palatino Linotype"/>
        </w:rPr>
      </w:pPr>
      <w:r>
        <w:rPr>
          <w:rFonts w:ascii="Palatino Linotype" w:hAnsi="Palatino Linotype"/>
        </w:rPr>
        <w:t xml:space="preserve">PHP es un lenguaje muy popular especialmente para el desarrollo web del lado del servidor. Compite directamente con ASP utilizado en servidores web de Microsoft. Hoy en día está aumentando la popularidad de usar JavaScript también del lado del servidor </w:t>
      </w:r>
      <w:r w:rsidR="00C37E07">
        <w:rPr>
          <w:rFonts w:ascii="Palatino Linotype" w:hAnsi="Palatino Linotype"/>
        </w:rPr>
        <w:t>ya que así un mismo desarrollador podría dedicarse tanto al frontend como al backend con solo un lenguaje, no obstante sigue sin ser la opción más popular por el momento.</w:t>
      </w:r>
    </w:p>
    <w:p w14:paraId="580A1AD7" w14:textId="77777777" w:rsidR="00F4692B" w:rsidRPr="00F4692B" w:rsidRDefault="00F4692B" w:rsidP="00F4692B">
      <w:pPr>
        <w:spacing w:line="360" w:lineRule="auto"/>
        <w:ind w:firstLine="340"/>
        <w:jc w:val="both"/>
        <w:rPr>
          <w:rFonts w:ascii="Palatino Linotype" w:hAnsi="Palatino Linotype"/>
        </w:rPr>
      </w:pPr>
      <w:r>
        <w:rPr>
          <w:rFonts w:ascii="Palatino Linotype" w:hAnsi="Palatino Linotype"/>
        </w:rPr>
        <w:t>La mayoría de servidores web como Apache o Nginx son frecuentemente utilizados con PHP</w:t>
      </w:r>
      <w:r w:rsidR="00C37E07">
        <w:rPr>
          <w:rFonts w:ascii="Palatino Linotype" w:hAnsi="Palatino Linotype"/>
        </w:rPr>
        <w:t xml:space="preserve"> y será el usado en este proyecto ya que es el lenguaje que más domino para programación del lado del servidor de los anteriormente mencionados.</w:t>
      </w:r>
    </w:p>
    <w:p w14:paraId="16B47DF4" w14:textId="77777777" w:rsidR="00C100F5" w:rsidRDefault="00C100F5" w:rsidP="00636D38">
      <w:pPr>
        <w:pStyle w:val="Ttulo2"/>
      </w:pPr>
      <w:bookmarkStart w:id="2190" w:name="_Toc461122668"/>
      <w:r>
        <w:t>Realidad aumentada</w:t>
      </w:r>
      <w:bookmarkEnd w:id="2190"/>
    </w:p>
    <w:p w14:paraId="2550B6EF" w14:textId="77777777" w:rsidR="00DD08BC" w:rsidRDefault="00DD08BC" w:rsidP="00DD08BC">
      <w:pPr>
        <w:spacing w:line="360" w:lineRule="auto"/>
        <w:ind w:firstLine="340"/>
        <w:jc w:val="both"/>
        <w:rPr>
          <w:rFonts w:ascii="Palatino Linotype" w:hAnsi="Palatino Linotype"/>
        </w:rPr>
      </w:pPr>
      <w:r>
        <w:rPr>
          <w:rFonts w:ascii="Palatino Linotype" w:hAnsi="Palatino Linotype"/>
        </w:rPr>
        <w:t>La realidad aumentada (RA) es un término que se está popularizando mucho y que está teniendo un gran impacto últimamente gracias al avance de esta tecnología en conjunto de su hermana, la realidad virtual, a veces confundidas y a juegos que la emplean tan popu</w:t>
      </w:r>
      <w:r w:rsidR="00063D43">
        <w:rPr>
          <w:rFonts w:ascii="Palatino Linotype" w:hAnsi="Palatino Linotype"/>
        </w:rPr>
        <w:t>lares como el nuevo Poké</w:t>
      </w:r>
      <w:r>
        <w:rPr>
          <w:rFonts w:ascii="Palatino Linotype" w:hAnsi="Palatino Linotype"/>
        </w:rPr>
        <w:t>mon GO.</w:t>
      </w:r>
    </w:p>
    <w:p w14:paraId="2486B8A1" w14:textId="256B785D" w:rsidR="00DD08BC" w:rsidRDefault="00DD08BC" w:rsidP="00DD08BC">
      <w:pPr>
        <w:spacing w:line="360" w:lineRule="auto"/>
        <w:ind w:firstLine="340"/>
        <w:jc w:val="both"/>
        <w:rPr>
          <w:rFonts w:ascii="Palatino Linotype" w:hAnsi="Palatino Linotype"/>
        </w:rPr>
      </w:pPr>
      <w:r>
        <w:rPr>
          <w:rFonts w:ascii="Palatino Linotype" w:hAnsi="Palatino Linotype"/>
        </w:rPr>
        <w:t xml:space="preserve">La RA consiste en mezclar en un entorno real objetos virtuales en 3D dando la ilusión </w:t>
      </w:r>
      <w:r w:rsidR="00063D43">
        <w:rPr>
          <w:rFonts w:ascii="Palatino Linotype" w:hAnsi="Palatino Linotype"/>
        </w:rPr>
        <w:t xml:space="preserve">al usuario </w:t>
      </w:r>
      <w:r>
        <w:rPr>
          <w:rFonts w:ascii="Palatino Linotype" w:hAnsi="Palatino Linotype"/>
        </w:rPr>
        <w:t>de</w:t>
      </w:r>
      <w:r w:rsidR="00063D43">
        <w:rPr>
          <w:rFonts w:ascii="Palatino Linotype" w:hAnsi="Palatino Linotype"/>
        </w:rPr>
        <w:t xml:space="preserve"> que dichos objetos verdaderamente se encuentran en la realidad o aportando información extra sobre el entorno</w:t>
      </w:r>
      <w:r>
        <w:rPr>
          <w:rFonts w:ascii="Palatino Linotype" w:hAnsi="Palatino Linotype"/>
        </w:rPr>
        <w:t xml:space="preserve">. Por el contrario la realidad </w:t>
      </w:r>
      <w:r w:rsidR="00063D43">
        <w:rPr>
          <w:rFonts w:ascii="Palatino Linotype" w:hAnsi="Palatino Linotype"/>
        </w:rPr>
        <w:t>virtual</w:t>
      </w:r>
      <w:r>
        <w:rPr>
          <w:rFonts w:ascii="Palatino Linotype" w:hAnsi="Palatino Linotype"/>
        </w:rPr>
        <w:t xml:space="preserve"> </w:t>
      </w:r>
      <w:r w:rsidR="00063D43">
        <w:rPr>
          <w:rFonts w:ascii="Palatino Linotype" w:hAnsi="Palatino Linotype"/>
        </w:rPr>
        <w:t>utiliza un entorno completamente virtual, intentando que el usuario se sienta como si estuviese en dicho entorno ficticio y se abstraiga de la realidad.</w:t>
      </w:r>
    </w:p>
    <w:p w14:paraId="5F65CF1B" w14:textId="77777777" w:rsidR="00063D43" w:rsidRPr="00DD08BC" w:rsidRDefault="00063D43" w:rsidP="00DD08BC">
      <w:pPr>
        <w:spacing w:line="360" w:lineRule="auto"/>
        <w:ind w:firstLine="340"/>
        <w:jc w:val="both"/>
        <w:rPr>
          <w:rFonts w:ascii="Palatino Linotype" w:hAnsi="Palatino Linotype"/>
        </w:rPr>
      </w:pPr>
      <w:r>
        <w:rPr>
          <w:rFonts w:ascii="Palatino Linotype" w:hAnsi="Palatino Linotype"/>
        </w:rPr>
        <w:t>Las aplicaciones de la RA van desde el ocio y el entretenimiento a aplicaciones utilizadas en la medicina, la educación o la ingeniería.</w:t>
      </w:r>
    </w:p>
    <w:p w14:paraId="5FC717BF" w14:textId="77777777" w:rsidR="00C100F5" w:rsidRDefault="00C100F5" w:rsidP="00636D38">
      <w:pPr>
        <w:pStyle w:val="Ttulo3"/>
      </w:pPr>
      <w:bookmarkStart w:id="2191" w:name="_Toc461122669"/>
      <w:r>
        <w:t>RA en web y WebGL</w:t>
      </w:r>
      <w:bookmarkEnd w:id="2191"/>
    </w:p>
    <w:p w14:paraId="73E6EB87" w14:textId="77777777" w:rsidR="00063D43" w:rsidRDefault="000612CD" w:rsidP="00063D43">
      <w:pPr>
        <w:spacing w:line="360" w:lineRule="auto"/>
        <w:ind w:firstLine="340"/>
        <w:jc w:val="both"/>
        <w:rPr>
          <w:rFonts w:ascii="Palatino Linotype" w:hAnsi="Palatino Linotype"/>
        </w:rPr>
      </w:pPr>
      <w:r>
        <w:rPr>
          <w:rFonts w:ascii="Palatino Linotype" w:hAnsi="Palatino Linotype"/>
        </w:rPr>
        <w:t xml:space="preserve">La manera más común de mostrar la RA en web es usando la etiqueta canvas de HTML5 junto con WebGL. WebGL se podría definir como una API desarrollada en </w:t>
      </w:r>
      <w:r>
        <w:rPr>
          <w:rFonts w:ascii="Palatino Linotype" w:hAnsi="Palatino Linotype"/>
        </w:rPr>
        <w:lastRenderedPageBreak/>
        <w:t>JavaScript que permite el uso de la implementación nativa de OpenGL en los navegadores.</w:t>
      </w:r>
    </w:p>
    <w:p w14:paraId="7CE67E85" w14:textId="77777777" w:rsidR="000612CD" w:rsidRPr="00063D43" w:rsidRDefault="000612CD" w:rsidP="00063D43">
      <w:pPr>
        <w:spacing w:line="360" w:lineRule="auto"/>
        <w:ind w:firstLine="340"/>
        <w:jc w:val="both"/>
        <w:rPr>
          <w:rFonts w:ascii="Palatino Linotype" w:hAnsi="Palatino Linotype"/>
        </w:rPr>
      </w:pPr>
      <w:r>
        <w:rPr>
          <w:rFonts w:ascii="Palatino Linotype" w:hAnsi="Palatino Linotype"/>
        </w:rPr>
        <w:t>Para el uso de WebGL se han desarrollado diversas librerías o motores gráficos que facilitan su implementación, la más popular hasta el momento es Three.js, la cual todavía está en desarrollo. Al comienzo del proyecto la versión de Three.js era la R77 mientras que en el momento de escribir estas líneas la versión actual es la R79.</w:t>
      </w:r>
    </w:p>
    <w:p w14:paraId="3190A47C" w14:textId="77777777" w:rsidR="00C100F5" w:rsidRDefault="00C100F5" w:rsidP="00636D38">
      <w:pPr>
        <w:pStyle w:val="Ttulo3"/>
      </w:pPr>
      <w:bookmarkStart w:id="2192" w:name="_Toc461122670"/>
      <w:r>
        <w:t xml:space="preserve">RA en </w:t>
      </w:r>
      <w:r w:rsidR="00624128">
        <w:t>videojuegos</w:t>
      </w:r>
      <w:bookmarkEnd w:id="2192"/>
    </w:p>
    <w:p w14:paraId="75B15AD3" w14:textId="3ECB60C6" w:rsidR="00671A1B" w:rsidRDefault="00954ADE" w:rsidP="00954ADE">
      <w:pPr>
        <w:spacing w:line="360" w:lineRule="auto"/>
        <w:ind w:firstLine="340"/>
        <w:jc w:val="both"/>
        <w:rPr>
          <w:rFonts w:ascii="Palatino Linotype" w:hAnsi="Palatino Linotype"/>
        </w:rPr>
      </w:pPr>
      <w:r>
        <w:rPr>
          <w:noProof/>
          <w:lang w:eastAsia="es-ES"/>
        </w:rPr>
        <mc:AlternateContent>
          <mc:Choice Requires="wps">
            <w:drawing>
              <wp:anchor distT="0" distB="0" distL="114300" distR="114300" simplePos="0" relativeHeight="251716608" behindDoc="0" locked="0" layoutInCell="1" allowOverlap="1" wp14:anchorId="16338331" wp14:editId="513CB89B">
                <wp:simplePos x="0" y="0"/>
                <wp:positionH relativeFrom="column">
                  <wp:posOffset>-3810</wp:posOffset>
                </wp:positionH>
                <wp:positionV relativeFrom="paragraph">
                  <wp:posOffset>4907280</wp:posOffset>
                </wp:positionV>
                <wp:extent cx="5448300" cy="635"/>
                <wp:effectExtent l="0" t="0" r="0" b="0"/>
                <wp:wrapTight wrapText="bothSides">
                  <wp:wrapPolygon edited="0">
                    <wp:start x="0" y="0"/>
                    <wp:lineTo x="0" y="21600"/>
                    <wp:lineTo x="21600" y="21600"/>
                    <wp:lineTo x="21600" y="0"/>
                  </wp:wrapPolygon>
                </wp:wrapTight>
                <wp:docPr id="44" name="44 Cuadro de texto"/>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a:effectLst/>
                      </wps:spPr>
                      <wps:txbx>
                        <w:txbxContent>
                          <w:p w14:paraId="0DEB3AD5" w14:textId="6FAAEB2E" w:rsidR="003451FC" w:rsidRPr="005B322A" w:rsidRDefault="003451FC">
                            <w:pPr>
                              <w:pStyle w:val="Epgrafe"/>
                              <w:jc w:val="center"/>
                              <w:rPr>
                                <w:sz w:val="20"/>
                                <w:szCs w:val="20"/>
                                <w:rPrChange w:id="2193" w:author="root" w:date="2016-09-02T11:33:00Z">
                                  <w:rPr>
                                    <w:rFonts w:ascii="Palatino Linotype" w:hAnsi="Palatino Linotype"/>
                                    <w:noProof/>
                                  </w:rPr>
                                </w:rPrChange>
                              </w:rPr>
                              <w:pPrChange w:id="2194" w:author="root" w:date="2016-09-02T11:24:00Z">
                                <w:pPr>
                                  <w:spacing w:line="360" w:lineRule="auto"/>
                                  <w:ind w:firstLine="340"/>
                                  <w:jc w:val="both"/>
                                </w:pPr>
                              </w:pPrChange>
                            </w:pPr>
                            <w:bookmarkStart w:id="2195" w:name="_Toc461038804"/>
                            <w:ins w:id="2196" w:author="root" w:date="2016-09-02T11:24:00Z">
                              <w:r w:rsidRPr="005B322A">
                                <w:rPr>
                                  <w:sz w:val="20"/>
                                  <w:szCs w:val="20"/>
                                  <w:rPrChange w:id="2197" w:author="root" w:date="2016-09-02T11:33:00Z">
                                    <w:rPr>
                                      <w:i/>
                                      <w:iCs/>
                                    </w:rPr>
                                  </w:rPrChange>
                                </w:rPr>
                                <w:t xml:space="preserve">Figura </w:t>
                              </w:r>
                              <w:r w:rsidRPr="005B322A">
                                <w:rPr>
                                  <w:sz w:val="20"/>
                                  <w:szCs w:val="20"/>
                                  <w:rPrChange w:id="2198" w:author="root" w:date="2016-09-02T11:33:00Z">
                                    <w:rPr>
                                      <w:i/>
                                      <w:iCs/>
                                    </w:rPr>
                                  </w:rPrChange>
                                </w:rPr>
                                <w:fldChar w:fldCharType="begin"/>
                              </w:r>
                              <w:r w:rsidRPr="005B322A">
                                <w:rPr>
                                  <w:sz w:val="20"/>
                                  <w:szCs w:val="20"/>
                                  <w:rPrChange w:id="2199" w:author="root" w:date="2016-09-02T11:33:00Z">
                                    <w:rPr>
                                      <w:i/>
                                      <w:iCs/>
                                    </w:rPr>
                                  </w:rPrChange>
                                </w:rPr>
                                <w:instrText xml:space="preserve"> SEQ Figura \* ARABIC </w:instrText>
                              </w:r>
                            </w:ins>
                            <w:r w:rsidRPr="005B322A">
                              <w:rPr>
                                <w:sz w:val="20"/>
                                <w:szCs w:val="20"/>
                                <w:rPrChange w:id="2200" w:author="root" w:date="2016-09-02T11:33:00Z">
                                  <w:rPr>
                                    <w:i/>
                                    <w:iCs/>
                                  </w:rPr>
                                </w:rPrChange>
                              </w:rPr>
                              <w:fldChar w:fldCharType="separate"/>
                            </w:r>
                            <w:ins w:id="2201" w:author="root" w:date="2016-09-08T18:43:00Z">
                              <w:r w:rsidR="00E516AC">
                                <w:rPr>
                                  <w:noProof/>
                                  <w:sz w:val="20"/>
                                  <w:szCs w:val="20"/>
                                </w:rPr>
                                <w:t>1</w:t>
                              </w:r>
                            </w:ins>
                            <w:ins w:id="2202" w:author="root" w:date="2016-09-02T11:24:00Z">
                              <w:r w:rsidRPr="005B322A">
                                <w:rPr>
                                  <w:sz w:val="20"/>
                                  <w:szCs w:val="20"/>
                                  <w:rPrChange w:id="2203" w:author="root" w:date="2016-09-02T11:33:00Z">
                                    <w:rPr>
                                      <w:i/>
                                      <w:iCs/>
                                    </w:rPr>
                                  </w:rPrChange>
                                </w:rPr>
                                <w:fldChar w:fldCharType="end"/>
                              </w:r>
                              <w:r w:rsidRPr="005B322A">
                                <w:rPr>
                                  <w:sz w:val="20"/>
                                  <w:szCs w:val="20"/>
                                  <w:rPrChange w:id="2204" w:author="root" w:date="2016-09-02T11:33:00Z">
                                    <w:rPr>
                                      <w:i/>
                                      <w:iCs/>
                                    </w:rPr>
                                  </w:rPrChange>
                                </w:rPr>
                                <w:t xml:space="preserve"> - Juego de Pokémon Go</w:t>
                              </w:r>
                              <w:r w:rsidRPr="005B322A">
                                <w:rPr>
                                  <w:sz w:val="20"/>
                                  <w:szCs w:val="20"/>
                                  <w:rPrChange w:id="2205" w:author="root" w:date="2016-09-02T11:33:00Z">
                                    <w:rPr>
                                      <w:i/>
                                      <w:iCs/>
                                    </w:rPr>
                                  </w:rPrChange>
                                </w:rPr>
                                <w:br/>
                                <w:t xml:space="preserve">Fuente: </w:t>
                              </w:r>
                            </w:ins>
                            <w:ins w:id="2206" w:author="root" w:date="2016-09-02T11:25:00Z">
                              <w:r w:rsidRPr="005B322A">
                                <w:rPr>
                                  <w:sz w:val="20"/>
                                  <w:szCs w:val="20"/>
                                  <w:rPrChange w:id="2207" w:author="root" w:date="2016-09-02T11:33:00Z">
                                    <w:rPr>
                                      <w:i/>
                                      <w:iCs/>
                                    </w:rPr>
                                  </w:rPrChange>
                                </w:rPr>
                                <w:t>Niantic Labs</w:t>
                              </w:r>
                            </w:ins>
                            <w:bookmarkEnd w:id="2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44 Cuadro de texto" o:spid="_x0000_s1028" type="#_x0000_t202" style="position:absolute;left:0;text-align:left;margin-left:-.3pt;margin-top:386.4pt;width:429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" stroked="f">
                <v:textbox style="mso-fit-shape-to-text:t" inset="0,0,0,0">
                  <w:txbxContent>
                    <w:p w14:paraId="0DEB3AD5" w14:textId="6FAAEB2E" w:rsidR="003451FC" w:rsidRPr="005B322A" w:rsidRDefault="003451FC">
                      <w:pPr>
                        <w:pStyle w:val="Epgrafe"/>
                        <w:jc w:val="center"/>
                        <w:rPr>
                          <w:sz w:val="20"/>
                          <w:szCs w:val="20"/>
                          <w:rPrChange w:id="2208" w:author="root" w:date="2016-09-02T11:33:00Z">
                            <w:rPr>
                              <w:rFonts w:ascii="Palatino Linotype" w:hAnsi="Palatino Linotype"/>
                              <w:noProof/>
                            </w:rPr>
                          </w:rPrChange>
                        </w:rPr>
                        <w:pPrChange w:id="2209" w:author="root" w:date="2016-09-02T11:24:00Z">
                          <w:pPr>
                            <w:spacing w:line="360" w:lineRule="auto"/>
                            <w:ind w:firstLine="340"/>
                            <w:jc w:val="both"/>
                          </w:pPr>
                        </w:pPrChange>
                      </w:pPr>
                      <w:bookmarkStart w:id="2210" w:name="_Toc461038804"/>
                      <w:ins w:id="2211" w:author="root" w:date="2016-09-02T11:24:00Z">
                        <w:r w:rsidRPr="005B322A">
                          <w:rPr>
                            <w:sz w:val="20"/>
                            <w:szCs w:val="20"/>
                            <w:rPrChange w:id="2212" w:author="root" w:date="2016-09-02T11:33:00Z">
                              <w:rPr>
                                <w:i/>
                                <w:iCs/>
                              </w:rPr>
                            </w:rPrChange>
                          </w:rPr>
                          <w:t xml:space="preserve">Figura </w:t>
                        </w:r>
                        <w:r w:rsidRPr="005B322A">
                          <w:rPr>
                            <w:sz w:val="20"/>
                            <w:szCs w:val="20"/>
                            <w:rPrChange w:id="2213" w:author="root" w:date="2016-09-02T11:33:00Z">
                              <w:rPr>
                                <w:i/>
                                <w:iCs/>
                              </w:rPr>
                            </w:rPrChange>
                          </w:rPr>
                          <w:fldChar w:fldCharType="begin"/>
                        </w:r>
                        <w:r w:rsidRPr="005B322A">
                          <w:rPr>
                            <w:sz w:val="20"/>
                            <w:szCs w:val="20"/>
                            <w:rPrChange w:id="2214" w:author="root" w:date="2016-09-02T11:33:00Z">
                              <w:rPr>
                                <w:i/>
                                <w:iCs/>
                              </w:rPr>
                            </w:rPrChange>
                          </w:rPr>
                          <w:instrText xml:space="preserve"> SEQ Figura \* ARABIC </w:instrText>
                        </w:r>
                      </w:ins>
                      <w:r w:rsidRPr="005B322A">
                        <w:rPr>
                          <w:sz w:val="20"/>
                          <w:szCs w:val="20"/>
                          <w:rPrChange w:id="2215" w:author="root" w:date="2016-09-02T11:33:00Z">
                            <w:rPr>
                              <w:i/>
                              <w:iCs/>
                            </w:rPr>
                          </w:rPrChange>
                        </w:rPr>
                        <w:fldChar w:fldCharType="separate"/>
                      </w:r>
                      <w:ins w:id="2216" w:author="root" w:date="2016-09-08T18:43:00Z">
                        <w:r w:rsidR="00E516AC">
                          <w:rPr>
                            <w:noProof/>
                            <w:sz w:val="20"/>
                            <w:szCs w:val="20"/>
                          </w:rPr>
                          <w:t>1</w:t>
                        </w:r>
                      </w:ins>
                      <w:ins w:id="2217" w:author="root" w:date="2016-09-02T11:24:00Z">
                        <w:r w:rsidRPr="005B322A">
                          <w:rPr>
                            <w:sz w:val="20"/>
                            <w:szCs w:val="20"/>
                            <w:rPrChange w:id="2218" w:author="root" w:date="2016-09-02T11:33:00Z">
                              <w:rPr>
                                <w:i/>
                                <w:iCs/>
                              </w:rPr>
                            </w:rPrChange>
                          </w:rPr>
                          <w:fldChar w:fldCharType="end"/>
                        </w:r>
                        <w:r w:rsidRPr="005B322A">
                          <w:rPr>
                            <w:sz w:val="20"/>
                            <w:szCs w:val="20"/>
                            <w:rPrChange w:id="2219" w:author="root" w:date="2016-09-02T11:33:00Z">
                              <w:rPr>
                                <w:i/>
                                <w:iCs/>
                              </w:rPr>
                            </w:rPrChange>
                          </w:rPr>
                          <w:t xml:space="preserve"> - Juego de Pokémon Go</w:t>
                        </w:r>
                        <w:r w:rsidRPr="005B322A">
                          <w:rPr>
                            <w:sz w:val="20"/>
                            <w:szCs w:val="20"/>
                            <w:rPrChange w:id="2220" w:author="root" w:date="2016-09-02T11:33:00Z">
                              <w:rPr>
                                <w:i/>
                                <w:iCs/>
                              </w:rPr>
                            </w:rPrChange>
                          </w:rPr>
                          <w:br/>
                          <w:t xml:space="preserve">Fuente: </w:t>
                        </w:r>
                      </w:ins>
                      <w:ins w:id="2221" w:author="root" w:date="2016-09-02T11:25:00Z">
                        <w:r w:rsidRPr="005B322A">
                          <w:rPr>
                            <w:sz w:val="20"/>
                            <w:szCs w:val="20"/>
                            <w:rPrChange w:id="2222" w:author="root" w:date="2016-09-02T11:33:00Z">
                              <w:rPr>
                                <w:i/>
                                <w:iCs/>
                              </w:rPr>
                            </w:rPrChange>
                          </w:rPr>
                          <w:t>Niantic Labs</w:t>
                        </w:r>
                      </w:ins>
                      <w:bookmarkEnd w:id="2210"/>
                    </w:p>
                  </w:txbxContent>
                </v:textbox>
                <w10:wrap type="tight"/>
              </v:shape>
            </w:pict>
          </mc:Fallback>
        </mc:AlternateContent>
      </w:r>
      <w:r>
        <w:rPr>
          <w:rFonts w:ascii="Palatino Linotype" w:hAnsi="Palatino Linotype"/>
          <w:noProof/>
          <w:lang w:eastAsia="es-ES"/>
        </w:rPr>
        <w:drawing>
          <wp:anchor distT="0" distB="0" distL="114300" distR="114300" simplePos="0" relativeHeight="251714560" behindDoc="1" locked="0" layoutInCell="1" allowOverlap="1" wp14:anchorId="34ACE53D" wp14:editId="2BA6AA28">
            <wp:simplePos x="0" y="0"/>
            <wp:positionH relativeFrom="column">
              <wp:posOffset>-3810</wp:posOffset>
            </wp:positionH>
            <wp:positionV relativeFrom="paragraph">
              <wp:posOffset>1821180</wp:posOffset>
            </wp:positionV>
            <wp:extent cx="5448300" cy="3028950"/>
            <wp:effectExtent l="0" t="0" r="0" b="0"/>
            <wp:wrapTight wrapText="bothSides">
              <wp:wrapPolygon edited="0">
                <wp:start x="0" y="0"/>
                <wp:lineTo x="0" y="21464"/>
                <wp:lineTo x="21524" y="21464"/>
                <wp:lineTo x="21524" y="0"/>
                <wp:lineTo x="0" y="0"/>
              </wp:wrapPolygon>
            </wp:wrapTight>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kemonGo.jpg"/>
                    <pic:cNvPicPr/>
                  </pic:nvPicPr>
                  <pic:blipFill>
                    <a:blip r:embed="rId12">
                      <a:extLst>
                        <a:ext uri="{28A0092B-C50C-407E-A947-70E740481C1C}">
                          <a14:useLocalDpi xmlns:a14="http://schemas.microsoft.com/office/drawing/2010/main" val="0"/>
                        </a:ext>
                      </a:extLst>
                    </a:blip>
                    <a:stretch>
                      <a:fillRect/>
                    </a:stretch>
                  </pic:blipFill>
                  <pic:spPr>
                    <a:xfrm>
                      <a:off x="0" y="0"/>
                      <a:ext cx="5448300" cy="3028950"/>
                    </a:xfrm>
                    <a:prstGeom prst="rect">
                      <a:avLst/>
                    </a:prstGeom>
                  </pic:spPr>
                </pic:pic>
              </a:graphicData>
            </a:graphic>
            <wp14:sizeRelH relativeFrom="page">
              <wp14:pctWidth>0</wp14:pctWidth>
            </wp14:sizeRelH>
            <wp14:sizeRelV relativeFrom="page">
              <wp14:pctHeight>0</wp14:pctHeight>
            </wp14:sizeRelV>
          </wp:anchor>
        </w:drawing>
      </w:r>
      <w:r w:rsidR="00624128">
        <w:rPr>
          <w:rFonts w:ascii="Palatino Linotype" w:hAnsi="Palatino Linotype"/>
        </w:rPr>
        <w:t>Hoy en día el uso de RA en videojuegos está creciendo rápidamente y cada vez más a menudo vemos nuevos juegos que hacen uso de esta tecnología. La RA no simplemente añade nuevas funcionalidades a los juegos de siempre si no que permite cambiar la manera en la que los usuarios juega</w:t>
      </w:r>
      <w:r w:rsidR="003D0619">
        <w:rPr>
          <w:rFonts w:ascii="Palatino Linotype" w:hAnsi="Palatino Linotype"/>
        </w:rPr>
        <w:t>n</w:t>
      </w:r>
      <w:r w:rsidR="00624128">
        <w:rPr>
          <w:rFonts w:ascii="Palatino Linotype" w:hAnsi="Palatino Linotype"/>
        </w:rPr>
        <w:t>. Prueba de ello es el nuevo Pokémon GO que está haciendo que millones de usuarios salgan a la calle a jugar a un videojuego estableciendo un antes y un después en la historia de los videojuegos.</w:t>
      </w:r>
    </w:p>
    <w:p w14:paraId="2F19D592" w14:textId="77777777" w:rsidR="00624128" w:rsidRPr="00624128" w:rsidRDefault="00624128" w:rsidP="00624128">
      <w:pPr>
        <w:spacing w:line="360" w:lineRule="auto"/>
        <w:ind w:firstLine="340"/>
        <w:jc w:val="both"/>
        <w:rPr>
          <w:rFonts w:ascii="Palatino Linotype" w:hAnsi="Palatino Linotype"/>
        </w:rPr>
      </w:pPr>
      <w:r>
        <w:rPr>
          <w:rFonts w:ascii="Palatino Linotype" w:hAnsi="Palatino Linotype"/>
        </w:rPr>
        <w:t xml:space="preserve">La mayoría de los juegos que emplean RA la utilizan para añadir ciertos elementos que el usuario debe encontrar, disparar o capturar, pero el usuario nunca tiene el control de dichos elementos por lo que este proyecto resulta ser una innovación en ese </w:t>
      </w:r>
      <w:r>
        <w:rPr>
          <w:rFonts w:ascii="Palatino Linotype" w:hAnsi="Palatino Linotype"/>
        </w:rPr>
        <w:lastRenderedPageBreak/>
        <w:t>sentido en cuanto al uso de la RA en los videojuegos, permitiéndonos tomar el control del personaje en RA y moverlo libremente por el mundo, en este caso, el mundo real.</w:t>
      </w:r>
    </w:p>
    <w:p w14:paraId="0D2308B3" w14:textId="77777777" w:rsidR="00C100F5" w:rsidRDefault="00C100F5" w:rsidP="00636D38">
      <w:pPr>
        <w:pStyle w:val="Ttulo2"/>
      </w:pPr>
      <w:bookmarkStart w:id="2223" w:name="_Toc461122671"/>
      <w:r>
        <w:t>Modelado y animación</w:t>
      </w:r>
      <w:bookmarkEnd w:id="2223"/>
    </w:p>
    <w:p w14:paraId="055F9FED" w14:textId="26593827" w:rsidR="003D0619" w:rsidRDefault="00F82721" w:rsidP="00333B5B">
      <w:pPr>
        <w:spacing w:line="360" w:lineRule="auto"/>
        <w:ind w:firstLine="340"/>
        <w:jc w:val="both"/>
        <w:rPr>
          <w:rFonts w:ascii="Palatino Linotype" w:hAnsi="Palatino Linotype"/>
        </w:rPr>
      </w:pPr>
      <w:r>
        <w:rPr>
          <w:noProof/>
          <w:lang w:eastAsia="es-ES"/>
        </w:rPr>
        <mc:AlternateContent>
          <mc:Choice Requires="wps">
            <w:drawing>
              <wp:anchor distT="0" distB="0" distL="114300" distR="114300" simplePos="0" relativeHeight="251719680" behindDoc="0" locked="0" layoutInCell="1" allowOverlap="1" wp14:anchorId="47CBFA6C" wp14:editId="7752DB4C">
                <wp:simplePos x="0" y="0"/>
                <wp:positionH relativeFrom="column">
                  <wp:posOffset>-13335</wp:posOffset>
                </wp:positionH>
                <wp:positionV relativeFrom="paragraph">
                  <wp:posOffset>4292600</wp:posOffset>
                </wp:positionV>
                <wp:extent cx="5448300" cy="635"/>
                <wp:effectExtent l="0" t="0" r="0" b="0"/>
                <wp:wrapTight wrapText="bothSides">
                  <wp:wrapPolygon edited="0">
                    <wp:start x="0" y="0"/>
                    <wp:lineTo x="0" y="21600"/>
                    <wp:lineTo x="21600" y="21600"/>
                    <wp:lineTo x="21600" y="0"/>
                  </wp:wrapPolygon>
                </wp:wrapTight>
                <wp:docPr id="46" name="46 Cuadro de texto"/>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a:effectLst/>
                      </wps:spPr>
                      <wps:txbx>
                        <w:txbxContent>
                          <w:p w14:paraId="66341F14" w14:textId="1664C9C6" w:rsidR="003451FC" w:rsidRPr="005B322A" w:rsidRDefault="003451FC">
                            <w:pPr>
                              <w:pStyle w:val="Epgrafe"/>
                              <w:jc w:val="center"/>
                              <w:rPr>
                                <w:noProof/>
                                <w:sz w:val="20"/>
                                <w:szCs w:val="20"/>
                                <w:rPrChange w:id="2224" w:author="root" w:date="2016-09-02T11:33:00Z">
                                  <w:rPr>
                                    <w:rFonts w:ascii="Palatino Linotype" w:hAnsi="Palatino Linotype"/>
                                    <w:noProof/>
                                  </w:rPr>
                                </w:rPrChange>
                              </w:rPr>
                              <w:pPrChange w:id="2225" w:author="root" w:date="2016-09-02T11:33:00Z">
                                <w:pPr>
                                  <w:spacing w:line="360" w:lineRule="auto"/>
                                  <w:ind w:firstLine="340"/>
                                  <w:jc w:val="both"/>
                                </w:pPr>
                              </w:pPrChange>
                            </w:pPr>
                            <w:bookmarkStart w:id="2226" w:name="_Toc461038805"/>
                            <w:ins w:id="2227" w:author="root" w:date="2016-09-02T11:33:00Z">
                              <w:r w:rsidRPr="005B322A">
                                <w:rPr>
                                  <w:sz w:val="20"/>
                                  <w:szCs w:val="20"/>
                                  <w:rPrChange w:id="2228" w:author="root" w:date="2016-09-02T11:33:00Z">
                                    <w:rPr>
                                      <w:i/>
                                      <w:iCs/>
                                    </w:rPr>
                                  </w:rPrChange>
                                </w:rPr>
                                <w:t xml:space="preserve">Figura </w:t>
                              </w:r>
                              <w:r w:rsidRPr="005B322A">
                                <w:rPr>
                                  <w:sz w:val="20"/>
                                  <w:szCs w:val="20"/>
                                  <w:rPrChange w:id="2229" w:author="root" w:date="2016-09-02T11:33:00Z">
                                    <w:rPr>
                                      <w:i/>
                                      <w:iCs/>
                                    </w:rPr>
                                  </w:rPrChange>
                                </w:rPr>
                                <w:fldChar w:fldCharType="begin"/>
                              </w:r>
                              <w:r w:rsidRPr="005B322A">
                                <w:rPr>
                                  <w:sz w:val="20"/>
                                  <w:szCs w:val="20"/>
                                  <w:rPrChange w:id="2230" w:author="root" w:date="2016-09-02T11:33:00Z">
                                    <w:rPr>
                                      <w:i/>
                                      <w:iCs/>
                                    </w:rPr>
                                  </w:rPrChange>
                                </w:rPr>
                                <w:instrText xml:space="preserve"> SEQ Figura \* ARABIC </w:instrText>
                              </w:r>
                            </w:ins>
                            <w:r w:rsidRPr="005B322A">
                              <w:rPr>
                                <w:sz w:val="20"/>
                                <w:szCs w:val="20"/>
                                <w:rPrChange w:id="2231" w:author="root" w:date="2016-09-02T11:33:00Z">
                                  <w:rPr>
                                    <w:i/>
                                    <w:iCs/>
                                  </w:rPr>
                                </w:rPrChange>
                              </w:rPr>
                              <w:fldChar w:fldCharType="separate"/>
                            </w:r>
                            <w:ins w:id="2232" w:author="root" w:date="2016-09-08T18:43:00Z">
                              <w:r w:rsidR="00E516AC">
                                <w:rPr>
                                  <w:noProof/>
                                  <w:sz w:val="20"/>
                                  <w:szCs w:val="20"/>
                                </w:rPr>
                                <w:t>2</w:t>
                              </w:r>
                            </w:ins>
                            <w:ins w:id="2233" w:author="root" w:date="2016-09-02T11:33:00Z">
                              <w:r w:rsidRPr="005B322A">
                                <w:rPr>
                                  <w:sz w:val="20"/>
                                  <w:szCs w:val="20"/>
                                  <w:rPrChange w:id="2234" w:author="root" w:date="2016-09-02T11:33:00Z">
                                    <w:rPr>
                                      <w:i/>
                                      <w:iCs/>
                                    </w:rPr>
                                  </w:rPrChange>
                                </w:rPr>
                                <w:fldChar w:fldCharType="end"/>
                              </w:r>
                              <w:r w:rsidRPr="005B322A">
                                <w:rPr>
                                  <w:sz w:val="20"/>
                                  <w:szCs w:val="20"/>
                                  <w:rPrChange w:id="2235" w:author="root" w:date="2016-09-02T11:33:00Z">
                                    <w:rPr>
                                      <w:i/>
                                      <w:iCs/>
                                    </w:rPr>
                                  </w:rPrChange>
                                </w:rPr>
                                <w:t xml:space="preserve"> - Evolución de</w:t>
                              </w:r>
                              <w:r w:rsidRPr="005B322A">
                                <w:rPr>
                                  <w:noProof/>
                                  <w:sz w:val="20"/>
                                  <w:szCs w:val="20"/>
                                  <w:rPrChange w:id="2236" w:author="root" w:date="2016-09-02T11:33:00Z">
                                    <w:rPr>
                                      <w:i/>
                                      <w:iCs/>
                                      <w:noProof/>
                                    </w:rPr>
                                  </w:rPrChange>
                                </w:rPr>
                                <w:t xml:space="preserve"> los videojuegos.</w:t>
                              </w:r>
                              <w:r w:rsidRPr="005B322A">
                                <w:rPr>
                                  <w:noProof/>
                                  <w:sz w:val="20"/>
                                  <w:szCs w:val="20"/>
                                  <w:rPrChange w:id="2237" w:author="root" w:date="2016-09-02T11:33:00Z">
                                    <w:rPr>
                                      <w:i/>
                                      <w:iCs/>
                                      <w:noProof/>
                                    </w:rPr>
                                  </w:rPrChange>
                                </w:rPr>
                                <w:br/>
                                <w:t>Fuente: Taringa.</w:t>
                              </w:r>
                            </w:ins>
                            <w:bookmarkEnd w:id="2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6 Cuadro de texto" o:spid="_x0000_s1029" type="#_x0000_t202" style="position:absolute;left:0;text-align:left;margin-left:-1.05pt;margin-top:338pt;width:429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" stroked="f">
                <v:textbox style="mso-fit-shape-to-text:t" inset="0,0,0,0">
                  <w:txbxContent>
                    <w:p w14:paraId="66341F14" w14:textId="1664C9C6" w:rsidR="003451FC" w:rsidRPr="005B322A" w:rsidRDefault="003451FC">
                      <w:pPr>
                        <w:pStyle w:val="Epgrafe"/>
                        <w:jc w:val="center"/>
                        <w:rPr>
                          <w:noProof/>
                          <w:sz w:val="20"/>
                          <w:szCs w:val="20"/>
                          <w:rPrChange w:id="2238" w:author="root" w:date="2016-09-02T11:33:00Z">
                            <w:rPr>
                              <w:rFonts w:ascii="Palatino Linotype" w:hAnsi="Palatino Linotype"/>
                              <w:noProof/>
                            </w:rPr>
                          </w:rPrChange>
                        </w:rPr>
                        <w:pPrChange w:id="2239" w:author="root" w:date="2016-09-02T11:33:00Z">
                          <w:pPr>
                            <w:spacing w:line="360" w:lineRule="auto"/>
                            <w:ind w:firstLine="340"/>
                            <w:jc w:val="both"/>
                          </w:pPr>
                        </w:pPrChange>
                      </w:pPr>
                      <w:bookmarkStart w:id="2240" w:name="_Toc461038805"/>
                      <w:ins w:id="2241" w:author="root" w:date="2016-09-02T11:33:00Z">
                        <w:r w:rsidRPr="005B322A">
                          <w:rPr>
                            <w:sz w:val="20"/>
                            <w:szCs w:val="20"/>
                            <w:rPrChange w:id="2242" w:author="root" w:date="2016-09-02T11:33:00Z">
                              <w:rPr>
                                <w:i/>
                                <w:iCs/>
                              </w:rPr>
                            </w:rPrChange>
                          </w:rPr>
                          <w:t xml:space="preserve">Figura </w:t>
                        </w:r>
                        <w:r w:rsidRPr="005B322A">
                          <w:rPr>
                            <w:sz w:val="20"/>
                            <w:szCs w:val="20"/>
                            <w:rPrChange w:id="2243" w:author="root" w:date="2016-09-02T11:33:00Z">
                              <w:rPr>
                                <w:i/>
                                <w:iCs/>
                              </w:rPr>
                            </w:rPrChange>
                          </w:rPr>
                          <w:fldChar w:fldCharType="begin"/>
                        </w:r>
                        <w:r w:rsidRPr="005B322A">
                          <w:rPr>
                            <w:sz w:val="20"/>
                            <w:szCs w:val="20"/>
                            <w:rPrChange w:id="2244" w:author="root" w:date="2016-09-02T11:33:00Z">
                              <w:rPr>
                                <w:i/>
                                <w:iCs/>
                              </w:rPr>
                            </w:rPrChange>
                          </w:rPr>
                          <w:instrText xml:space="preserve"> SEQ Figura \* ARABIC </w:instrText>
                        </w:r>
                      </w:ins>
                      <w:r w:rsidRPr="005B322A">
                        <w:rPr>
                          <w:sz w:val="20"/>
                          <w:szCs w:val="20"/>
                          <w:rPrChange w:id="2245" w:author="root" w:date="2016-09-02T11:33:00Z">
                            <w:rPr>
                              <w:i/>
                              <w:iCs/>
                            </w:rPr>
                          </w:rPrChange>
                        </w:rPr>
                        <w:fldChar w:fldCharType="separate"/>
                      </w:r>
                      <w:ins w:id="2246" w:author="root" w:date="2016-09-08T18:43:00Z">
                        <w:r w:rsidR="00E516AC">
                          <w:rPr>
                            <w:noProof/>
                            <w:sz w:val="20"/>
                            <w:szCs w:val="20"/>
                          </w:rPr>
                          <w:t>2</w:t>
                        </w:r>
                      </w:ins>
                      <w:ins w:id="2247" w:author="root" w:date="2016-09-02T11:33:00Z">
                        <w:r w:rsidRPr="005B322A">
                          <w:rPr>
                            <w:sz w:val="20"/>
                            <w:szCs w:val="20"/>
                            <w:rPrChange w:id="2248" w:author="root" w:date="2016-09-02T11:33:00Z">
                              <w:rPr>
                                <w:i/>
                                <w:iCs/>
                              </w:rPr>
                            </w:rPrChange>
                          </w:rPr>
                          <w:fldChar w:fldCharType="end"/>
                        </w:r>
                        <w:r w:rsidRPr="005B322A">
                          <w:rPr>
                            <w:sz w:val="20"/>
                            <w:szCs w:val="20"/>
                            <w:rPrChange w:id="2249" w:author="root" w:date="2016-09-02T11:33:00Z">
                              <w:rPr>
                                <w:i/>
                                <w:iCs/>
                              </w:rPr>
                            </w:rPrChange>
                          </w:rPr>
                          <w:t xml:space="preserve"> - Evolución de</w:t>
                        </w:r>
                        <w:r w:rsidRPr="005B322A">
                          <w:rPr>
                            <w:noProof/>
                            <w:sz w:val="20"/>
                            <w:szCs w:val="20"/>
                            <w:rPrChange w:id="2250" w:author="root" w:date="2016-09-02T11:33:00Z">
                              <w:rPr>
                                <w:i/>
                                <w:iCs/>
                                <w:noProof/>
                              </w:rPr>
                            </w:rPrChange>
                          </w:rPr>
                          <w:t xml:space="preserve"> los videojuegos.</w:t>
                        </w:r>
                        <w:r w:rsidRPr="005B322A">
                          <w:rPr>
                            <w:noProof/>
                            <w:sz w:val="20"/>
                            <w:szCs w:val="20"/>
                            <w:rPrChange w:id="2251" w:author="root" w:date="2016-09-02T11:33:00Z">
                              <w:rPr>
                                <w:i/>
                                <w:iCs/>
                                <w:noProof/>
                              </w:rPr>
                            </w:rPrChange>
                          </w:rPr>
                          <w:br/>
                          <w:t>Fuente: Taringa.</w:t>
                        </w:r>
                      </w:ins>
                      <w:bookmarkEnd w:id="2240"/>
                    </w:p>
                  </w:txbxContent>
                </v:textbox>
                <w10:wrap type="tight"/>
              </v:shape>
            </w:pict>
          </mc:Fallback>
        </mc:AlternateContent>
      </w:r>
      <w:r w:rsidR="00954ADE">
        <w:rPr>
          <w:rFonts w:ascii="Palatino Linotype" w:hAnsi="Palatino Linotype"/>
          <w:noProof/>
          <w:lang w:eastAsia="es-ES"/>
        </w:rPr>
        <w:drawing>
          <wp:anchor distT="0" distB="0" distL="114300" distR="114300" simplePos="0" relativeHeight="251717632" behindDoc="1" locked="0" layoutInCell="1" allowOverlap="1" wp14:anchorId="4109E2BD" wp14:editId="44A72BC0">
            <wp:simplePos x="0" y="0"/>
            <wp:positionH relativeFrom="column">
              <wp:posOffset>-13335</wp:posOffset>
            </wp:positionH>
            <wp:positionV relativeFrom="paragraph">
              <wp:posOffset>1539875</wp:posOffset>
            </wp:positionV>
            <wp:extent cx="5448300" cy="2695575"/>
            <wp:effectExtent l="0" t="0" r="0" b="9525"/>
            <wp:wrapTight wrapText="bothSides">
              <wp:wrapPolygon edited="0">
                <wp:start x="0" y="0"/>
                <wp:lineTo x="0" y="21524"/>
                <wp:lineTo x="21524" y="21524"/>
                <wp:lineTo x="21524" y="0"/>
                <wp:lineTo x="0" y="0"/>
              </wp:wrapPolygon>
            </wp:wrapTight>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es-Ahora7.PNG"/>
                    <pic:cNvPicPr/>
                  </pic:nvPicPr>
                  <pic:blipFill>
                    <a:blip r:embed="rId13">
                      <a:extLst>
                        <a:ext uri="{28A0092B-C50C-407E-A947-70E740481C1C}">
                          <a14:useLocalDpi xmlns:a14="http://schemas.microsoft.com/office/drawing/2010/main" val="0"/>
                        </a:ext>
                      </a:extLst>
                    </a:blip>
                    <a:stretch>
                      <a:fillRect/>
                    </a:stretch>
                  </pic:blipFill>
                  <pic:spPr>
                    <a:xfrm>
                      <a:off x="0" y="0"/>
                      <a:ext cx="5448300" cy="2695575"/>
                    </a:xfrm>
                    <a:prstGeom prst="rect">
                      <a:avLst/>
                    </a:prstGeom>
                  </pic:spPr>
                </pic:pic>
              </a:graphicData>
            </a:graphic>
            <wp14:sizeRelH relativeFrom="page">
              <wp14:pctWidth>0</wp14:pctWidth>
            </wp14:sizeRelH>
            <wp14:sizeRelV relativeFrom="page">
              <wp14:pctHeight>0</wp14:pctHeight>
            </wp14:sizeRelV>
          </wp:anchor>
        </w:drawing>
      </w:r>
      <w:r w:rsidR="00333B5B">
        <w:rPr>
          <w:rFonts w:ascii="Palatino Linotype" w:hAnsi="Palatino Linotype"/>
        </w:rPr>
        <w:t xml:space="preserve">El mundo del modelado y la animación por computadora </w:t>
      </w:r>
      <w:r w:rsidR="003D0619">
        <w:rPr>
          <w:rFonts w:ascii="Palatino Linotype" w:hAnsi="Palatino Linotype"/>
        </w:rPr>
        <w:t xml:space="preserve">ha </w:t>
      </w:r>
      <w:r w:rsidR="00333B5B">
        <w:rPr>
          <w:rFonts w:ascii="Palatino Linotype" w:hAnsi="Palatino Linotype"/>
        </w:rPr>
        <w:t>cambiado drásticamente en la última década con nuevos métodos y tecnologías que permiten realizar cada vez trabajos más reales en cuanto a gráficos y físicas. Los videojuegos han evolucionado de simples píxeles pintados en pantalla a enormes entornos virtuales modelados completamente por ordenador.</w:t>
      </w:r>
    </w:p>
    <w:p w14:paraId="13D308F4" w14:textId="31FE7F63" w:rsidR="00954ADE" w:rsidRDefault="00954ADE" w:rsidP="00333B5B">
      <w:pPr>
        <w:spacing w:line="360" w:lineRule="auto"/>
        <w:ind w:firstLine="340"/>
        <w:jc w:val="both"/>
        <w:rPr>
          <w:rFonts w:ascii="Palatino Linotype" w:hAnsi="Palatino Linotype"/>
        </w:rPr>
      </w:pPr>
    </w:p>
    <w:p w14:paraId="7D6FA985" w14:textId="127B2D4B" w:rsidR="006E1B70" w:rsidRPr="00333B5B" w:rsidRDefault="006E1B70" w:rsidP="00333B5B">
      <w:pPr>
        <w:spacing w:line="360" w:lineRule="auto"/>
        <w:ind w:firstLine="340"/>
        <w:jc w:val="both"/>
        <w:rPr>
          <w:rFonts w:ascii="Palatino Linotype" w:hAnsi="Palatino Linotype"/>
        </w:rPr>
      </w:pPr>
      <w:r>
        <w:rPr>
          <w:rFonts w:ascii="Palatino Linotype" w:hAnsi="Palatino Linotype"/>
        </w:rPr>
        <w:t>Son varias las herramientas y programas que nos permiten modelar en 3D. Las más populares por el momento son 3Ds Max, Maya y Blender.</w:t>
      </w:r>
      <w:r w:rsidR="003D0619">
        <w:rPr>
          <w:rFonts w:ascii="Palatino Linotype" w:hAnsi="Palatino Linotype"/>
        </w:rPr>
        <w:t xml:space="preserve"> </w:t>
      </w:r>
      <w:r>
        <w:rPr>
          <w:rFonts w:ascii="Palatino Linotype" w:hAnsi="Palatino Linotype"/>
        </w:rPr>
        <w:t>L</w:t>
      </w:r>
      <w:r w:rsidR="003D0619">
        <w:rPr>
          <w:rFonts w:ascii="Palatino Linotype" w:hAnsi="Palatino Linotype"/>
        </w:rPr>
        <w:t>a</w:t>
      </w:r>
      <w:r>
        <w:rPr>
          <w:rFonts w:ascii="Palatino Linotype" w:hAnsi="Palatino Linotype"/>
        </w:rPr>
        <w:t xml:space="preserve"> elección de un software 3D u otro depende de cada usuario y de a lo que esté acostumbrado ya que aunque se puede llegar a un mismo resultado con los tres, cada software cambia el estilo de trabajo, las herramientas y el modo de emplearlas. Este proyecto ha sido desarrollado con Blender ya que no solo es del que más conocimientos se disponían sino que además la licencia de Blender es gratuita para uso comercial además de ser de código abierto lo que permite a la comunidad desarrollar sus propias herramientas y plugins.</w:t>
      </w:r>
    </w:p>
    <w:p w14:paraId="3FC75B16" w14:textId="77777777" w:rsidR="0075317A" w:rsidRDefault="00C100F5" w:rsidP="00636D38">
      <w:pPr>
        <w:pStyle w:val="Ttulo2"/>
      </w:pPr>
      <w:bookmarkStart w:id="2252" w:name="_Toc461122672"/>
      <w:r>
        <w:lastRenderedPageBreak/>
        <w:t>Arduino</w:t>
      </w:r>
      <w:bookmarkEnd w:id="2252"/>
    </w:p>
    <w:p w14:paraId="5DFE39ED" w14:textId="6BAC4C7C" w:rsidR="00886C1A" w:rsidRDefault="00886C1A" w:rsidP="00636D38">
      <w:pPr>
        <w:spacing w:line="360" w:lineRule="auto"/>
        <w:ind w:firstLine="340"/>
        <w:jc w:val="both"/>
        <w:rPr>
          <w:rFonts w:ascii="Palatino Linotype" w:hAnsi="Palatino Linotype"/>
        </w:rPr>
      </w:pPr>
      <w:r>
        <w:rPr>
          <w:rFonts w:ascii="Palatino Linotype" w:hAnsi="Palatino Linotype"/>
        </w:rPr>
        <w:t xml:space="preserve">Arduino es una  plataforma electrónica open source basada en easy-to-use que permite la realización de prototipos </w:t>
      </w:r>
      <w:r w:rsidR="00CD5DF1">
        <w:rPr>
          <w:rFonts w:ascii="Palatino Linotype" w:hAnsi="Palatino Linotype"/>
        </w:rPr>
        <w:t xml:space="preserve">y proyectos electrónicos </w:t>
      </w:r>
      <w:r>
        <w:rPr>
          <w:rFonts w:ascii="Palatino Linotype" w:hAnsi="Palatino Linotype"/>
        </w:rPr>
        <w:t xml:space="preserve">a un bajo coste. Al ser open source cualquiera puede </w:t>
      </w:r>
      <w:r w:rsidR="00CD5DF1">
        <w:rPr>
          <w:rFonts w:ascii="Palatino Linotype" w:hAnsi="Palatino Linotype"/>
        </w:rPr>
        <w:t>consultar su diseño y modificarlo o crear sus propias versiones de arduino orientadas a su proyecto.</w:t>
      </w:r>
      <w:r w:rsidR="00416F21">
        <w:rPr>
          <w:rFonts w:ascii="Palatino Linotype" w:hAnsi="Palatino Linotype"/>
        </w:rPr>
        <w:t xml:space="preserve"> </w:t>
      </w:r>
    </w:p>
    <w:p w14:paraId="7D011841" w14:textId="77777777" w:rsidR="00CD5DF1" w:rsidRDefault="00CD5DF1" w:rsidP="00636D38">
      <w:pPr>
        <w:spacing w:line="360" w:lineRule="auto"/>
        <w:ind w:firstLine="340"/>
        <w:jc w:val="both"/>
        <w:rPr>
          <w:rFonts w:ascii="Palatino Linotype" w:hAnsi="Palatino Linotype"/>
        </w:rPr>
      </w:pPr>
      <w:r>
        <w:rPr>
          <w:rFonts w:ascii="Palatino Linotype" w:hAnsi="Palatino Linotype"/>
        </w:rPr>
        <w:t>El lenguaje de programación de arduino es muy parecido a processing y está basado en C++. Tanto el lenguaje de programación como el IDE de arduino se idearon para poder poner en marcha proyectos de la manera más fácilmente posible, sin gastar mucho tiempo en aprendizaje.</w:t>
      </w:r>
    </w:p>
    <w:p w14:paraId="2E0C69AE" w14:textId="77777777" w:rsidR="00CD5DF1" w:rsidRDefault="00CD5DF1" w:rsidP="00636D38">
      <w:pPr>
        <w:spacing w:line="360" w:lineRule="auto"/>
        <w:ind w:firstLine="340"/>
        <w:jc w:val="both"/>
        <w:rPr>
          <w:rFonts w:ascii="Palatino Linotype" w:hAnsi="Palatino Linotype"/>
        </w:rPr>
      </w:pPr>
      <w:r>
        <w:rPr>
          <w:rFonts w:ascii="Palatino Linotype" w:hAnsi="Palatino Linotype"/>
        </w:rPr>
        <w:t>Hay varios modelos de arduino para elegir según la envergadura del proyecto a realizar</w:t>
      </w:r>
      <w:r w:rsidR="00874A95">
        <w:rPr>
          <w:rFonts w:ascii="Palatino Linotype" w:hAnsi="Palatino Linotype"/>
        </w:rPr>
        <w:t xml:space="preserve">. Entre los distintos modelos varía el tamaño, el precio, la capacidad de procesamiento y los posibles componentes que pueda incorporar desde un principio la placa. </w:t>
      </w:r>
      <w:r w:rsidR="009D2C1E">
        <w:rPr>
          <w:rFonts w:ascii="Palatino Linotype" w:hAnsi="Palatino Linotype"/>
        </w:rPr>
        <w:t xml:space="preserve">Así por ejemplo podemos encontrarnos con el Arduino UNO, el más común de todos y con un tamaño medio, con 14 pines digitales y 6 analógicos ideal para iniciarse en arduino y para cualquier proyecto medio que se tenga en mente. El Arduino MICRO es una versión a pequeña escala que nos permite realizar proyectos donde se requiere un tamaño menor y dispone de </w:t>
      </w:r>
      <w:r w:rsidR="00A24A4F">
        <w:rPr>
          <w:rFonts w:ascii="Palatino Linotype" w:hAnsi="Palatino Linotype"/>
        </w:rPr>
        <w:t>20 pines digitales de los cuales 12 pueden ser usados como analógicos, en contra posición debido a su tamaño es necesario soldar los cables a los pines o usar una protoboard, además de que carece de entrada para la alimentación. En el otro extremo tenemos Arduino MEGA 2560, diseñado para proyectos más complejos ya que dispone de 54 pines digitales y 16 analógicos, además de una mayor capacidad de procesamiento, es el recomendado para crear robots o impresoras 3D.</w:t>
      </w:r>
    </w:p>
    <w:p w14:paraId="2D3EF9A0" w14:textId="4BFF1680" w:rsidR="00A24A4F" w:rsidRDefault="00416F21" w:rsidP="00636D38">
      <w:pPr>
        <w:spacing w:line="360" w:lineRule="auto"/>
        <w:ind w:firstLine="340"/>
        <w:jc w:val="both"/>
        <w:rPr>
          <w:rFonts w:ascii="Palatino Linotype" w:hAnsi="Palatino Linotype"/>
        </w:rPr>
      </w:pPr>
      <w:r>
        <w:rPr>
          <w:rFonts w:ascii="Palatino Linotype" w:hAnsi="Palatino Linotype"/>
        </w:rPr>
        <w:t xml:space="preserve">Para sacarle el máximo partido a arduino disponemos de una serie de módulos y sensores que amplifican las posibilidades. Entre los más comunes están el módulo WiFi o de bluetooth que nos permiten tener conexión inalámbrica con nuestro arduino. Respecto a los sensores hay un sinfín de posibilidades y los más comunes son los de proximidad o movimiento, de temperatura, de humedad, de luminosidad y muchos más sensores oficiales, además de los que cada uno desarrolle gracias a </w:t>
      </w:r>
      <w:r w:rsidR="00BC2B62">
        <w:rPr>
          <w:rFonts w:ascii="Palatino Linotype" w:hAnsi="Palatino Linotype"/>
        </w:rPr>
        <w:t xml:space="preserve">la filosofía </w:t>
      </w:r>
      <w:r>
        <w:rPr>
          <w:rFonts w:ascii="Palatino Linotype" w:hAnsi="Palatino Linotype"/>
        </w:rPr>
        <w:t>open source de arduino.</w:t>
      </w:r>
    </w:p>
    <w:p w14:paraId="63FB388E" w14:textId="1A997B56" w:rsidR="005624A7" w:rsidRDefault="006F5B33" w:rsidP="00636D38">
      <w:pPr>
        <w:spacing w:line="360" w:lineRule="auto"/>
        <w:ind w:firstLine="340"/>
        <w:jc w:val="both"/>
        <w:rPr>
          <w:ins w:id="2253" w:author="Mireia Sempere" w:date="2016-08-31T19:50:00Z"/>
          <w:rFonts w:ascii="Palatino Linotype" w:hAnsi="Palatino Linotype"/>
        </w:rPr>
      </w:pPr>
      <w:ins w:id="2254" w:author="root" w:date="2016-09-02T11:47:00Z">
        <w:r>
          <w:rPr>
            <w:noProof/>
            <w:lang w:eastAsia="es-ES"/>
          </w:rPr>
          <w:lastRenderedPageBreak/>
          <mc:AlternateContent>
            <mc:Choice Requires="wps">
              <w:drawing>
                <wp:anchor distT="0" distB="0" distL="114300" distR="114300" simplePos="0" relativeHeight="251722752" behindDoc="0" locked="0" layoutInCell="1" allowOverlap="1" wp14:anchorId="0D1D47D2" wp14:editId="3758F1E5">
                  <wp:simplePos x="0" y="0"/>
                  <wp:positionH relativeFrom="column">
                    <wp:posOffset>-60960</wp:posOffset>
                  </wp:positionH>
                  <wp:positionV relativeFrom="paragraph">
                    <wp:posOffset>6176645</wp:posOffset>
                  </wp:positionV>
                  <wp:extent cx="5400040" cy="635"/>
                  <wp:effectExtent l="0" t="0" r="0" b="0"/>
                  <wp:wrapTight wrapText="bothSides">
                    <wp:wrapPolygon edited="0">
                      <wp:start x="0" y="0"/>
                      <wp:lineTo x="0" y="21600"/>
                      <wp:lineTo x="21600" y="21600"/>
                      <wp:lineTo x="21600" y="0"/>
                    </wp:wrapPolygon>
                  </wp:wrapTight>
                  <wp:docPr id="48" name="48 Cuadro de texto"/>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26F4B0D3" w14:textId="18730C2B" w:rsidR="003451FC" w:rsidRPr="006F5B33" w:rsidRDefault="003451FC">
                              <w:pPr>
                                <w:pStyle w:val="Epgrafe"/>
                                <w:jc w:val="center"/>
                                <w:rPr>
                                  <w:noProof/>
                                  <w:sz w:val="20"/>
                                  <w:szCs w:val="20"/>
                                  <w:rPrChange w:id="2255" w:author="root" w:date="2016-09-02T11:47:00Z">
                                    <w:rPr>
                                      <w:rFonts w:ascii="Palatino Linotype" w:hAnsi="Palatino Linotype"/>
                                      <w:noProof/>
                                    </w:rPr>
                                  </w:rPrChange>
                                </w:rPr>
                                <w:pPrChange w:id="2256" w:author="root" w:date="2016-09-02T11:47:00Z">
                                  <w:pPr>
                                    <w:spacing w:line="360" w:lineRule="auto"/>
                                    <w:ind w:firstLine="340"/>
                                    <w:jc w:val="both"/>
                                  </w:pPr>
                                </w:pPrChange>
                              </w:pPr>
                              <w:bookmarkStart w:id="2257" w:name="_Toc461038806"/>
                              <w:ins w:id="2258" w:author="root" w:date="2016-09-02T11:47:00Z">
                                <w:r w:rsidRPr="006F5B33">
                                  <w:rPr>
                                    <w:sz w:val="20"/>
                                    <w:szCs w:val="20"/>
                                    <w:rPrChange w:id="2259" w:author="root" w:date="2016-09-02T11:47:00Z">
                                      <w:rPr>
                                        <w:i/>
                                        <w:iCs/>
                                      </w:rPr>
                                    </w:rPrChange>
                                  </w:rPr>
                                  <w:t xml:space="preserve">Figura </w:t>
                                </w:r>
                                <w:r w:rsidRPr="006F5B33">
                                  <w:rPr>
                                    <w:sz w:val="20"/>
                                    <w:szCs w:val="20"/>
                                    <w:rPrChange w:id="2260" w:author="root" w:date="2016-09-02T11:47:00Z">
                                      <w:rPr>
                                        <w:i/>
                                        <w:iCs/>
                                      </w:rPr>
                                    </w:rPrChange>
                                  </w:rPr>
                                  <w:fldChar w:fldCharType="begin"/>
                                </w:r>
                                <w:r w:rsidRPr="006F5B33">
                                  <w:rPr>
                                    <w:sz w:val="20"/>
                                    <w:szCs w:val="20"/>
                                    <w:rPrChange w:id="2261" w:author="root" w:date="2016-09-02T11:47:00Z">
                                      <w:rPr>
                                        <w:i/>
                                        <w:iCs/>
                                      </w:rPr>
                                    </w:rPrChange>
                                  </w:rPr>
                                  <w:instrText xml:space="preserve"> SEQ Figura \* ARABIC </w:instrText>
                                </w:r>
                              </w:ins>
                              <w:r w:rsidRPr="006F5B33">
                                <w:rPr>
                                  <w:sz w:val="20"/>
                                  <w:szCs w:val="20"/>
                                  <w:rPrChange w:id="2262" w:author="root" w:date="2016-09-02T11:47:00Z">
                                    <w:rPr>
                                      <w:i/>
                                      <w:iCs/>
                                    </w:rPr>
                                  </w:rPrChange>
                                </w:rPr>
                                <w:fldChar w:fldCharType="separate"/>
                              </w:r>
                              <w:ins w:id="2263" w:author="root" w:date="2016-09-08T18:43:00Z">
                                <w:r w:rsidR="00E516AC">
                                  <w:rPr>
                                    <w:noProof/>
                                    <w:sz w:val="20"/>
                                    <w:szCs w:val="20"/>
                                  </w:rPr>
                                  <w:t>3</w:t>
                                </w:r>
                              </w:ins>
                              <w:ins w:id="2264" w:author="root" w:date="2016-09-02T11:47:00Z">
                                <w:r w:rsidRPr="006F5B33">
                                  <w:rPr>
                                    <w:sz w:val="20"/>
                                    <w:szCs w:val="20"/>
                                    <w:rPrChange w:id="2265" w:author="root" w:date="2016-09-02T11:47:00Z">
                                      <w:rPr>
                                        <w:i/>
                                        <w:iCs/>
                                      </w:rPr>
                                    </w:rPrChange>
                                  </w:rPr>
                                  <w:fldChar w:fldCharType="end"/>
                                </w:r>
                                <w:r w:rsidRPr="006F5B33">
                                  <w:rPr>
                                    <w:sz w:val="20"/>
                                    <w:szCs w:val="20"/>
                                    <w:rPrChange w:id="2266" w:author="root" w:date="2016-09-02T11:47:00Z">
                                      <w:rPr>
                                        <w:i/>
                                        <w:iCs/>
                                      </w:rPr>
                                    </w:rPrChange>
                                  </w:rPr>
                                  <w:t xml:space="preserve"> - Arduino UNO</w:t>
                                </w:r>
                                <w:r>
                                  <w:rPr>
                                    <w:sz w:val="20"/>
                                    <w:szCs w:val="20"/>
                                  </w:rPr>
                                  <w:br/>
                                  <w:t xml:space="preserve">Fuente: </w:t>
                                </w:r>
                                <w:r w:rsidRPr="006F5B33">
                                  <w:rPr>
                                    <w:sz w:val="20"/>
                                    <w:szCs w:val="20"/>
                                  </w:rPr>
                                  <w:t>http://www.electronicaestudio.com/</w:t>
                                </w:r>
                              </w:ins>
                              <w:bookmarkEnd w:id="2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8 Cuadro de texto" o:spid="_x0000_s1030" type="#_x0000_t202" style="position:absolute;left:0;text-align:left;margin-left:-4.8pt;margin-top:486.35pt;width:425.2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" stroked="f">
                  <v:textbox style="mso-fit-shape-to-text:t" inset="0,0,0,0">
                    <w:txbxContent>
                      <w:p w14:paraId="26F4B0D3" w14:textId="18730C2B" w:rsidR="003451FC" w:rsidRPr="006F5B33" w:rsidRDefault="003451FC">
                        <w:pPr>
                          <w:pStyle w:val="Epgrafe"/>
                          <w:jc w:val="center"/>
                          <w:rPr>
                            <w:noProof/>
                            <w:sz w:val="20"/>
                            <w:szCs w:val="20"/>
                            <w:rPrChange w:id="2267" w:author="root" w:date="2016-09-02T11:47:00Z">
                              <w:rPr>
                                <w:rFonts w:ascii="Palatino Linotype" w:hAnsi="Palatino Linotype"/>
                                <w:noProof/>
                              </w:rPr>
                            </w:rPrChange>
                          </w:rPr>
                          <w:pPrChange w:id="2268" w:author="root" w:date="2016-09-02T11:47:00Z">
                            <w:pPr>
                              <w:spacing w:line="360" w:lineRule="auto"/>
                              <w:ind w:firstLine="340"/>
                              <w:jc w:val="both"/>
                            </w:pPr>
                          </w:pPrChange>
                        </w:pPr>
                        <w:bookmarkStart w:id="2269" w:name="_Toc461038806"/>
                        <w:ins w:id="2270" w:author="root" w:date="2016-09-02T11:47:00Z">
                          <w:r w:rsidRPr="006F5B33">
                            <w:rPr>
                              <w:sz w:val="20"/>
                              <w:szCs w:val="20"/>
                              <w:rPrChange w:id="2271" w:author="root" w:date="2016-09-02T11:47:00Z">
                                <w:rPr>
                                  <w:i/>
                                  <w:iCs/>
                                </w:rPr>
                              </w:rPrChange>
                            </w:rPr>
                            <w:t xml:space="preserve">Figura </w:t>
                          </w:r>
                          <w:r w:rsidRPr="006F5B33">
                            <w:rPr>
                              <w:sz w:val="20"/>
                              <w:szCs w:val="20"/>
                              <w:rPrChange w:id="2272" w:author="root" w:date="2016-09-02T11:47:00Z">
                                <w:rPr>
                                  <w:i/>
                                  <w:iCs/>
                                </w:rPr>
                              </w:rPrChange>
                            </w:rPr>
                            <w:fldChar w:fldCharType="begin"/>
                          </w:r>
                          <w:r w:rsidRPr="006F5B33">
                            <w:rPr>
                              <w:sz w:val="20"/>
                              <w:szCs w:val="20"/>
                              <w:rPrChange w:id="2273" w:author="root" w:date="2016-09-02T11:47:00Z">
                                <w:rPr>
                                  <w:i/>
                                  <w:iCs/>
                                </w:rPr>
                              </w:rPrChange>
                            </w:rPr>
                            <w:instrText xml:space="preserve"> SEQ Figura \* ARABIC </w:instrText>
                          </w:r>
                        </w:ins>
                        <w:r w:rsidRPr="006F5B33">
                          <w:rPr>
                            <w:sz w:val="20"/>
                            <w:szCs w:val="20"/>
                            <w:rPrChange w:id="2274" w:author="root" w:date="2016-09-02T11:47:00Z">
                              <w:rPr>
                                <w:i/>
                                <w:iCs/>
                              </w:rPr>
                            </w:rPrChange>
                          </w:rPr>
                          <w:fldChar w:fldCharType="separate"/>
                        </w:r>
                        <w:ins w:id="2275" w:author="root" w:date="2016-09-08T18:43:00Z">
                          <w:r w:rsidR="00E516AC">
                            <w:rPr>
                              <w:noProof/>
                              <w:sz w:val="20"/>
                              <w:szCs w:val="20"/>
                            </w:rPr>
                            <w:t>3</w:t>
                          </w:r>
                        </w:ins>
                        <w:ins w:id="2276" w:author="root" w:date="2016-09-02T11:47:00Z">
                          <w:r w:rsidRPr="006F5B33">
                            <w:rPr>
                              <w:sz w:val="20"/>
                              <w:szCs w:val="20"/>
                              <w:rPrChange w:id="2277" w:author="root" w:date="2016-09-02T11:47:00Z">
                                <w:rPr>
                                  <w:i/>
                                  <w:iCs/>
                                </w:rPr>
                              </w:rPrChange>
                            </w:rPr>
                            <w:fldChar w:fldCharType="end"/>
                          </w:r>
                          <w:r w:rsidRPr="006F5B33">
                            <w:rPr>
                              <w:sz w:val="20"/>
                              <w:szCs w:val="20"/>
                              <w:rPrChange w:id="2278" w:author="root" w:date="2016-09-02T11:47:00Z">
                                <w:rPr>
                                  <w:i/>
                                  <w:iCs/>
                                </w:rPr>
                              </w:rPrChange>
                            </w:rPr>
                            <w:t xml:space="preserve"> - Arduino UNO</w:t>
                          </w:r>
                          <w:r>
                            <w:rPr>
                              <w:sz w:val="20"/>
                              <w:szCs w:val="20"/>
                            </w:rPr>
                            <w:br/>
                            <w:t xml:space="preserve">Fuente: </w:t>
                          </w:r>
                          <w:r w:rsidRPr="006F5B33">
                            <w:rPr>
                              <w:sz w:val="20"/>
                              <w:szCs w:val="20"/>
                            </w:rPr>
                            <w:t>http://www.electronicaestudio.com/</w:t>
                          </w:r>
                        </w:ins>
                        <w:bookmarkEnd w:id="2269"/>
                      </w:p>
                    </w:txbxContent>
                  </v:textbox>
                  <w10:wrap type="tight"/>
                </v:shape>
              </w:pict>
            </mc:Fallback>
          </mc:AlternateContent>
        </w:r>
      </w:ins>
      <w:ins w:id="2279" w:author="root" w:date="2016-09-02T11:46:00Z">
        <w:r w:rsidR="005B322A">
          <w:rPr>
            <w:rFonts w:ascii="Palatino Linotype" w:hAnsi="Palatino Linotype"/>
            <w:noProof/>
            <w:lang w:eastAsia="es-ES"/>
          </w:rPr>
          <w:drawing>
            <wp:anchor distT="0" distB="0" distL="114300" distR="114300" simplePos="0" relativeHeight="251720704" behindDoc="1" locked="0" layoutInCell="1" allowOverlap="1" wp14:anchorId="6934525A" wp14:editId="7452B4E1">
              <wp:simplePos x="0" y="0"/>
              <wp:positionH relativeFrom="column">
                <wp:posOffset>-60960</wp:posOffset>
              </wp:positionH>
              <wp:positionV relativeFrom="paragraph">
                <wp:posOffset>2387600</wp:posOffset>
              </wp:positionV>
              <wp:extent cx="5400040" cy="3731895"/>
              <wp:effectExtent l="0" t="0" r="0" b="1905"/>
              <wp:wrapTight wrapText="bothSides">
                <wp:wrapPolygon edited="0">
                  <wp:start x="0" y="0"/>
                  <wp:lineTo x="0" y="21501"/>
                  <wp:lineTo x="21488" y="21501"/>
                  <wp:lineTo x="21488" y="0"/>
                  <wp:lineTo x="0" y="0"/>
                </wp:wrapPolygon>
              </wp:wrapTight>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UnoR3Front.jpg"/>
                      <pic:cNvPicPr/>
                    </pic:nvPicPr>
                    <pic:blipFill>
                      <a:blip r:embed="rId14">
                        <a:extLst>
                          <a:ext uri="{28A0092B-C50C-407E-A947-70E740481C1C}">
                            <a14:useLocalDpi xmlns:a14="http://schemas.microsoft.com/office/drawing/2010/main" val="0"/>
                          </a:ext>
                        </a:extLst>
                      </a:blip>
                      <a:stretch>
                        <a:fillRect/>
                      </a:stretch>
                    </pic:blipFill>
                    <pic:spPr>
                      <a:xfrm>
                        <a:off x="0" y="0"/>
                        <a:ext cx="5400040" cy="3731895"/>
                      </a:xfrm>
                      <a:prstGeom prst="rect">
                        <a:avLst/>
                      </a:prstGeom>
                    </pic:spPr>
                  </pic:pic>
                </a:graphicData>
              </a:graphic>
              <wp14:sizeRelH relativeFrom="page">
                <wp14:pctWidth>0</wp14:pctWidth>
              </wp14:sizeRelH>
              <wp14:sizeRelV relativeFrom="page">
                <wp14:pctHeight>0</wp14:pctHeight>
              </wp14:sizeRelV>
            </wp:anchor>
          </w:drawing>
        </w:r>
      </w:ins>
      <w:r w:rsidR="005624A7">
        <w:rPr>
          <w:rFonts w:ascii="Palatino Linotype" w:hAnsi="Palatino Linotype"/>
        </w:rPr>
        <w:t xml:space="preserve">En este proyecto en concreto se ha usado la placa Arduino </w:t>
      </w:r>
      <w:del w:id="2280" w:author="root" w:date="2016-09-02T11:41:00Z">
        <w:r w:rsidR="005624A7" w:rsidDel="005B322A">
          <w:rPr>
            <w:rFonts w:ascii="Palatino Linotype" w:hAnsi="Palatino Linotype"/>
          </w:rPr>
          <w:delText>Uno</w:delText>
        </w:r>
      </w:del>
      <w:ins w:id="2281" w:author="Mireia Sempere" w:date="2016-08-31T19:48:00Z">
        <w:del w:id="2282" w:author="root" w:date="2016-09-02T11:41:00Z">
          <w:r w:rsidR="00EA5A30" w:rsidDel="005B322A">
            <w:rPr>
              <w:rFonts w:ascii="Palatino Linotype" w:hAnsi="Palatino Linotype"/>
            </w:rPr>
            <w:delText xml:space="preserve"> </w:delText>
          </w:r>
        </w:del>
      </w:ins>
      <w:ins w:id="2283" w:author="root" w:date="2016-09-02T11:41:00Z">
        <w:r w:rsidR="005B322A">
          <w:rPr>
            <w:rFonts w:ascii="Palatino Linotype" w:hAnsi="Palatino Linotype"/>
          </w:rPr>
          <w:t xml:space="preserve">UNO </w:t>
        </w:r>
      </w:ins>
      <w:r w:rsidR="005624A7">
        <w:rPr>
          <w:rFonts w:ascii="Palatino Linotype" w:hAnsi="Palatino Linotype"/>
        </w:rPr>
        <w:t xml:space="preserve">por su facilidad de montaje y potencia adecuada, no teniendo necesidad de usar una placa más potente. Respecto a los sensores se ha optado por el sensor de distancia basado en ultrasonidos HC-SR04 ya que </w:t>
      </w:r>
      <w:r w:rsidR="00E51F50">
        <w:rPr>
          <w:rFonts w:ascii="Palatino Linotype" w:hAnsi="Palatino Linotype"/>
        </w:rPr>
        <w:t xml:space="preserve">es el más común para este propósito. Respecto al módulo encargado de controlar los motores se ha elegido </w:t>
      </w:r>
      <w:r w:rsidR="00E51F50" w:rsidRPr="00E51F50">
        <w:rPr>
          <w:rFonts w:ascii="Palatino Linotype" w:hAnsi="Palatino Linotype"/>
        </w:rPr>
        <w:t>el controlador L298N frente al L9110S ya que este último utiliza la misma fue</w:t>
      </w:r>
      <w:r w:rsidR="00E51F50">
        <w:rPr>
          <w:rFonts w:ascii="Palatino Linotype" w:hAnsi="Palatino Linotype"/>
        </w:rPr>
        <w:t xml:space="preserve">nte para alimentación y control mientras que el </w:t>
      </w:r>
      <w:r w:rsidR="00E51F50" w:rsidRPr="00E51F50">
        <w:rPr>
          <w:rFonts w:ascii="Palatino Linotype" w:hAnsi="Palatino Linotype"/>
        </w:rPr>
        <w:t>L298N</w:t>
      </w:r>
      <w:r w:rsidR="00E51F50">
        <w:rPr>
          <w:rFonts w:ascii="Palatino Linotype" w:hAnsi="Palatino Linotype"/>
        </w:rPr>
        <w:t xml:space="preserve"> puede hacer uso de una fuente de alimentación externa para darle más potencia a los motores.</w:t>
      </w:r>
    </w:p>
    <w:p w14:paraId="1A04A09F" w14:textId="05FDABF8" w:rsidR="00EA5A30" w:rsidRDefault="00EA5A30" w:rsidP="00636D38">
      <w:pPr>
        <w:spacing w:line="360" w:lineRule="auto"/>
        <w:ind w:firstLine="340"/>
        <w:jc w:val="both"/>
        <w:rPr>
          <w:rFonts w:ascii="Palatino Linotype" w:hAnsi="Palatino Linotype"/>
        </w:rPr>
      </w:pPr>
    </w:p>
    <w:p w14:paraId="37B579BA" w14:textId="77777777" w:rsidR="00C100F5" w:rsidRDefault="00C100F5" w:rsidP="00636D38">
      <w:pPr>
        <w:pStyle w:val="Ttulo2"/>
      </w:pPr>
      <w:bookmarkStart w:id="2284" w:name="_Toc461122673"/>
      <w:r>
        <w:t>Raspberry Pi</w:t>
      </w:r>
      <w:bookmarkEnd w:id="2284"/>
    </w:p>
    <w:p w14:paraId="480B9BC1" w14:textId="77777777" w:rsidR="00636D38" w:rsidRDefault="00636D38" w:rsidP="00636D38">
      <w:pPr>
        <w:spacing w:line="360" w:lineRule="auto"/>
        <w:ind w:firstLine="340"/>
        <w:jc w:val="both"/>
        <w:rPr>
          <w:rFonts w:ascii="Palatino Linotype" w:hAnsi="Palatino Linotype"/>
        </w:rPr>
      </w:pPr>
      <w:r w:rsidRPr="00636D38">
        <w:rPr>
          <w:rFonts w:ascii="Palatino Linotype" w:hAnsi="Palatino Linotype"/>
        </w:rPr>
        <w:t xml:space="preserve">El proyecto de </w:t>
      </w:r>
      <w:r>
        <w:rPr>
          <w:rFonts w:ascii="Palatino Linotype" w:hAnsi="Palatino Linotype"/>
        </w:rPr>
        <w:t xml:space="preserve">Raspberry Pi nació con la idea de poder hacer llegar un ordenador económico y funcional a todos los lugares del mundo, en especial para su empleo en educación. De esta manera podríamos decir que Raspberry Pi es un mini ordenador al que solo le hace falta instalarle un </w:t>
      </w:r>
      <w:r w:rsidR="003E0BAE">
        <w:rPr>
          <w:rFonts w:ascii="Palatino Linotype" w:hAnsi="Palatino Linotype"/>
        </w:rPr>
        <w:t xml:space="preserve">sistema operativo y conectarle </w:t>
      </w:r>
      <w:r>
        <w:rPr>
          <w:rFonts w:ascii="Palatino Linotype" w:hAnsi="Palatino Linotype"/>
        </w:rPr>
        <w:t xml:space="preserve">un teclado y un ratón. Según el modelo podemos encontrar que lleva puertos USB, una salida HDMI para la </w:t>
      </w:r>
      <w:r>
        <w:rPr>
          <w:rFonts w:ascii="Palatino Linotype" w:hAnsi="Palatino Linotype"/>
        </w:rPr>
        <w:lastRenderedPageBreak/>
        <w:t>pantalla, una entrada para alimentación y según el modelo una entrada de Ethernet o antena de WiFi.</w:t>
      </w:r>
    </w:p>
    <w:p w14:paraId="00630406" w14:textId="77777777" w:rsidR="00636D38" w:rsidRDefault="00636D38" w:rsidP="00636D38">
      <w:pPr>
        <w:spacing w:line="360" w:lineRule="auto"/>
        <w:ind w:firstLine="340"/>
        <w:jc w:val="both"/>
        <w:rPr>
          <w:rFonts w:ascii="Palatino Linotype" w:hAnsi="Palatino Linotype"/>
        </w:rPr>
      </w:pPr>
      <w:r>
        <w:rPr>
          <w:rFonts w:ascii="Palatino Linotype" w:hAnsi="Palatino Linotype"/>
        </w:rPr>
        <w:t>Aunque no se ha extendido demasiado en el ámbito de la educación, la Raspberry se ha hecho muy popular en cuanto a proyectos tecnológicos se refiere y ha conseguido que un usuario cualquiera pueda llevar a cabo proyectos de domótica o servidores multimedia</w:t>
      </w:r>
      <w:r w:rsidR="00132F99">
        <w:rPr>
          <w:rFonts w:ascii="Palatino Linotype" w:hAnsi="Palatino Linotype"/>
        </w:rPr>
        <w:t xml:space="preserve"> con un coste muy bajo, ya que permite tener las capacidades y el procesamiento de un ordenador por el precio de alrededor de 50€. Es muy usual ver proyectos en los que la Raspberry (como servidor) y el Arduino (como actuador) se complementan, por ello se ha popularizado el término Raspduino para denominar estos trabajos.</w:t>
      </w:r>
    </w:p>
    <w:p w14:paraId="719E038A" w14:textId="77777777" w:rsidR="00132F99" w:rsidRDefault="00132F99" w:rsidP="00636D38">
      <w:pPr>
        <w:spacing w:line="360" w:lineRule="auto"/>
        <w:ind w:firstLine="340"/>
        <w:jc w:val="both"/>
        <w:rPr>
          <w:rFonts w:ascii="Palatino Linotype" w:hAnsi="Palatino Linotype"/>
        </w:rPr>
      </w:pPr>
      <w:r>
        <w:rPr>
          <w:rFonts w:ascii="Palatino Linotype" w:hAnsi="Palatino Linotype"/>
        </w:rPr>
        <w:t>Al igual que pasaba con arduino, la Raspberry dispone de diferentes modelos a elegir según nuestras necesidades. Podemos encontrar modelos más caros con más capacidad de procesamientos, 4 puertos USB e incluso antena WiFi hasta modelos más sencillos con solo un puerto USB y sin conexión Ethernet.</w:t>
      </w:r>
    </w:p>
    <w:p w14:paraId="55FAA92A" w14:textId="77777777" w:rsidR="00851887" w:rsidRDefault="001F4E24" w:rsidP="00636D38">
      <w:pPr>
        <w:spacing w:line="360" w:lineRule="auto"/>
        <w:ind w:firstLine="340"/>
        <w:jc w:val="both"/>
        <w:rPr>
          <w:ins w:id="2285" w:author="root" w:date="2016-09-02T11:53:00Z"/>
          <w:rFonts w:ascii="Palatino Linotype" w:hAnsi="Palatino Linotype"/>
        </w:rPr>
      </w:pPr>
      <w:r>
        <w:rPr>
          <w:rFonts w:ascii="Palatino Linotype" w:hAnsi="Palatino Linotype"/>
        </w:rPr>
        <w:t xml:space="preserve">En este caso se ha elegido el modelo </w:t>
      </w:r>
      <w:r w:rsidRPr="001F4E24">
        <w:rPr>
          <w:rFonts w:ascii="Palatino Linotype" w:hAnsi="Palatino Linotype"/>
        </w:rPr>
        <w:t xml:space="preserve">Raspberry </w:t>
      </w:r>
      <w:r>
        <w:rPr>
          <w:rFonts w:ascii="Palatino Linotype" w:hAnsi="Palatino Linotype"/>
        </w:rPr>
        <w:t xml:space="preserve">Pi </w:t>
      </w:r>
      <w:r w:rsidRPr="001F4E24">
        <w:rPr>
          <w:rFonts w:ascii="Palatino Linotype" w:hAnsi="Palatino Linotype"/>
        </w:rPr>
        <w:t>3 B</w:t>
      </w:r>
      <w:r>
        <w:rPr>
          <w:rFonts w:ascii="Palatino Linotype" w:hAnsi="Palatino Linotype"/>
        </w:rPr>
        <w:t xml:space="preserve"> ya que cuenta con WiFi incluido por lo que no es necesario comprar un módulo a parte y su precio es solo 5€ más cara que el modelo anterior. Además este modelo es el más potente del mercado. En cuanto a la cámara seleccionada se ha optado </w:t>
      </w:r>
      <w:r w:rsidR="0015256B">
        <w:rPr>
          <w:rFonts w:ascii="Palatino Linotype" w:hAnsi="Palatino Linotype"/>
        </w:rPr>
        <w:t xml:space="preserve">por la oficial de Raspberry Pi, la Raspberry Pi Camera V2. Hay dos modelos posibles a seleccionar, la NoIR con visión infrarroja y la IR. Para el proyecto </w:t>
      </w:r>
      <w:r w:rsidR="0015256B" w:rsidRPr="0015256B">
        <w:rPr>
          <w:rFonts w:ascii="Palatino Linotype" w:hAnsi="Palatino Linotype"/>
        </w:rPr>
        <w:t>se descarta la NoIR ya q</w:t>
      </w:r>
      <w:r w:rsidR="0015256B">
        <w:rPr>
          <w:rFonts w:ascii="Palatino Linotype" w:hAnsi="Palatino Linotype"/>
        </w:rPr>
        <w:t>ue no es necesario visión infrarr</w:t>
      </w:r>
      <w:r w:rsidR="0015256B" w:rsidRPr="0015256B">
        <w:rPr>
          <w:rFonts w:ascii="Palatino Linotype" w:hAnsi="Palatino Linotype"/>
        </w:rPr>
        <w:t>oja y los colores de la IR son más reales.</w:t>
      </w:r>
      <w:r w:rsidR="0015256B">
        <w:rPr>
          <w:rFonts w:ascii="Palatino Linotype" w:hAnsi="Palatino Linotype"/>
        </w:rPr>
        <w:t xml:space="preserve"> </w:t>
      </w:r>
    </w:p>
    <w:p w14:paraId="2AB67C01" w14:textId="41A72A9C" w:rsidR="00EC4D03" w:rsidRDefault="00EC4D03" w:rsidP="00636D38">
      <w:pPr>
        <w:spacing w:line="360" w:lineRule="auto"/>
        <w:ind w:firstLine="340"/>
        <w:jc w:val="both"/>
        <w:rPr>
          <w:rFonts w:ascii="Palatino Linotype" w:hAnsi="Palatino Linotype"/>
        </w:rPr>
      </w:pPr>
      <w:ins w:id="2286" w:author="root" w:date="2016-09-02T11:54:00Z">
        <w:r>
          <w:rPr>
            <w:noProof/>
            <w:lang w:eastAsia="es-ES"/>
          </w:rPr>
          <w:lastRenderedPageBreak/>
          <mc:AlternateContent>
            <mc:Choice Requires="wps">
              <w:drawing>
                <wp:anchor distT="0" distB="0" distL="114300" distR="114300" simplePos="0" relativeHeight="251725824" behindDoc="0" locked="0" layoutInCell="1" allowOverlap="1" wp14:anchorId="451A6941" wp14:editId="2144C080">
                  <wp:simplePos x="0" y="0"/>
                  <wp:positionH relativeFrom="column">
                    <wp:posOffset>24765</wp:posOffset>
                  </wp:positionH>
                  <wp:positionV relativeFrom="paragraph">
                    <wp:posOffset>4166870</wp:posOffset>
                  </wp:positionV>
                  <wp:extent cx="5400040" cy="635"/>
                  <wp:effectExtent l="0" t="0" r="0" b="0"/>
                  <wp:wrapTight wrapText="bothSides">
                    <wp:wrapPolygon edited="0">
                      <wp:start x="0" y="0"/>
                      <wp:lineTo x="0" y="21600"/>
                      <wp:lineTo x="21600" y="21600"/>
                      <wp:lineTo x="21600" y="0"/>
                    </wp:wrapPolygon>
                  </wp:wrapTight>
                  <wp:docPr id="50" name="50 Cuadro de texto"/>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6E398FD0" w14:textId="2550DCEA" w:rsidR="003451FC" w:rsidRPr="00EC4D03" w:rsidRDefault="003451FC">
                              <w:pPr>
                                <w:pStyle w:val="Epgrafe"/>
                                <w:jc w:val="center"/>
                                <w:rPr>
                                  <w:noProof/>
                                  <w:sz w:val="20"/>
                                  <w:szCs w:val="20"/>
                                  <w:rPrChange w:id="2287" w:author="root" w:date="2016-09-02T11:54:00Z">
                                    <w:rPr>
                                      <w:rFonts w:ascii="Palatino Linotype" w:hAnsi="Palatino Linotype"/>
                                      <w:noProof/>
                                    </w:rPr>
                                  </w:rPrChange>
                                </w:rPr>
                                <w:pPrChange w:id="2288" w:author="root" w:date="2016-09-02T11:54:00Z">
                                  <w:pPr>
                                    <w:spacing w:line="360" w:lineRule="auto"/>
                                    <w:ind w:firstLine="340"/>
                                    <w:jc w:val="both"/>
                                  </w:pPr>
                                </w:pPrChange>
                              </w:pPr>
                              <w:bookmarkStart w:id="2289" w:name="_Toc461038807"/>
                              <w:ins w:id="2290" w:author="root" w:date="2016-09-02T11:54:00Z">
                                <w:r w:rsidRPr="00EC4D03">
                                  <w:rPr>
                                    <w:sz w:val="20"/>
                                    <w:szCs w:val="20"/>
                                    <w:rPrChange w:id="2291" w:author="root" w:date="2016-09-02T11:54:00Z">
                                      <w:rPr>
                                        <w:i/>
                                        <w:iCs/>
                                      </w:rPr>
                                    </w:rPrChange>
                                  </w:rPr>
                                  <w:t xml:space="preserve">Figura </w:t>
                                </w:r>
                                <w:r w:rsidRPr="00EC4D03">
                                  <w:rPr>
                                    <w:sz w:val="20"/>
                                    <w:szCs w:val="20"/>
                                    <w:rPrChange w:id="2292" w:author="root" w:date="2016-09-02T11:54:00Z">
                                      <w:rPr>
                                        <w:i/>
                                        <w:iCs/>
                                      </w:rPr>
                                    </w:rPrChange>
                                  </w:rPr>
                                  <w:fldChar w:fldCharType="begin"/>
                                </w:r>
                                <w:r w:rsidRPr="00EC4D03">
                                  <w:rPr>
                                    <w:sz w:val="20"/>
                                    <w:szCs w:val="20"/>
                                    <w:rPrChange w:id="2293" w:author="root" w:date="2016-09-02T11:54:00Z">
                                      <w:rPr>
                                        <w:i/>
                                        <w:iCs/>
                                      </w:rPr>
                                    </w:rPrChange>
                                  </w:rPr>
                                  <w:instrText xml:space="preserve"> SEQ Figura \* ARABIC </w:instrText>
                                </w:r>
                              </w:ins>
                              <w:r w:rsidRPr="00EC4D03">
                                <w:rPr>
                                  <w:sz w:val="20"/>
                                  <w:szCs w:val="20"/>
                                  <w:rPrChange w:id="2294" w:author="root" w:date="2016-09-02T11:54:00Z">
                                    <w:rPr>
                                      <w:i/>
                                      <w:iCs/>
                                    </w:rPr>
                                  </w:rPrChange>
                                </w:rPr>
                                <w:fldChar w:fldCharType="separate"/>
                              </w:r>
                              <w:ins w:id="2295" w:author="root" w:date="2016-09-08T18:43:00Z">
                                <w:r w:rsidR="00E516AC">
                                  <w:rPr>
                                    <w:noProof/>
                                    <w:sz w:val="20"/>
                                    <w:szCs w:val="20"/>
                                  </w:rPr>
                                  <w:t>4</w:t>
                                </w:r>
                              </w:ins>
                              <w:ins w:id="2296" w:author="root" w:date="2016-09-02T11:54:00Z">
                                <w:r w:rsidRPr="00EC4D03">
                                  <w:rPr>
                                    <w:sz w:val="20"/>
                                    <w:szCs w:val="20"/>
                                    <w:rPrChange w:id="2297" w:author="root" w:date="2016-09-02T11:54:00Z">
                                      <w:rPr>
                                        <w:i/>
                                        <w:iCs/>
                                      </w:rPr>
                                    </w:rPrChange>
                                  </w:rPr>
                                  <w:fldChar w:fldCharType="end"/>
                                </w:r>
                                <w:r w:rsidRPr="00EC4D03">
                                  <w:rPr>
                                    <w:sz w:val="20"/>
                                    <w:szCs w:val="20"/>
                                    <w:rPrChange w:id="2298" w:author="root" w:date="2016-09-02T11:54:00Z">
                                      <w:rPr>
                                        <w:i/>
                                        <w:iCs/>
                                      </w:rPr>
                                    </w:rPrChange>
                                  </w:rPr>
                                  <w:t xml:space="preserve"> - Raspberry Pi 3 Model B</w:t>
                                </w:r>
                                <w:r>
                                  <w:rPr>
                                    <w:sz w:val="20"/>
                                    <w:szCs w:val="20"/>
                                  </w:rPr>
                                  <w:br/>
                                </w:r>
                              </w:ins>
                              <w:ins w:id="2299" w:author="root" w:date="2016-09-02T11:55:00Z">
                                <w:r>
                                  <w:rPr>
                                    <w:sz w:val="20"/>
                                    <w:szCs w:val="20"/>
                                  </w:rPr>
                                  <w:t xml:space="preserve">Fuente: </w:t>
                                </w:r>
                                <w:r w:rsidRPr="00EC4D03">
                                  <w:rPr>
                                    <w:sz w:val="20"/>
                                    <w:szCs w:val="20"/>
                                  </w:rPr>
                                  <w:t>www.modmypi.com</w:t>
                                </w:r>
                              </w:ins>
                              <w:bookmarkEnd w:id="2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0 Cuadro de texto" o:spid="_x0000_s1031" type="#_x0000_t202" style="position:absolute;left:0;text-align:left;margin-left:1.95pt;margin-top:328.1pt;width:425.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" stroked="f">
                  <v:textbox style="mso-fit-shape-to-text:t" inset="0,0,0,0">
                    <w:txbxContent>
                      <w:p w14:paraId="6E398FD0" w14:textId="2550DCEA" w:rsidR="003451FC" w:rsidRPr="00EC4D03" w:rsidRDefault="003451FC">
                        <w:pPr>
                          <w:pStyle w:val="Epgrafe"/>
                          <w:jc w:val="center"/>
                          <w:rPr>
                            <w:noProof/>
                            <w:sz w:val="20"/>
                            <w:szCs w:val="20"/>
                            <w:rPrChange w:id="2300" w:author="root" w:date="2016-09-02T11:54:00Z">
                              <w:rPr>
                                <w:rFonts w:ascii="Palatino Linotype" w:hAnsi="Palatino Linotype"/>
                                <w:noProof/>
                              </w:rPr>
                            </w:rPrChange>
                          </w:rPr>
                          <w:pPrChange w:id="2301" w:author="root" w:date="2016-09-02T11:54:00Z">
                            <w:pPr>
                              <w:spacing w:line="360" w:lineRule="auto"/>
                              <w:ind w:firstLine="340"/>
                              <w:jc w:val="both"/>
                            </w:pPr>
                          </w:pPrChange>
                        </w:pPr>
                        <w:bookmarkStart w:id="2302" w:name="_Toc461038807"/>
                        <w:ins w:id="2303" w:author="root" w:date="2016-09-02T11:54:00Z">
                          <w:r w:rsidRPr="00EC4D03">
                            <w:rPr>
                              <w:sz w:val="20"/>
                              <w:szCs w:val="20"/>
                              <w:rPrChange w:id="2304" w:author="root" w:date="2016-09-02T11:54:00Z">
                                <w:rPr>
                                  <w:i/>
                                  <w:iCs/>
                                </w:rPr>
                              </w:rPrChange>
                            </w:rPr>
                            <w:t xml:space="preserve">Figura </w:t>
                          </w:r>
                          <w:r w:rsidRPr="00EC4D03">
                            <w:rPr>
                              <w:sz w:val="20"/>
                              <w:szCs w:val="20"/>
                              <w:rPrChange w:id="2305" w:author="root" w:date="2016-09-02T11:54:00Z">
                                <w:rPr>
                                  <w:i/>
                                  <w:iCs/>
                                </w:rPr>
                              </w:rPrChange>
                            </w:rPr>
                            <w:fldChar w:fldCharType="begin"/>
                          </w:r>
                          <w:r w:rsidRPr="00EC4D03">
                            <w:rPr>
                              <w:sz w:val="20"/>
                              <w:szCs w:val="20"/>
                              <w:rPrChange w:id="2306" w:author="root" w:date="2016-09-02T11:54:00Z">
                                <w:rPr>
                                  <w:i/>
                                  <w:iCs/>
                                </w:rPr>
                              </w:rPrChange>
                            </w:rPr>
                            <w:instrText xml:space="preserve"> SEQ Figura \* ARABIC </w:instrText>
                          </w:r>
                        </w:ins>
                        <w:r w:rsidRPr="00EC4D03">
                          <w:rPr>
                            <w:sz w:val="20"/>
                            <w:szCs w:val="20"/>
                            <w:rPrChange w:id="2307" w:author="root" w:date="2016-09-02T11:54:00Z">
                              <w:rPr>
                                <w:i/>
                                <w:iCs/>
                              </w:rPr>
                            </w:rPrChange>
                          </w:rPr>
                          <w:fldChar w:fldCharType="separate"/>
                        </w:r>
                        <w:ins w:id="2308" w:author="root" w:date="2016-09-08T18:43:00Z">
                          <w:r w:rsidR="00E516AC">
                            <w:rPr>
                              <w:noProof/>
                              <w:sz w:val="20"/>
                              <w:szCs w:val="20"/>
                            </w:rPr>
                            <w:t>4</w:t>
                          </w:r>
                        </w:ins>
                        <w:ins w:id="2309" w:author="root" w:date="2016-09-02T11:54:00Z">
                          <w:r w:rsidRPr="00EC4D03">
                            <w:rPr>
                              <w:sz w:val="20"/>
                              <w:szCs w:val="20"/>
                              <w:rPrChange w:id="2310" w:author="root" w:date="2016-09-02T11:54:00Z">
                                <w:rPr>
                                  <w:i/>
                                  <w:iCs/>
                                </w:rPr>
                              </w:rPrChange>
                            </w:rPr>
                            <w:fldChar w:fldCharType="end"/>
                          </w:r>
                          <w:r w:rsidRPr="00EC4D03">
                            <w:rPr>
                              <w:sz w:val="20"/>
                              <w:szCs w:val="20"/>
                              <w:rPrChange w:id="2311" w:author="root" w:date="2016-09-02T11:54:00Z">
                                <w:rPr>
                                  <w:i/>
                                  <w:iCs/>
                                </w:rPr>
                              </w:rPrChange>
                            </w:rPr>
                            <w:t xml:space="preserve"> - Raspberry Pi 3 Model B</w:t>
                          </w:r>
                          <w:r>
                            <w:rPr>
                              <w:sz w:val="20"/>
                              <w:szCs w:val="20"/>
                            </w:rPr>
                            <w:br/>
                          </w:r>
                        </w:ins>
                        <w:ins w:id="2312" w:author="root" w:date="2016-09-02T11:55:00Z">
                          <w:r>
                            <w:rPr>
                              <w:sz w:val="20"/>
                              <w:szCs w:val="20"/>
                            </w:rPr>
                            <w:t xml:space="preserve">Fuente: </w:t>
                          </w:r>
                          <w:r w:rsidRPr="00EC4D03">
                            <w:rPr>
                              <w:sz w:val="20"/>
                              <w:szCs w:val="20"/>
                            </w:rPr>
                            <w:t>www.modmypi.com</w:t>
                          </w:r>
                        </w:ins>
                        <w:bookmarkEnd w:id="2302"/>
                      </w:p>
                    </w:txbxContent>
                  </v:textbox>
                  <w10:wrap type="tight"/>
                </v:shape>
              </w:pict>
            </mc:Fallback>
          </mc:AlternateContent>
        </w:r>
      </w:ins>
      <w:ins w:id="2313" w:author="root" w:date="2016-09-02T11:53:00Z">
        <w:r>
          <w:rPr>
            <w:rFonts w:ascii="Palatino Linotype" w:hAnsi="Palatino Linotype"/>
            <w:noProof/>
            <w:lang w:eastAsia="es-ES"/>
          </w:rPr>
          <w:drawing>
            <wp:anchor distT="0" distB="0" distL="114300" distR="114300" simplePos="0" relativeHeight="251723776" behindDoc="1" locked="0" layoutInCell="1" allowOverlap="1" wp14:anchorId="4310213A" wp14:editId="1E83954B">
              <wp:simplePos x="0" y="0"/>
              <wp:positionH relativeFrom="column">
                <wp:posOffset>24765</wp:posOffset>
              </wp:positionH>
              <wp:positionV relativeFrom="paragraph">
                <wp:posOffset>-1270</wp:posOffset>
              </wp:positionV>
              <wp:extent cx="5400040" cy="4110990"/>
              <wp:effectExtent l="0" t="0" r="0" b="3810"/>
              <wp:wrapTight wrapText="bothSides">
                <wp:wrapPolygon edited="0">
                  <wp:start x="0" y="0"/>
                  <wp:lineTo x="0" y="21520"/>
                  <wp:lineTo x="21488" y="21520"/>
                  <wp:lineTo x="21488" y="0"/>
                  <wp:lineTo x="0" y="0"/>
                </wp:wrapPolygon>
              </wp:wrapTight>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jpg"/>
                      <pic:cNvPicPr/>
                    </pic:nvPicPr>
                    <pic:blipFill>
                      <a:blip r:embed="rId15">
                        <a:extLst>
                          <a:ext uri="{28A0092B-C50C-407E-A947-70E740481C1C}">
                            <a14:useLocalDpi xmlns:a14="http://schemas.microsoft.com/office/drawing/2010/main" val="0"/>
                          </a:ext>
                        </a:extLst>
                      </a:blip>
                      <a:stretch>
                        <a:fillRect/>
                      </a:stretch>
                    </pic:blipFill>
                    <pic:spPr>
                      <a:xfrm>
                        <a:off x="0" y="0"/>
                        <a:ext cx="5400040" cy="4110990"/>
                      </a:xfrm>
                      <a:prstGeom prst="rect">
                        <a:avLst/>
                      </a:prstGeom>
                    </pic:spPr>
                  </pic:pic>
                </a:graphicData>
              </a:graphic>
              <wp14:sizeRelH relativeFrom="page">
                <wp14:pctWidth>0</wp14:pctWidth>
              </wp14:sizeRelH>
              <wp14:sizeRelV relativeFrom="page">
                <wp14:pctHeight>0</wp14:pctHeight>
              </wp14:sizeRelV>
            </wp:anchor>
          </w:drawing>
        </w:r>
      </w:ins>
    </w:p>
    <w:p w14:paraId="0C388501" w14:textId="77777777" w:rsidR="00C100F5" w:rsidRDefault="00C100F5" w:rsidP="00636D38">
      <w:pPr>
        <w:pStyle w:val="Ttulo3"/>
      </w:pPr>
      <w:bookmarkStart w:id="2314" w:name="_Toc461122674"/>
      <w:r>
        <w:t>Raspbian como SO</w:t>
      </w:r>
      <w:bookmarkEnd w:id="2314"/>
    </w:p>
    <w:p w14:paraId="6F533B8C" w14:textId="77777777" w:rsidR="00851887" w:rsidRDefault="00851887" w:rsidP="00851887">
      <w:pPr>
        <w:spacing w:line="360" w:lineRule="auto"/>
        <w:ind w:firstLine="340"/>
        <w:jc w:val="both"/>
        <w:rPr>
          <w:rFonts w:ascii="Palatino Linotype" w:hAnsi="Palatino Linotype"/>
        </w:rPr>
      </w:pPr>
      <w:r>
        <w:rPr>
          <w:rFonts w:ascii="Palatino Linotype" w:hAnsi="Palatino Linotype"/>
        </w:rPr>
        <w:t>La Raspberry Pi viene sin ningún sistema operativo instalado por lo que deberemos quemar la imagen del sistema operativo que deseemos tener en una tarjeta de memoria y conectarla a la Raspberry Pi para empezar.</w:t>
      </w:r>
    </w:p>
    <w:p w14:paraId="67204EF0" w14:textId="77777777" w:rsidR="00851887" w:rsidRDefault="00851887" w:rsidP="00851887">
      <w:pPr>
        <w:spacing w:line="360" w:lineRule="auto"/>
        <w:ind w:firstLine="340"/>
        <w:jc w:val="both"/>
        <w:rPr>
          <w:rFonts w:ascii="Palatino Linotype" w:hAnsi="Palatino Linotype"/>
        </w:rPr>
      </w:pPr>
      <w:r>
        <w:rPr>
          <w:rFonts w:ascii="Palatino Linotype" w:hAnsi="Palatino Linotype"/>
        </w:rPr>
        <w:t xml:space="preserve">Se pueden elegir varios sistemas operativos para la Raspberry y se pueden descargar desde la web oficial de Raspberry en el apartado descargas. </w:t>
      </w:r>
      <w:hyperlink r:id="rId16" w:history="1">
        <w:r w:rsidRPr="00A37037">
          <w:rPr>
            <w:rStyle w:val="Hipervnculo"/>
            <w:rFonts w:ascii="Palatino Linotype" w:hAnsi="Palatino Linotype"/>
          </w:rPr>
          <w:t>https://www.raspberrypi.org/downloads/</w:t>
        </w:r>
      </w:hyperlink>
      <w:r>
        <w:rPr>
          <w:rFonts w:ascii="Palatino Linotype" w:hAnsi="Palatino Linotype"/>
        </w:rPr>
        <w:t>. Entre las posibilidades tenemos Ubuntu, sistemas operativos de terceros e incluso una versión de Windows 10 para internet de las cosas. No obstante el sistema operativo recomendado y más famoso es Raspbian.</w:t>
      </w:r>
    </w:p>
    <w:p w14:paraId="5D812860" w14:textId="77777777" w:rsidR="00851887" w:rsidRPr="00851887" w:rsidRDefault="00851887" w:rsidP="00851887">
      <w:pPr>
        <w:spacing w:line="360" w:lineRule="auto"/>
        <w:ind w:firstLine="340"/>
        <w:jc w:val="both"/>
        <w:rPr>
          <w:rFonts w:ascii="Palatino Linotype" w:hAnsi="Palatino Linotype"/>
        </w:rPr>
      </w:pPr>
      <w:r>
        <w:rPr>
          <w:rFonts w:ascii="Palatino Linotype" w:hAnsi="Palatino Linotype"/>
        </w:rPr>
        <w:t xml:space="preserve">Raspbian es el sistema operativo oficial de la Raspberry. Basado en Debian viene con software matemático </w:t>
      </w:r>
      <w:r w:rsidR="003E0BAE">
        <w:rPr>
          <w:rFonts w:ascii="Palatino Linotype" w:hAnsi="Palatino Linotype"/>
        </w:rPr>
        <w:t xml:space="preserve">y su licencia para ser usado de manera no comercial. Además Raspbian dispone de una opción para principiantes llamada NOOBS. NOOBS es un </w:t>
      </w:r>
      <w:r w:rsidR="003E0BAE">
        <w:rPr>
          <w:rFonts w:ascii="Palatino Linotype" w:hAnsi="Palatino Linotype"/>
        </w:rPr>
        <w:lastRenderedPageBreak/>
        <w:t>instalador de sistemas operativos que contiene Raspbian entre otros sistemas operativos y permite al usuario elegir entre uno y otro fácilmente.</w:t>
      </w:r>
    </w:p>
    <w:p w14:paraId="3EF6C6E3" w14:textId="77777777" w:rsidR="00C100F5" w:rsidRDefault="00240F31" w:rsidP="00636D38">
      <w:pPr>
        <w:pStyle w:val="Ttulo3"/>
      </w:pPr>
      <w:bookmarkStart w:id="2315" w:name="_Toc461122675"/>
      <w:r>
        <w:t>Servidores web para Raspberry P</w:t>
      </w:r>
      <w:r w:rsidR="00C100F5">
        <w:t>i</w:t>
      </w:r>
      <w:bookmarkEnd w:id="2315"/>
    </w:p>
    <w:p w14:paraId="1C38CE68" w14:textId="1A497CC8" w:rsidR="00240F31" w:rsidRDefault="00240F31" w:rsidP="00240F31">
      <w:pPr>
        <w:spacing w:line="360" w:lineRule="auto"/>
        <w:ind w:firstLine="340"/>
        <w:jc w:val="both"/>
        <w:rPr>
          <w:rFonts w:ascii="Palatino Linotype" w:hAnsi="Palatino Linotype"/>
        </w:rPr>
      </w:pPr>
      <w:r w:rsidRPr="00240F31">
        <w:rPr>
          <w:rFonts w:ascii="Palatino Linotype" w:hAnsi="Palatino Linotype"/>
        </w:rPr>
        <w:t>Si se</w:t>
      </w:r>
      <w:r>
        <w:rPr>
          <w:rFonts w:ascii="Palatino Linotype" w:hAnsi="Palatino Linotype"/>
        </w:rPr>
        <w:t xml:space="preserve"> quiere utilizar la Raspberry Pi como servidor web deberemos elegir primero qu</w:t>
      </w:r>
      <w:r w:rsidR="00EA5A30">
        <w:rPr>
          <w:rFonts w:ascii="Palatino Linotype" w:hAnsi="Palatino Linotype"/>
        </w:rPr>
        <w:t>é</w:t>
      </w:r>
      <w:r>
        <w:rPr>
          <w:rFonts w:ascii="Palatino Linotype" w:hAnsi="Palatino Linotype"/>
        </w:rPr>
        <w:t xml:space="preserve"> servidor es el que más nos interesa. A la hora de elegir hemos de tener en cuenta que al estar basado en Debian, podremos instalar cualquiera de los servidores que se pueden usar en Linux pero que la Raspberry Pi no tiene la misma capacidad de procesamiento que un ordenador potente, por lo tanto la velocidad y lo ligero que sea el servidor deberán anteponerse a la potencia del mismo.</w:t>
      </w:r>
    </w:p>
    <w:p w14:paraId="4A531A63" w14:textId="69FD1A56" w:rsidR="00DC234E" w:rsidRPr="001F0E05" w:rsidRDefault="00240F31" w:rsidP="001F0E05">
      <w:pPr>
        <w:spacing w:line="360" w:lineRule="auto"/>
        <w:ind w:firstLine="340"/>
        <w:jc w:val="both"/>
        <w:rPr>
          <w:rFonts w:ascii="Palatino Linotype" w:hAnsi="Palatino Linotype"/>
        </w:rPr>
      </w:pPr>
      <w:r>
        <w:rPr>
          <w:rFonts w:ascii="Palatino Linotype" w:hAnsi="Palatino Linotype"/>
        </w:rPr>
        <w:t xml:space="preserve">Nginx parece una buena elección ya que aunque es algo menos potente que Apache es más ligero y más rápido, ideal para este proyecto en cuestión. </w:t>
      </w:r>
      <w:r w:rsidR="001F0E05">
        <w:rPr>
          <w:rFonts w:ascii="Palatino Linotype" w:hAnsi="Palatino Linotype"/>
        </w:rPr>
        <w:t>Lighttpd también puede ser una alternativa y en ciertas pruebas</w:t>
      </w:r>
      <w:ins w:id="2316" w:author="root" w:date="2016-09-02T11:57:00Z">
        <w:r w:rsidR="00634096">
          <w:rPr>
            <w:rStyle w:val="Refdenotaalpie"/>
            <w:rFonts w:ascii="Palatino Linotype" w:hAnsi="Palatino Linotype"/>
          </w:rPr>
          <w:footnoteReference w:id="1"/>
        </w:r>
      </w:ins>
      <w:ins w:id="2318" w:author="root" w:date="2016-09-02T11:56:00Z">
        <w:r w:rsidR="00EC4D03">
          <w:rPr>
            <w:rFonts w:ascii="Palatino Linotype" w:hAnsi="Palatino Linotype"/>
          </w:rPr>
          <w:t xml:space="preserve"> </w:t>
        </w:r>
      </w:ins>
      <w:del w:id="2319" w:author="root" w:date="2016-09-02T11:56:00Z">
        <w:r w:rsidR="001F0E05" w:rsidDel="00EC4D03">
          <w:rPr>
            <w:rFonts w:ascii="Palatino Linotype" w:hAnsi="Palatino Linotype"/>
          </w:rPr>
          <w:delText xml:space="preserve"> ( </w:delText>
        </w:r>
        <w:r w:rsidR="001F0E05" w:rsidDel="00EC4D03">
          <w:rPr>
            <w:rFonts w:ascii="Palatino Linotype" w:hAnsi="Palatino Linotype"/>
          </w:rPr>
          <w:fldChar w:fldCharType="begin"/>
        </w:r>
        <w:r w:rsidR="001F0E05" w:rsidDel="00EC4D03">
          <w:rPr>
            <w:rFonts w:ascii="Palatino Linotype" w:hAnsi="Palatino Linotype"/>
          </w:rPr>
          <w:delInstrText xml:space="preserve"> HYPERLINK "</w:delInstrText>
        </w:r>
        <w:r w:rsidR="001F0E05" w:rsidRPr="001F0E05" w:rsidDel="00EC4D03">
          <w:rPr>
            <w:rFonts w:ascii="Palatino Linotype" w:hAnsi="Palatino Linotype"/>
          </w:rPr>
          <w:delInstrText>https://www.jeremymorgan.com/blog/programming/raspberry-pi-web-server-comparison/</w:delInstrText>
        </w:r>
        <w:r w:rsidR="001F0E05" w:rsidDel="00EC4D03">
          <w:rPr>
            <w:rFonts w:ascii="Palatino Linotype" w:hAnsi="Palatino Linotype"/>
          </w:rPr>
          <w:delInstrText xml:space="preserve">" </w:delInstrText>
        </w:r>
        <w:r w:rsidR="001F0E05" w:rsidDel="00EC4D03">
          <w:rPr>
            <w:rFonts w:ascii="Palatino Linotype" w:hAnsi="Palatino Linotype"/>
          </w:rPr>
          <w:fldChar w:fldCharType="separate"/>
        </w:r>
        <w:r w:rsidR="001F0E05" w:rsidRPr="00556F0F" w:rsidDel="00EC4D03">
          <w:rPr>
            <w:rStyle w:val="Hipervnculo"/>
            <w:rFonts w:ascii="Palatino Linotype" w:hAnsi="Palatino Linotype"/>
          </w:rPr>
          <w:delText>https://www.jeremymorgan.com/blog/programming/raspberry-pi-web-server-comparison/</w:delText>
        </w:r>
        <w:r w:rsidR="001F0E05" w:rsidDel="00EC4D03">
          <w:rPr>
            <w:rFonts w:ascii="Palatino Linotype" w:hAnsi="Palatino Linotype"/>
          </w:rPr>
          <w:fldChar w:fldCharType="end"/>
        </w:r>
        <w:r w:rsidR="001F0E05" w:rsidDel="00EC4D03">
          <w:rPr>
            <w:rFonts w:ascii="Palatino Linotype" w:hAnsi="Palatino Linotype"/>
          </w:rPr>
          <w:delText xml:space="preserve"> ) </w:delText>
        </w:r>
      </w:del>
      <w:r w:rsidR="001F0E05">
        <w:rPr>
          <w:rFonts w:ascii="Palatino Linotype" w:hAnsi="Palatino Linotype"/>
        </w:rPr>
        <w:t>incluso supera en velocidad a Nginx, pero en general es menos estable.</w:t>
      </w:r>
    </w:p>
    <w:p w14:paraId="7128210D" w14:textId="77777777" w:rsidR="00DC234E" w:rsidRDefault="00DC234E">
      <w:r>
        <w:br w:type="page"/>
      </w:r>
    </w:p>
    <w:p w14:paraId="2B88EECD" w14:textId="77777777" w:rsidR="00DC234E" w:rsidRDefault="00DC234E" w:rsidP="00DC234E">
      <w:pPr>
        <w:pStyle w:val="Ttulo1"/>
      </w:pPr>
      <w:bookmarkStart w:id="2320" w:name="_Toc461122676"/>
      <w:r>
        <w:lastRenderedPageBreak/>
        <w:t>Objetivos</w:t>
      </w:r>
      <w:bookmarkEnd w:id="2320"/>
    </w:p>
    <w:p w14:paraId="3F3E0AB6" w14:textId="2FDAB13A" w:rsidR="009E5181" w:rsidRDefault="009E5181" w:rsidP="009E5181">
      <w:pPr>
        <w:spacing w:line="360" w:lineRule="auto"/>
        <w:ind w:firstLine="340"/>
        <w:jc w:val="both"/>
        <w:rPr>
          <w:rFonts w:ascii="Palatino Linotype" w:hAnsi="Palatino Linotype"/>
        </w:rPr>
      </w:pPr>
      <w:r>
        <w:rPr>
          <w:rFonts w:ascii="Palatino Linotype" w:hAnsi="Palatino Linotype"/>
        </w:rPr>
        <w:t>El objetivo principal del proyecto sería la creación de un videojuego en realidad aumentada. El videojuego se caracterizará por dirigir a nuestro personaje en 3ª persona y donde el mundo de juego es en este caso el mundo real.</w:t>
      </w:r>
      <w:ins w:id="2321" w:author="root" w:date="2016-09-02T11:58:00Z">
        <w:r w:rsidR="00634096">
          <w:rPr>
            <w:rFonts w:ascii="Palatino Linotype" w:hAnsi="Palatino Linotype"/>
          </w:rPr>
          <w:t xml:space="preserve"> Esto es posible gracias a la elaboraci</w:t>
        </w:r>
      </w:ins>
      <w:ins w:id="2322" w:author="root" w:date="2016-09-02T12:01:00Z">
        <w:r w:rsidR="00634096">
          <w:rPr>
            <w:rFonts w:ascii="Palatino Linotype" w:hAnsi="Palatino Linotype"/>
          </w:rPr>
          <w:t>ón de un robot que ser</w:t>
        </w:r>
      </w:ins>
      <w:ins w:id="2323" w:author="root" w:date="2016-09-02T12:02:00Z">
        <w:r w:rsidR="00634096">
          <w:rPr>
            <w:rFonts w:ascii="Palatino Linotype" w:hAnsi="Palatino Linotype"/>
          </w:rPr>
          <w:t>á lo que realmente controle el usuario, pero con la sensación de estar controlando un modelo 3D.</w:t>
        </w:r>
      </w:ins>
    </w:p>
    <w:p w14:paraId="4A2DB298" w14:textId="6B64FD3E" w:rsidR="009E5181" w:rsidRPr="009E5181" w:rsidRDefault="009E5181" w:rsidP="009E5181">
      <w:pPr>
        <w:spacing w:line="360" w:lineRule="auto"/>
        <w:ind w:firstLine="340"/>
        <w:jc w:val="both"/>
        <w:rPr>
          <w:rFonts w:ascii="Palatino Linotype" w:hAnsi="Palatino Linotype"/>
        </w:rPr>
      </w:pPr>
      <w:r>
        <w:rPr>
          <w:rFonts w:ascii="Palatino Linotype" w:hAnsi="Palatino Linotype"/>
        </w:rPr>
        <w:t>Para conseguirlo se tienen que desarrollar y cumplir di</w:t>
      </w:r>
      <w:r w:rsidR="006731C1">
        <w:rPr>
          <w:rFonts w:ascii="Palatino Linotype" w:hAnsi="Palatino Linotype"/>
        </w:rPr>
        <w:t xml:space="preserve">ferentes objetivos bien diferenciados por separado </w:t>
      </w:r>
      <w:r>
        <w:rPr>
          <w:rFonts w:ascii="Palatino Linotype" w:hAnsi="Palatino Linotype"/>
        </w:rPr>
        <w:t>y después unirlos e integrarlos en un proyecto conjunto donde cada una de las partes se comunique entre sí de manera fluida. Por lo tanto vamos a ver qu</w:t>
      </w:r>
      <w:r w:rsidR="004174CC">
        <w:rPr>
          <w:rFonts w:ascii="Palatino Linotype" w:hAnsi="Palatino Linotype"/>
        </w:rPr>
        <w:t>é</w:t>
      </w:r>
      <w:r>
        <w:rPr>
          <w:rFonts w:ascii="Palatino Linotype" w:hAnsi="Palatino Linotype"/>
        </w:rPr>
        <w:t xml:space="preserve"> se intentará conseguir con cada parte del proyecto para que el resultado final sea </w:t>
      </w:r>
      <w:r w:rsidR="006731C1">
        <w:rPr>
          <w:rFonts w:ascii="Palatino Linotype" w:hAnsi="Palatino Linotype"/>
        </w:rPr>
        <w:t>el esperado.</w:t>
      </w:r>
    </w:p>
    <w:p w14:paraId="56296030" w14:textId="77777777" w:rsidR="00DC234E" w:rsidRDefault="00DC234E" w:rsidP="00DC234E">
      <w:pPr>
        <w:pStyle w:val="Ttulo2"/>
      </w:pPr>
      <w:bookmarkStart w:id="2324" w:name="_Toc461122677"/>
      <w:r>
        <w:t>Desarrollo del personaje</w:t>
      </w:r>
      <w:bookmarkEnd w:id="2324"/>
    </w:p>
    <w:p w14:paraId="0C5BEBA8" w14:textId="77777777" w:rsidR="006731C1" w:rsidRDefault="006731C1" w:rsidP="006731C1">
      <w:pPr>
        <w:spacing w:line="360" w:lineRule="auto"/>
        <w:ind w:firstLine="340"/>
        <w:jc w:val="both"/>
        <w:rPr>
          <w:rFonts w:ascii="Palatino Linotype" w:hAnsi="Palatino Linotype"/>
        </w:rPr>
      </w:pPr>
      <w:r>
        <w:rPr>
          <w:rFonts w:ascii="Palatino Linotype" w:hAnsi="Palatino Linotype"/>
        </w:rPr>
        <w:t>Como en cualquier videojuego, el desarrollo y modelado de los personajes es fundamental en la finalización del mismo. En esta parte se intentará dar forma y vida a nuestro personaje principal teniendo en cuenta ciertas características para que su integración sea lo más sencilla posible.</w:t>
      </w:r>
    </w:p>
    <w:p w14:paraId="3D6C33D2" w14:textId="77777777" w:rsidR="002B2EA3" w:rsidRDefault="006731C1" w:rsidP="006731C1">
      <w:pPr>
        <w:pStyle w:val="Prrafodelista"/>
        <w:numPr>
          <w:ilvl w:val="0"/>
          <w:numId w:val="5"/>
        </w:numPr>
        <w:spacing w:line="360" w:lineRule="auto"/>
        <w:jc w:val="both"/>
        <w:rPr>
          <w:rFonts w:ascii="Palatino Linotype" w:hAnsi="Palatino Linotype"/>
        </w:rPr>
      </w:pPr>
      <w:r w:rsidRPr="006731C1">
        <w:rPr>
          <w:rFonts w:ascii="Palatino Linotype" w:hAnsi="Palatino Linotype"/>
          <w:b/>
        </w:rPr>
        <w:t>Número de polígonos no excesivos</w:t>
      </w:r>
      <w:r w:rsidR="002B2EA3">
        <w:rPr>
          <w:rFonts w:ascii="Palatino Linotype" w:hAnsi="Palatino Linotype"/>
          <w:b/>
        </w:rPr>
        <w:t>:</w:t>
      </w:r>
      <w:r>
        <w:rPr>
          <w:rFonts w:ascii="Palatino Linotype" w:hAnsi="Palatino Linotype"/>
        </w:rPr>
        <w:t xml:space="preserve"> Ya que nuestro personaje se moverá en tiempo real en nuestro navegador web no se podrá abusar del número de polígonos usados para su creación, ya que esto provocaría un trabajo extra del ordenador pudiendo ocasionar ralentizaciones en la animación y movimiento del personaje que </w:t>
      </w:r>
      <w:r w:rsidR="002B2EA3">
        <w:rPr>
          <w:rFonts w:ascii="Palatino Linotype" w:hAnsi="Palatino Linotype"/>
        </w:rPr>
        <w:t>harían de su control algo tedioso.</w:t>
      </w:r>
    </w:p>
    <w:p w14:paraId="7B0CC412" w14:textId="77777777" w:rsidR="002B2EA3" w:rsidRDefault="002B2EA3" w:rsidP="006731C1">
      <w:pPr>
        <w:pStyle w:val="Prrafodelista"/>
        <w:numPr>
          <w:ilvl w:val="0"/>
          <w:numId w:val="5"/>
        </w:numPr>
        <w:spacing w:line="360" w:lineRule="auto"/>
        <w:jc w:val="both"/>
        <w:rPr>
          <w:rFonts w:ascii="Palatino Linotype" w:hAnsi="Palatino Linotype"/>
        </w:rPr>
      </w:pPr>
      <w:r>
        <w:rPr>
          <w:rFonts w:ascii="Palatino Linotype" w:hAnsi="Palatino Linotype"/>
          <w:b/>
        </w:rPr>
        <w:t>Modelado orgánico:</w:t>
      </w:r>
      <w:r>
        <w:rPr>
          <w:rFonts w:ascii="Palatino Linotype" w:hAnsi="Palatino Linotype"/>
        </w:rPr>
        <w:t xml:space="preserve"> Como sabemos que el personaje será posteriormente animado deberemos tener cierto cuidado a la hora de </w:t>
      </w:r>
      <w:r w:rsidR="0050344A">
        <w:rPr>
          <w:rFonts w:ascii="Palatino Linotype" w:hAnsi="Palatino Linotype"/>
        </w:rPr>
        <w:t>modelar</w:t>
      </w:r>
      <w:r>
        <w:rPr>
          <w:rFonts w:ascii="Palatino Linotype" w:hAnsi="Palatino Linotype"/>
        </w:rPr>
        <w:t xml:space="preserve"> extremidades y articulaciones</w:t>
      </w:r>
      <w:r w:rsidR="0050344A">
        <w:rPr>
          <w:rFonts w:ascii="Palatino Linotype" w:hAnsi="Palatino Linotype"/>
        </w:rPr>
        <w:t xml:space="preserve"> ya que serán las que tendrán que aguantar el movimiento de la malla. Para esto hay que poner especial atención en que los vértices estén bien ordenados en estas zonas y darles suficiente densidad de vértices para permitir deformar esta parte de la malla sin afectar a otras zonas. La ropa también tendrá que ajustarse a la malla del personaje para que en el momento de animarlo el cuerpo no traspase la ropa.</w:t>
      </w:r>
    </w:p>
    <w:p w14:paraId="33CADD00" w14:textId="74D5B7E2" w:rsidR="006731C1" w:rsidRPr="002B2EA3" w:rsidRDefault="006731C1" w:rsidP="006731C1">
      <w:pPr>
        <w:pStyle w:val="Prrafodelista"/>
        <w:numPr>
          <w:ilvl w:val="0"/>
          <w:numId w:val="5"/>
        </w:numPr>
        <w:spacing w:line="360" w:lineRule="auto"/>
        <w:jc w:val="both"/>
        <w:rPr>
          <w:rFonts w:ascii="Palatino Linotype" w:hAnsi="Palatino Linotype"/>
        </w:rPr>
      </w:pPr>
      <w:r>
        <w:rPr>
          <w:rFonts w:ascii="Palatino Linotype" w:hAnsi="Palatino Linotype"/>
        </w:rPr>
        <w:lastRenderedPageBreak/>
        <w:t xml:space="preserve"> </w:t>
      </w:r>
      <w:r w:rsidR="002B2EA3">
        <w:rPr>
          <w:rFonts w:ascii="Palatino Linotype" w:hAnsi="Palatino Linotype"/>
          <w:b/>
        </w:rPr>
        <w:t>Fácil texturizado:</w:t>
      </w:r>
      <w:r w:rsidR="0050344A">
        <w:rPr>
          <w:rFonts w:ascii="Palatino Linotype" w:hAnsi="Palatino Linotype"/>
          <w:b/>
        </w:rPr>
        <w:t xml:space="preserve"> </w:t>
      </w:r>
      <w:r w:rsidR="0050344A">
        <w:rPr>
          <w:rFonts w:ascii="Palatino Linotype" w:hAnsi="Palatino Linotype"/>
        </w:rPr>
        <w:t xml:space="preserve">Sabemos que va a haber un trabajo de texturizado y para facilitarlo habrá que seguir diferentes pautas a la hora de modelar. Se intentará mantener una organización de vértices adecuada para que al hacer el </w:t>
      </w:r>
      <w:commentRangeStart w:id="2325"/>
      <w:r w:rsidR="0050344A" w:rsidRPr="00A54BE7">
        <w:rPr>
          <w:rFonts w:ascii="Palatino Linotype" w:hAnsi="Palatino Linotype"/>
          <w:i/>
          <w:rPrChange w:id="2326" w:author="root" w:date="2016-09-02T12:10:00Z">
            <w:rPr>
              <w:rFonts w:ascii="Palatino Linotype" w:hAnsi="Palatino Linotype"/>
            </w:rPr>
          </w:rPrChange>
        </w:rPr>
        <w:t>unwrap</w:t>
      </w:r>
      <w:commentRangeEnd w:id="2325"/>
      <w:r w:rsidR="00A54BE7" w:rsidRPr="00A54BE7">
        <w:rPr>
          <w:rStyle w:val="Refdecomentario"/>
          <w:rFonts w:ascii="Palatino Linotype" w:hAnsi="Palatino Linotype"/>
          <w:i/>
          <w:sz w:val="22"/>
          <w:szCs w:val="22"/>
          <w:rPrChange w:id="2327" w:author="root" w:date="2016-09-02T12:10:00Z">
            <w:rPr>
              <w:rStyle w:val="Refdecomentario"/>
            </w:rPr>
          </w:rPrChange>
        </w:rPr>
        <w:commentReference w:id="2325"/>
      </w:r>
      <w:ins w:id="2328" w:author="root" w:date="2016-09-02T12:04:00Z">
        <w:r w:rsidR="00634096">
          <w:rPr>
            <w:rStyle w:val="Refdenotaalpie"/>
            <w:rFonts w:ascii="Palatino Linotype" w:hAnsi="Palatino Linotype"/>
          </w:rPr>
          <w:footnoteReference w:id="2"/>
        </w:r>
      </w:ins>
      <w:r w:rsidR="004174CC">
        <w:rPr>
          <w:rFonts w:ascii="Palatino Linotype" w:hAnsi="Palatino Linotype"/>
        </w:rPr>
        <w:t xml:space="preserve"> </w:t>
      </w:r>
      <w:r w:rsidR="0050344A">
        <w:rPr>
          <w:rFonts w:ascii="Palatino Linotype" w:hAnsi="Palatino Linotype"/>
        </w:rPr>
        <w:t xml:space="preserve">de la malla nos salgan estructuras bien diferenciadas. Para esto habrá que evitar el añadir vértices aleatorios que puedan romper el </w:t>
      </w:r>
      <w:r w:rsidR="0050344A" w:rsidRPr="00676560">
        <w:rPr>
          <w:rFonts w:ascii="Palatino Linotype" w:hAnsi="Palatino Linotype"/>
          <w:i/>
        </w:rPr>
        <w:t>loop</w:t>
      </w:r>
      <w:r w:rsidR="0050344A">
        <w:rPr>
          <w:rFonts w:ascii="Palatino Linotype" w:hAnsi="Palatino Linotype"/>
        </w:rPr>
        <w:t xml:space="preserve"> de vértices en la malla y puedan dar lugar a caras irregulares.</w:t>
      </w:r>
    </w:p>
    <w:p w14:paraId="088D2996" w14:textId="77777777" w:rsidR="002B2EA3" w:rsidRPr="006731C1" w:rsidRDefault="002B2EA3" w:rsidP="006731C1">
      <w:pPr>
        <w:pStyle w:val="Prrafodelista"/>
        <w:numPr>
          <w:ilvl w:val="0"/>
          <w:numId w:val="5"/>
        </w:numPr>
        <w:spacing w:line="360" w:lineRule="auto"/>
        <w:jc w:val="both"/>
        <w:rPr>
          <w:rFonts w:ascii="Palatino Linotype" w:hAnsi="Palatino Linotype"/>
        </w:rPr>
      </w:pPr>
      <w:r>
        <w:rPr>
          <w:rFonts w:ascii="Palatino Linotype" w:hAnsi="Palatino Linotype"/>
          <w:b/>
        </w:rPr>
        <w:t>Animaciones simples:</w:t>
      </w:r>
      <w:r w:rsidR="0050344A">
        <w:rPr>
          <w:rFonts w:ascii="Palatino Linotype" w:hAnsi="Palatino Linotype"/>
          <w:b/>
        </w:rPr>
        <w:t xml:space="preserve"> </w:t>
      </w:r>
      <w:r w:rsidR="0050344A">
        <w:rPr>
          <w:rFonts w:ascii="Palatino Linotype" w:hAnsi="Palatino Linotype"/>
        </w:rPr>
        <w:t xml:space="preserve">Hay que tener en cuenta que al final el personaje se integrará en el videojuego completo y que el usuario podrá controlarlo haciendo que salte, corra o se pare en cualquier momento. Para esto las animaciones tienen que ser simples y estar sincronizadas para evitar cortes entre ellas y facilitar la transición de una a otra de la manera más limpia posible. Para ello al crear las animaciones </w:t>
      </w:r>
      <w:r w:rsidR="00D6575A">
        <w:rPr>
          <w:rFonts w:ascii="Palatino Linotype" w:hAnsi="Palatino Linotype"/>
        </w:rPr>
        <w:t xml:space="preserve">todas deberán empezar y acabar con el personaje en la misma posición, además de animar en </w:t>
      </w:r>
      <w:r w:rsidR="00D6575A" w:rsidRPr="00676560">
        <w:rPr>
          <w:rFonts w:ascii="Palatino Linotype" w:hAnsi="Palatino Linotype"/>
          <w:i/>
        </w:rPr>
        <w:t>loop</w:t>
      </w:r>
      <w:r w:rsidR="00D6575A">
        <w:rPr>
          <w:rFonts w:ascii="Palatino Linotype" w:hAnsi="Palatino Linotype"/>
        </w:rPr>
        <w:t xml:space="preserve"> haciendo que el principio de una animación coincida con su final para que se pueda correr el tiempo que el usuario quiera sin ver cortes ni saltos en la animación cada dos pasos.</w:t>
      </w:r>
    </w:p>
    <w:p w14:paraId="2A811824" w14:textId="77777777" w:rsidR="00DC234E" w:rsidRDefault="00DC234E" w:rsidP="00DC234E">
      <w:pPr>
        <w:pStyle w:val="Ttulo2"/>
      </w:pPr>
      <w:bookmarkStart w:id="2332" w:name="_Toc461122678"/>
      <w:r>
        <w:t>Desarrollo de la aplicación web</w:t>
      </w:r>
      <w:bookmarkEnd w:id="2332"/>
    </w:p>
    <w:p w14:paraId="3587DCD8" w14:textId="77777777" w:rsidR="00D6575A" w:rsidRDefault="00D6575A" w:rsidP="00D6575A">
      <w:pPr>
        <w:spacing w:line="360" w:lineRule="auto"/>
        <w:ind w:firstLine="340"/>
        <w:jc w:val="both"/>
        <w:rPr>
          <w:rFonts w:ascii="Palatino Linotype" w:hAnsi="Palatino Linotype"/>
        </w:rPr>
      </w:pPr>
      <w:r>
        <w:rPr>
          <w:rFonts w:ascii="Palatino Linotype" w:hAnsi="Palatino Linotype"/>
        </w:rPr>
        <w:t>La aplicación web es otra de las partes que se deberá implementar y además con especial cuidado ya que será la que junte cada una de las otras partes. Los objetivos en su desarrollo deberán estar enfocados a favorecer tanto al usuario como al proyecto que hay detrás.</w:t>
      </w:r>
    </w:p>
    <w:p w14:paraId="3830140D" w14:textId="77777777" w:rsidR="00D6575A" w:rsidRDefault="00D6575A" w:rsidP="00D6575A">
      <w:pPr>
        <w:pStyle w:val="Prrafodelista"/>
        <w:numPr>
          <w:ilvl w:val="0"/>
          <w:numId w:val="6"/>
        </w:numPr>
        <w:spacing w:line="360" w:lineRule="auto"/>
        <w:jc w:val="both"/>
        <w:rPr>
          <w:rFonts w:ascii="Palatino Linotype" w:hAnsi="Palatino Linotype"/>
          <w:b/>
        </w:rPr>
      </w:pPr>
      <w:r w:rsidRPr="00D6575A">
        <w:rPr>
          <w:rFonts w:ascii="Palatino Linotype" w:hAnsi="Palatino Linotype"/>
          <w:b/>
        </w:rPr>
        <w:t>Usabilidad:</w:t>
      </w:r>
      <w:r w:rsidR="009F1654">
        <w:rPr>
          <w:rFonts w:ascii="Palatino Linotype" w:hAnsi="Palatino Linotype"/>
          <w:b/>
        </w:rPr>
        <w:t xml:space="preserve"> </w:t>
      </w:r>
      <w:r w:rsidR="009F1654">
        <w:rPr>
          <w:rFonts w:ascii="Palatino Linotype" w:hAnsi="Palatino Linotype"/>
        </w:rPr>
        <w:t>Se deberá tener en cuenta la usabilidad en todo momento. En cualquier videojuego hay que facilitar el control del personaje al usuario haciendo que la pantalla sea adecuada y los controles intuitivos.</w:t>
      </w:r>
    </w:p>
    <w:p w14:paraId="277DF870" w14:textId="77777777" w:rsidR="00D6575A" w:rsidRDefault="00D6575A" w:rsidP="00D6575A">
      <w:pPr>
        <w:pStyle w:val="Prrafodelista"/>
        <w:numPr>
          <w:ilvl w:val="0"/>
          <w:numId w:val="6"/>
        </w:numPr>
        <w:spacing w:line="360" w:lineRule="auto"/>
        <w:jc w:val="both"/>
        <w:rPr>
          <w:rFonts w:ascii="Palatino Linotype" w:hAnsi="Palatino Linotype"/>
          <w:b/>
        </w:rPr>
      </w:pPr>
      <w:r>
        <w:rPr>
          <w:rFonts w:ascii="Palatino Linotype" w:hAnsi="Palatino Linotype"/>
          <w:b/>
        </w:rPr>
        <w:t xml:space="preserve">Aplicación móvil y </w:t>
      </w:r>
      <w:r w:rsidRPr="00A54BE7">
        <w:rPr>
          <w:rFonts w:ascii="Palatino Linotype" w:hAnsi="Palatino Linotype"/>
          <w:b/>
          <w:i/>
        </w:rPr>
        <w:t>responsive</w:t>
      </w:r>
      <w:r>
        <w:rPr>
          <w:rFonts w:ascii="Palatino Linotype" w:hAnsi="Palatino Linotype"/>
          <w:b/>
        </w:rPr>
        <w:t>:</w:t>
      </w:r>
      <w:r w:rsidR="009F1654">
        <w:rPr>
          <w:rFonts w:ascii="Palatino Linotype" w:hAnsi="Palatino Linotype"/>
          <w:b/>
        </w:rPr>
        <w:t xml:space="preserve"> </w:t>
      </w:r>
      <w:r w:rsidR="009F1654">
        <w:rPr>
          <w:rFonts w:ascii="Palatino Linotype" w:hAnsi="Palatino Linotype"/>
        </w:rPr>
        <w:t xml:space="preserve">Se pretende que el videojuego se adapte a todo tipo de pantallas para favorecer su uso en cualquier dispositivo sin penalización al usuario por cortes de pantalla en pantallas pequeñas o demasiadas zonas vacías en pantallas grandes. Además también se pretende ajustar la aplicación para su uso móvil, para ello se tendrán que usar </w:t>
      </w:r>
      <w:r w:rsidR="009F1654">
        <w:rPr>
          <w:rFonts w:ascii="Palatino Linotype" w:hAnsi="Palatino Linotype"/>
        </w:rPr>
        <w:lastRenderedPageBreak/>
        <w:t>controles alternativos al teclado que consistirán en botones táctiles sobre la pantalla. Se deberá evitar que dichos controles tapen el mundo al usuario y le permitan jugar de manera cómoda e intuitiva.</w:t>
      </w:r>
    </w:p>
    <w:p w14:paraId="26B09FA1" w14:textId="5A6BCE49" w:rsidR="00D6575A" w:rsidRDefault="00D6575A" w:rsidP="00D6575A">
      <w:pPr>
        <w:pStyle w:val="Prrafodelista"/>
        <w:numPr>
          <w:ilvl w:val="0"/>
          <w:numId w:val="6"/>
        </w:numPr>
        <w:spacing w:line="360" w:lineRule="auto"/>
        <w:jc w:val="both"/>
        <w:rPr>
          <w:rFonts w:ascii="Palatino Linotype" w:hAnsi="Palatino Linotype"/>
          <w:b/>
        </w:rPr>
      </w:pPr>
      <w:r>
        <w:rPr>
          <w:rFonts w:ascii="Palatino Linotype" w:hAnsi="Palatino Linotype"/>
          <w:b/>
        </w:rPr>
        <w:t>Aplicación ligera:</w:t>
      </w:r>
      <w:r w:rsidR="009F1654">
        <w:rPr>
          <w:rFonts w:ascii="Palatino Linotype" w:hAnsi="Palatino Linotype"/>
          <w:b/>
        </w:rPr>
        <w:t xml:space="preserve"> </w:t>
      </w:r>
      <w:r w:rsidR="009F1654">
        <w:rPr>
          <w:rFonts w:ascii="Palatino Linotype" w:hAnsi="Palatino Linotype"/>
        </w:rPr>
        <w:t xml:space="preserve">Se intentará crear una aplicación lo más ligera posible para que cualquier dispositivo pueda controlar el juego de manera fluida sin penalización por </w:t>
      </w:r>
      <w:r w:rsidR="00B23CF2">
        <w:rPr>
          <w:rFonts w:ascii="Palatino Linotype" w:hAnsi="Palatino Linotype"/>
        </w:rPr>
        <w:t>descargas grandes del servidor o por velocidad de procesamiento de imágenes. Para ello habrá que limitar las descargas y el uso de recurso</w:t>
      </w:r>
      <w:r w:rsidR="00E32732">
        <w:rPr>
          <w:rFonts w:ascii="Palatino Linotype" w:hAnsi="Palatino Linotype"/>
        </w:rPr>
        <w:t>s</w:t>
      </w:r>
      <w:r w:rsidR="00B23CF2">
        <w:rPr>
          <w:rFonts w:ascii="Palatino Linotype" w:hAnsi="Palatino Linotype"/>
        </w:rPr>
        <w:t xml:space="preserve"> lo máximo posible e intentar que cada llamada al servidor sea útil y necesaria.</w:t>
      </w:r>
      <w:r w:rsidR="005319B6">
        <w:rPr>
          <w:rFonts w:ascii="Palatino Linotype" w:hAnsi="Palatino Linotype"/>
        </w:rPr>
        <w:t xml:space="preserve"> También será necesario ajustar la recarga del video conseguido de la cámara para tener un video fluido y en tiempo real pero sin excesivas peticiones al servidor.</w:t>
      </w:r>
    </w:p>
    <w:p w14:paraId="60E8AD24" w14:textId="77777777" w:rsidR="00D6575A" w:rsidRDefault="009F1654" w:rsidP="00D6575A">
      <w:pPr>
        <w:pStyle w:val="Prrafodelista"/>
        <w:numPr>
          <w:ilvl w:val="0"/>
          <w:numId w:val="6"/>
        </w:numPr>
        <w:spacing w:line="360" w:lineRule="auto"/>
        <w:jc w:val="both"/>
        <w:rPr>
          <w:rFonts w:ascii="Palatino Linotype" w:hAnsi="Palatino Linotype"/>
          <w:b/>
        </w:rPr>
      </w:pPr>
      <w:r>
        <w:rPr>
          <w:rFonts w:ascii="Palatino Linotype" w:hAnsi="Palatino Linotype"/>
          <w:b/>
        </w:rPr>
        <w:t>Comunicación ágil con las demás partes del proyecto:</w:t>
      </w:r>
      <w:r w:rsidR="00B23CF2">
        <w:rPr>
          <w:rFonts w:ascii="Palatino Linotype" w:hAnsi="Palatino Linotype"/>
          <w:b/>
        </w:rPr>
        <w:t xml:space="preserve"> </w:t>
      </w:r>
      <w:r w:rsidR="00B23CF2">
        <w:rPr>
          <w:rFonts w:ascii="Palatino Linotype" w:hAnsi="Palatino Linotype"/>
        </w:rPr>
        <w:t xml:space="preserve">La aplicación web deberá controlar el robot mediante llamadas al servidor y deberá gestionar  la recepción de datos para el correcto funcionamiento de todas las partes de manera sincronizada. Para ello se deberá implementar una API ligera y rápida que permita mandar ordenes al servidor de manera asíncrona para no perjudicar el resto de la ejecución y que deberá controlar llamadas repetitivas e innecesarias para </w:t>
      </w:r>
      <w:r w:rsidR="00B23CF2" w:rsidRPr="00A54BE7">
        <w:rPr>
          <w:rFonts w:ascii="Palatino Linotype" w:hAnsi="Palatino Linotype"/>
          <w:strike/>
        </w:rPr>
        <w:t>para</w:t>
      </w:r>
      <w:r w:rsidR="00B23CF2">
        <w:rPr>
          <w:rFonts w:ascii="Palatino Linotype" w:hAnsi="Palatino Linotype"/>
        </w:rPr>
        <w:t xml:space="preserve"> evitar saturar el servidor.</w:t>
      </w:r>
    </w:p>
    <w:p w14:paraId="59472D1F" w14:textId="77777777" w:rsidR="009F1654" w:rsidRPr="00D6575A" w:rsidRDefault="009F1654" w:rsidP="00D6575A">
      <w:pPr>
        <w:pStyle w:val="Prrafodelista"/>
        <w:numPr>
          <w:ilvl w:val="0"/>
          <w:numId w:val="6"/>
        </w:numPr>
        <w:spacing w:line="360" w:lineRule="auto"/>
        <w:jc w:val="both"/>
        <w:rPr>
          <w:rFonts w:ascii="Palatino Linotype" w:hAnsi="Palatino Linotype"/>
          <w:b/>
        </w:rPr>
      </w:pPr>
      <w:r>
        <w:rPr>
          <w:rFonts w:ascii="Palatino Linotype" w:hAnsi="Palatino Linotype"/>
          <w:b/>
        </w:rPr>
        <w:t xml:space="preserve">Control de acceso: </w:t>
      </w:r>
      <w:r w:rsidR="00146C16">
        <w:rPr>
          <w:rFonts w:ascii="Palatino Linotype" w:hAnsi="Palatino Linotype"/>
        </w:rPr>
        <w:t>El servidor deberá controlar el acceso y darle los mandos del robot solo a un usuario a la vez ya que sería inmanejable de manera correcta por de usuarios al mismo tiempo enviando ordenes contrarias.</w:t>
      </w:r>
    </w:p>
    <w:p w14:paraId="1A9ADF72" w14:textId="77777777" w:rsidR="00DC234E" w:rsidRDefault="00DC234E" w:rsidP="00DC234E">
      <w:pPr>
        <w:pStyle w:val="Ttulo2"/>
      </w:pPr>
      <w:bookmarkStart w:id="2333" w:name="_Toc461122679"/>
      <w:r>
        <w:t>Desarrollo del robot</w:t>
      </w:r>
      <w:bookmarkEnd w:id="2333"/>
    </w:p>
    <w:p w14:paraId="427AE272" w14:textId="77777777" w:rsidR="00146C16" w:rsidRDefault="00EB233C" w:rsidP="00EB233C">
      <w:pPr>
        <w:spacing w:line="360" w:lineRule="auto"/>
        <w:ind w:firstLine="340"/>
        <w:jc w:val="both"/>
        <w:rPr>
          <w:rFonts w:ascii="Palatino Linotype" w:hAnsi="Palatino Linotype"/>
        </w:rPr>
      </w:pPr>
      <w:r>
        <w:rPr>
          <w:rFonts w:ascii="Palatino Linotype" w:hAnsi="Palatino Linotype"/>
        </w:rPr>
        <w:t xml:space="preserve">El robot será la parte que permita al usuario manejar su personaje por el mundo real. Para su implementación se deberán cumplir unos objetivos que aseguren su funcionamiento y fiabilidad </w:t>
      </w:r>
      <w:r w:rsidR="00C403A2">
        <w:rPr>
          <w:rFonts w:ascii="Palatino Linotype" w:hAnsi="Palatino Linotype"/>
        </w:rPr>
        <w:t>durante el juego. El robot deberá ser capaz de procesar la información entrante y ejecutarla en un tiempo de respuesta adecuado.</w:t>
      </w:r>
    </w:p>
    <w:p w14:paraId="7F4DF492" w14:textId="45FC527C" w:rsidR="00C403A2" w:rsidRDefault="00C403A2" w:rsidP="00C403A2">
      <w:pPr>
        <w:pStyle w:val="Prrafodelista"/>
        <w:numPr>
          <w:ilvl w:val="0"/>
          <w:numId w:val="7"/>
        </w:numPr>
        <w:spacing w:line="360" w:lineRule="auto"/>
        <w:jc w:val="both"/>
        <w:rPr>
          <w:rFonts w:ascii="Palatino Linotype" w:hAnsi="Palatino Linotype"/>
          <w:b/>
        </w:rPr>
      </w:pPr>
      <w:r>
        <w:rPr>
          <w:rFonts w:ascii="Palatino Linotype" w:hAnsi="Palatino Linotype"/>
          <w:b/>
        </w:rPr>
        <w:t>Velocidad óptima para el juego:</w:t>
      </w:r>
      <w:r w:rsidR="004A5C54">
        <w:rPr>
          <w:rFonts w:ascii="Palatino Linotype" w:hAnsi="Palatino Linotype"/>
          <w:b/>
        </w:rPr>
        <w:t xml:space="preserve"> </w:t>
      </w:r>
      <w:r w:rsidR="004A5C54">
        <w:rPr>
          <w:rFonts w:ascii="Palatino Linotype" w:hAnsi="Palatino Linotype"/>
        </w:rPr>
        <w:t>El robot tendrá que ser capaz de moverse a una velocidad adecuada para el manejo del personaje en realidad aumentada. Si esta velocidad es muy lenta su manejo será tedioso y es posible que los motores no sean capa</w:t>
      </w:r>
      <w:r w:rsidR="00677049">
        <w:rPr>
          <w:rFonts w:ascii="Palatino Linotype" w:hAnsi="Palatino Linotype"/>
        </w:rPr>
        <w:t>ces</w:t>
      </w:r>
      <w:r w:rsidR="004A5C54">
        <w:rPr>
          <w:rFonts w:ascii="Palatino Linotype" w:hAnsi="Palatino Linotype"/>
        </w:rPr>
        <w:t xml:space="preserve"> de mover el robot a una velocidad </w:t>
      </w:r>
      <w:r w:rsidR="004A5C54">
        <w:rPr>
          <w:rFonts w:ascii="Palatino Linotype" w:hAnsi="Palatino Linotype"/>
        </w:rPr>
        <w:lastRenderedPageBreak/>
        <w:t>tan baja debido a su peso. De igual manera si la velocidad es muy alta no dará tiempo de reacción al usuario además de que el video se verá distorsionado por el movimiento rápido de la cámara.</w:t>
      </w:r>
    </w:p>
    <w:p w14:paraId="6CAC77FA" w14:textId="77777777" w:rsidR="00C403A2" w:rsidRDefault="00C403A2" w:rsidP="00C403A2">
      <w:pPr>
        <w:pStyle w:val="Prrafodelista"/>
        <w:numPr>
          <w:ilvl w:val="0"/>
          <w:numId w:val="7"/>
        </w:numPr>
        <w:spacing w:line="360" w:lineRule="auto"/>
        <w:jc w:val="both"/>
        <w:rPr>
          <w:rFonts w:ascii="Palatino Linotype" w:hAnsi="Palatino Linotype"/>
          <w:b/>
        </w:rPr>
      </w:pPr>
      <w:r>
        <w:rPr>
          <w:rFonts w:ascii="Palatino Linotype" w:hAnsi="Palatino Linotype"/>
          <w:b/>
        </w:rPr>
        <w:t>Disposición de todos los componentes:</w:t>
      </w:r>
      <w:r w:rsidR="004A5C54">
        <w:rPr>
          <w:rFonts w:ascii="Palatino Linotype" w:hAnsi="Palatino Linotype"/>
          <w:b/>
        </w:rPr>
        <w:t xml:space="preserve"> </w:t>
      </w:r>
      <w:r w:rsidR="004A5C54">
        <w:rPr>
          <w:rFonts w:ascii="Palatino Linotype" w:hAnsi="Palatino Linotype"/>
        </w:rPr>
        <w:t>Los componentes se tendrán que colocar de manera ordenada no solo para ofrecer una buena impresión visual y no caótica de cables y componentes, sino también para distribuir el peso de forma adecuada y teniendo en cuenta de poner cerca los componentes que tienen que estar conectados entre sí para evitar cables demasiado largos. La distribución del peso es importante ya que cualquier descompensación podría hacer que el robot se ladeara hacia los lados impidiendo su control en línea recta.</w:t>
      </w:r>
    </w:p>
    <w:p w14:paraId="2F83A43D" w14:textId="77777777" w:rsidR="00C403A2" w:rsidRPr="00C403A2" w:rsidRDefault="00C403A2" w:rsidP="00C403A2">
      <w:pPr>
        <w:pStyle w:val="Prrafodelista"/>
        <w:numPr>
          <w:ilvl w:val="0"/>
          <w:numId w:val="7"/>
        </w:numPr>
        <w:spacing w:line="360" w:lineRule="auto"/>
        <w:jc w:val="both"/>
        <w:rPr>
          <w:rFonts w:ascii="Palatino Linotype" w:hAnsi="Palatino Linotype"/>
          <w:b/>
        </w:rPr>
      </w:pPr>
      <w:r>
        <w:rPr>
          <w:rFonts w:ascii="Palatino Linotype" w:hAnsi="Palatino Linotype"/>
          <w:b/>
        </w:rPr>
        <w:t>Capacidad de “ver”:</w:t>
      </w:r>
      <w:r w:rsidR="004A5C54">
        <w:rPr>
          <w:rFonts w:ascii="Palatino Linotype" w:hAnsi="Palatino Linotype"/>
          <w:b/>
        </w:rPr>
        <w:t xml:space="preserve"> </w:t>
      </w:r>
      <w:r w:rsidR="004A5C54">
        <w:rPr>
          <w:rFonts w:ascii="Palatino Linotype" w:hAnsi="Palatino Linotype"/>
        </w:rPr>
        <w:t>El robot dispondrá de un sensor de distancias además de la cámara para ser capaz de frenar ante una pared y no dejar al jugador seguir avanzando hacia la misma dando la sensación de que al frenar la pared quede justo en frente del personaje. Además también tiene que ser capaz de gestionar la captura de imágenes y su envío al servidor de manera fluida sin saturar ni el servidor ni el procesador de la Raspberry Pi.</w:t>
      </w:r>
    </w:p>
    <w:p w14:paraId="684079B8" w14:textId="77777777" w:rsidR="00DC234E" w:rsidRDefault="00DC234E" w:rsidP="00DC234E">
      <w:pPr>
        <w:pStyle w:val="Ttulo2"/>
      </w:pPr>
      <w:bookmarkStart w:id="2334" w:name="_Toc461122680"/>
      <w:r>
        <w:t>Realidad aumentada</w:t>
      </w:r>
      <w:bookmarkEnd w:id="2334"/>
    </w:p>
    <w:p w14:paraId="0C8A8594" w14:textId="77777777" w:rsidR="00DC234E" w:rsidRDefault="00340A04" w:rsidP="005B1B27">
      <w:pPr>
        <w:spacing w:line="360" w:lineRule="auto"/>
        <w:ind w:firstLine="340"/>
        <w:jc w:val="both"/>
        <w:rPr>
          <w:rFonts w:ascii="Palatino Linotype" w:hAnsi="Palatino Linotype"/>
        </w:rPr>
      </w:pPr>
      <w:r>
        <w:rPr>
          <w:rFonts w:ascii="Palatino Linotype" w:hAnsi="Palatino Linotype"/>
        </w:rPr>
        <w:t>Para dar sensación de inmersión al usuario, la realidad aumentada deberá seguir unas pautas en su desarrollo e implementación. Estos objetivos están enfocados a la correcta visualización de la realidad aumentada.</w:t>
      </w:r>
    </w:p>
    <w:p w14:paraId="39332A4D" w14:textId="7BF542C6" w:rsidR="00340A04" w:rsidRPr="00340A04" w:rsidRDefault="00340A04" w:rsidP="00340A04">
      <w:pPr>
        <w:pStyle w:val="Prrafodelista"/>
        <w:numPr>
          <w:ilvl w:val="0"/>
          <w:numId w:val="8"/>
        </w:numPr>
        <w:spacing w:line="360" w:lineRule="auto"/>
        <w:jc w:val="both"/>
        <w:rPr>
          <w:rFonts w:ascii="Palatino Linotype" w:hAnsi="Palatino Linotype"/>
          <w:b/>
        </w:rPr>
      </w:pPr>
      <w:r w:rsidRPr="00340A04">
        <w:rPr>
          <w:rFonts w:ascii="Palatino Linotype" w:hAnsi="Palatino Linotype"/>
          <w:b/>
        </w:rPr>
        <w:t>Correcta disposición en el escenario:</w:t>
      </w:r>
      <w:r>
        <w:rPr>
          <w:rFonts w:ascii="Palatino Linotype" w:hAnsi="Palatino Linotype"/>
          <w:b/>
        </w:rPr>
        <w:t xml:space="preserve"> </w:t>
      </w:r>
      <w:r>
        <w:rPr>
          <w:rFonts w:ascii="Palatino Linotype" w:hAnsi="Palatino Linotype"/>
        </w:rPr>
        <w:t>Ante un escenario cambiante a deseo del usuario es difícil controlar cada situación y la disposición de los elementos virtuales en el mundo real. Estos elementos deberán colocarse de tal manera que no traspasen paredes o estén inaccesibles. Para ello habrá que usar la posición del personaje que si estará controlada en el entorno gracias al robot y sus sensores. También sería posible usar algoritmos de detección de esquina</w:t>
      </w:r>
      <w:r w:rsidR="00677049">
        <w:rPr>
          <w:rFonts w:ascii="Palatino Linotype" w:hAnsi="Palatino Linotype"/>
        </w:rPr>
        <w:t>s</w:t>
      </w:r>
      <w:r>
        <w:rPr>
          <w:rFonts w:ascii="Palatino Linotype" w:hAnsi="Palatino Linotype"/>
        </w:rPr>
        <w:t xml:space="preserve"> para procesar las imágenes y poder diferenciar suelo y paredes. Esto permitiría saber la anchura de un pasillo para limitar el </w:t>
      </w:r>
      <w:r>
        <w:rPr>
          <w:rFonts w:ascii="Palatino Linotype" w:hAnsi="Palatino Linotype"/>
        </w:rPr>
        <w:lastRenderedPageBreak/>
        <w:t>rango de movimiento del personaje como de otros elementos de realidad aumentada al espacio disponible en la realidad.</w:t>
      </w:r>
    </w:p>
    <w:p w14:paraId="7AEA93E7" w14:textId="77777777" w:rsidR="00340A04" w:rsidRPr="0039648B" w:rsidRDefault="00340A04" w:rsidP="00340A04">
      <w:pPr>
        <w:pStyle w:val="Prrafodelista"/>
        <w:numPr>
          <w:ilvl w:val="0"/>
          <w:numId w:val="8"/>
        </w:numPr>
        <w:spacing w:line="360" w:lineRule="auto"/>
        <w:jc w:val="both"/>
        <w:rPr>
          <w:rFonts w:ascii="Palatino Linotype" w:hAnsi="Palatino Linotype"/>
          <w:b/>
        </w:rPr>
      </w:pPr>
      <w:r w:rsidRPr="00340A04">
        <w:rPr>
          <w:rFonts w:ascii="Palatino Linotype" w:hAnsi="Palatino Linotype"/>
          <w:b/>
        </w:rPr>
        <w:t>Sensación de realidad</w:t>
      </w:r>
      <w:r>
        <w:rPr>
          <w:rFonts w:ascii="Palatino Linotype" w:hAnsi="Palatino Linotype"/>
          <w:b/>
        </w:rPr>
        <w:t xml:space="preserve">: </w:t>
      </w:r>
      <w:r>
        <w:rPr>
          <w:rFonts w:ascii="Palatino Linotype" w:hAnsi="Palatino Linotype"/>
        </w:rPr>
        <w:t>Para dar una mejor sensación de realidad los elementos virtuales tendrán que comportarse como si estuviesen en un entorno real. Para ello la generación de sombras en el suelo que nos ay</w:t>
      </w:r>
      <w:r w:rsidR="00CA5D5E">
        <w:rPr>
          <w:rFonts w:ascii="Palatino Linotype" w:hAnsi="Palatino Linotype"/>
        </w:rPr>
        <w:t xml:space="preserve">ude a posicionarlos visualmente respecto al suelo puede ayudar a dar sensación de realidad. De igual manera habrá que tener en cuenta el uso de la cámara, la visión humana y el movimiento del personaje. De esta manera si el personaje se encuentra en un lateral de la cámara y está desplazándose en línea recta hacía delante, no deberá aparecer completamente de espaldas sino orientado hacia el punto de fuga creado por la perspectiva cónica </w:t>
      </w:r>
      <w:r w:rsidR="004028A8">
        <w:rPr>
          <w:noProof/>
          <w:lang w:eastAsia="es-ES"/>
        </w:rPr>
        <mc:AlternateContent>
          <mc:Choice Requires="wps">
            <w:drawing>
              <wp:anchor distT="0" distB="0" distL="114300" distR="114300" simplePos="0" relativeHeight="251666432" behindDoc="0" locked="0" layoutInCell="1" allowOverlap="1" wp14:anchorId="2D51160B" wp14:editId="1AC767BC">
                <wp:simplePos x="0" y="0"/>
                <wp:positionH relativeFrom="column">
                  <wp:posOffset>201930</wp:posOffset>
                </wp:positionH>
                <wp:positionV relativeFrom="paragraph">
                  <wp:posOffset>6388100</wp:posOffset>
                </wp:positionV>
                <wp:extent cx="5787390" cy="546100"/>
                <wp:effectExtent l="0" t="0" r="0" b="0"/>
                <wp:wrapSquare wrapText="bothSides"/>
                <wp:docPr id="1" name="1 Cuadro de texto"/>
                <wp:cNvGraphicFramePr/>
                <a:graphic xmlns:a="http://schemas.openxmlformats.org/drawingml/2006/main">
                  <a:graphicData uri="http://schemas.microsoft.com/office/word/2010/wordprocessingShape">
                    <wps:wsp>
                      <wps:cNvSpPr txBox="1"/>
                      <wps:spPr>
                        <a:xfrm>
                          <a:off x="0" y="0"/>
                          <a:ext cx="5787390" cy="546100"/>
                        </a:xfrm>
                        <a:prstGeom prst="rect">
                          <a:avLst/>
                        </a:prstGeom>
                        <a:solidFill>
                          <a:prstClr val="white"/>
                        </a:solidFill>
                        <a:ln>
                          <a:noFill/>
                        </a:ln>
                        <a:effectLst/>
                      </wps:spPr>
                      <wps:txbx>
                        <w:txbxContent>
                          <w:p w14:paraId="40486A6B" w14:textId="6C3C1DDA" w:rsidR="003451FC" w:rsidRPr="004028A8" w:rsidRDefault="003451FC" w:rsidP="004028A8">
                            <w:pPr>
                              <w:pStyle w:val="Epgrafe"/>
                              <w:jc w:val="center"/>
                              <w:rPr>
                                <w:b/>
                                <w:sz w:val="20"/>
                                <w:szCs w:val="20"/>
                              </w:rPr>
                            </w:pPr>
                            <w:bookmarkStart w:id="2335" w:name="_Toc459454767"/>
                            <w:bookmarkStart w:id="2336" w:name="_Toc461038808"/>
                            <w:r w:rsidRPr="004028A8">
                              <w:rPr>
                                <w:sz w:val="20"/>
                                <w:szCs w:val="20"/>
                              </w:rPr>
                              <w:t xml:space="preserve">Figura </w:t>
                            </w:r>
                            <w:r w:rsidRPr="004028A8">
                              <w:rPr>
                                <w:sz w:val="20"/>
                                <w:szCs w:val="20"/>
                              </w:rPr>
                              <w:fldChar w:fldCharType="begin"/>
                            </w:r>
                            <w:r w:rsidRPr="004028A8">
                              <w:rPr>
                                <w:sz w:val="20"/>
                                <w:szCs w:val="20"/>
                              </w:rPr>
                              <w:instrText xml:space="preserve"> SEQ Figura \* ARABIC </w:instrText>
                            </w:r>
                            <w:r w:rsidRPr="004028A8">
                              <w:rPr>
                                <w:sz w:val="20"/>
                                <w:szCs w:val="20"/>
                              </w:rPr>
                              <w:fldChar w:fldCharType="separate"/>
                            </w:r>
                            <w:r w:rsidR="00E516AC">
                              <w:rPr>
                                <w:noProof/>
                                <w:sz w:val="20"/>
                                <w:szCs w:val="20"/>
                              </w:rPr>
                              <w:t>5</w:t>
                            </w:r>
                            <w:r w:rsidRPr="004028A8">
                              <w:rPr>
                                <w:sz w:val="20"/>
                                <w:szCs w:val="20"/>
                              </w:rPr>
                              <w:fldChar w:fldCharType="end"/>
                            </w:r>
                            <w:r w:rsidRPr="004028A8">
                              <w:rPr>
                                <w:sz w:val="20"/>
                                <w:szCs w:val="20"/>
                              </w:rPr>
                              <w:t xml:space="preserve"> - Perspectiva cónica en un pasillo</w:t>
                            </w:r>
                            <w:r>
                              <w:rPr>
                                <w:sz w:val="20"/>
                                <w:szCs w:val="20"/>
                              </w:rPr>
                              <w:t>.</w:t>
                            </w:r>
                            <w:r>
                              <w:rPr>
                                <w:sz w:val="20"/>
                                <w:szCs w:val="20"/>
                              </w:rPr>
                              <w:br/>
                              <w:t>Fuente: Propia.</w:t>
                            </w:r>
                            <w:bookmarkEnd w:id="2335"/>
                            <w:bookmarkEnd w:id="2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 Cuadro de texto" o:spid="_x0000_s1032" type="#_x0000_t202" style="position:absolute;left:0;text-align:left;margin-left:15.9pt;margin-top:503pt;width:455.7pt;height:4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" stroked="f">
                <v:textbox style="mso-fit-shape-to-text:t" inset="0,0,0,0">
                  <w:txbxContent>
                    <w:p w14:paraId="40486A6B" w14:textId="6C3C1DDA" w:rsidR="003451FC" w:rsidRPr="004028A8" w:rsidRDefault="003451FC" w:rsidP="004028A8">
                      <w:pPr>
                        <w:pStyle w:val="Epgrafe"/>
                        <w:jc w:val="center"/>
                        <w:rPr>
                          <w:b/>
                          <w:sz w:val="20"/>
                          <w:szCs w:val="20"/>
                        </w:rPr>
                      </w:pPr>
                      <w:bookmarkStart w:id="2337" w:name="_Toc459454767"/>
                      <w:bookmarkStart w:id="2338" w:name="_Toc461038808"/>
                      <w:r w:rsidRPr="004028A8">
                        <w:rPr>
                          <w:sz w:val="20"/>
                          <w:szCs w:val="20"/>
                        </w:rPr>
                        <w:t xml:space="preserve">Figura </w:t>
                      </w:r>
                      <w:r w:rsidRPr="004028A8">
                        <w:rPr>
                          <w:sz w:val="20"/>
                          <w:szCs w:val="20"/>
                        </w:rPr>
                        <w:fldChar w:fldCharType="begin"/>
                      </w:r>
                      <w:r w:rsidRPr="004028A8">
                        <w:rPr>
                          <w:sz w:val="20"/>
                          <w:szCs w:val="20"/>
                        </w:rPr>
                        <w:instrText xml:space="preserve"> SEQ Figura \* ARABIC </w:instrText>
                      </w:r>
                      <w:r w:rsidRPr="004028A8">
                        <w:rPr>
                          <w:sz w:val="20"/>
                          <w:szCs w:val="20"/>
                        </w:rPr>
                        <w:fldChar w:fldCharType="separate"/>
                      </w:r>
                      <w:r w:rsidR="00E516AC">
                        <w:rPr>
                          <w:noProof/>
                          <w:sz w:val="20"/>
                          <w:szCs w:val="20"/>
                        </w:rPr>
                        <w:t>5</w:t>
                      </w:r>
                      <w:r w:rsidRPr="004028A8">
                        <w:rPr>
                          <w:sz w:val="20"/>
                          <w:szCs w:val="20"/>
                        </w:rPr>
                        <w:fldChar w:fldCharType="end"/>
                      </w:r>
                      <w:r w:rsidRPr="004028A8">
                        <w:rPr>
                          <w:sz w:val="20"/>
                          <w:szCs w:val="20"/>
                        </w:rPr>
                        <w:t xml:space="preserve"> - Perspectiva cónica en un pasillo</w:t>
                      </w:r>
                      <w:r>
                        <w:rPr>
                          <w:sz w:val="20"/>
                          <w:szCs w:val="20"/>
                        </w:rPr>
                        <w:t>.</w:t>
                      </w:r>
                      <w:r>
                        <w:rPr>
                          <w:sz w:val="20"/>
                          <w:szCs w:val="20"/>
                        </w:rPr>
                        <w:br/>
                        <w:t>Fuente: Propia.</w:t>
                      </w:r>
                      <w:bookmarkEnd w:id="2337"/>
                      <w:bookmarkEnd w:id="2338"/>
                    </w:p>
                  </w:txbxContent>
                </v:textbox>
                <w10:wrap type="square"/>
              </v:shape>
            </w:pict>
          </mc:Fallback>
        </mc:AlternateContent>
      </w:r>
      <w:r w:rsidR="004028A8">
        <w:rPr>
          <w:rFonts w:ascii="Palatino Linotype" w:hAnsi="Palatino Linotype"/>
          <w:b/>
          <w:noProof/>
          <w:lang w:eastAsia="es-ES"/>
        </w:rPr>
        <w:drawing>
          <wp:anchor distT="0" distB="0" distL="114300" distR="114300" simplePos="0" relativeHeight="251664384" behindDoc="0" locked="0" layoutInCell="1" allowOverlap="1" wp14:anchorId="6EE35290" wp14:editId="21E35227">
            <wp:simplePos x="0" y="0"/>
            <wp:positionH relativeFrom="column">
              <wp:posOffset>201930</wp:posOffset>
            </wp:positionH>
            <wp:positionV relativeFrom="paragraph">
              <wp:posOffset>2329180</wp:posOffset>
            </wp:positionV>
            <wp:extent cx="5787390" cy="4001770"/>
            <wp:effectExtent l="0" t="0" r="3810" b="0"/>
            <wp:wrapSquare wrapText="bothSides"/>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ctiv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7390" cy="4001770"/>
                    </a:xfrm>
                    <a:prstGeom prst="rect">
                      <a:avLst/>
                    </a:prstGeom>
                  </pic:spPr>
                </pic:pic>
              </a:graphicData>
            </a:graphic>
            <wp14:sizeRelH relativeFrom="page">
              <wp14:pctWidth>0</wp14:pctWidth>
            </wp14:sizeRelH>
            <wp14:sizeRelV relativeFrom="page">
              <wp14:pctHeight>0</wp14:pctHeight>
            </wp14:sizeRelV>
          </wp:anchor>
        </w:drawing>
      </w:r>
      <w:r w:rsidR="00CA5D5E">
        <w:rPr>
          <w:rFonts w:ascii="Palatino Linotype" w:hAnsi="Palatino Linotype"/>
        </w:rPr>
        <w:t>asemejada a la visión humana.</w:t>
      </w:r>
    </w:p>
    <w:p w14:paraId="1438ED25" w14:textId="77777777" w:rsidR="00340A04" w:rsidRPr="00FD2CA4" w:rsidRDefault="00340A04" w:rsidP="00FD2CA4">
      <w:pPr>
        <w:pStyle w:val="Prrafodelista"/>
        <w:numPr>
          <w:ilvl w:val="0"/>
          <w:numId w:val="8"/>
        </w:numPr>
        <w:spacing w:line="360" w:lineRule="auto"/>
        <w:jc w:val="both"/>
        <w:rPr>
          <w:rFonts w:ascii="Palatino Linotype" w:hAnsi="Palatino Linotype"/>
          <w:b/>
        </w:rPr>
      </w:pPr>
      <w:r w:rsidRPr="00FD2CA4">
        <w:rPr>
          <w:rFonts w:ascii="Palatino Linotype" w:hAnsi="Palatino Linotype"/>
          <w:b/>
        </w:rPr>
        <w:t>Ser intuitiva:</w:t>
      </w:r>
      <w:r w:rsidR="0023162D" w:rsidRPr="00FD2CA4">
        <w:rPr>
          <w:rFonts w:ascii="Palatino Linotype" w:hAnsi="Palatino Linotype"/>
          <w:b/>
        </w:rPr>
        <w:t xml:space="preserve"> </w:t>
      </w:r>
      <w:r w:rsidR="0023162D" w:rsidRPr="00FD2CA4">
        <w:rPr>
          <w:rFonts w:ascii="Palatino Linotype" w:hAnsi="Palatino Linotype"/>
        </w:rPr>
        <w:t xml:space="preserve">Hay que tener en cuenta que el usuario no estará acostumbrado a ver el mundo real desde la perspectiva que se le va a ofrecer en el videojuego. Por lo tanto el movimiento del personaje y de los </w:t>
      </w:r>
      <w:r w:rsidR="0023162D" w:rsidRPr="00FD2CA4">
        <w:rPr>
          <w:rFonts w:ascii="Palatino Linotype" w:hAnsi="Palatino Linotype"/>
        </w:rPr>
        <w:lastRenderedPageBreak/>
        <w:t xml:space="preserve">elementos han de ser intuitivos. El usuario deberá ser capaz de reconocer cuando un elemento se le está acercando o subiendo y a qué velocidad. Por lo que si hay un objeto acercándose al personaje dicho objeto deberá ir aumentando de tamaño conforme se acerca y dicho aumento deberá ser a mayor velocidad si el personaje está corriendo hacía el objeto a la vez que el objeto va hacia el personaje. </w:t>
      </w:r>
    </w:p>
    <w:p w14:paraId="66EE7164" w14:textId="77777777" w:rsidR="00DC234E" w:rsidRDefault="00DC234E">
      <w:r>
        <w:br w:type="page"/>
      </w:r>
    </w:p>
    <w:p w14:paraId="6480F812" w14:textId="77777777" w:rsidR="00DC234E" w:rsidRDefault="00DC234E" w:rsidP="00DC234E">
      <w:pPr>
        <w:pStyle w:val="Ttulo1"/>
      </w:pPr>
      <w:bookmarkStart w:id="2339" w:name="_Toc461122681"/>
      <w:r>
        <w:lastRenderedPageBreak/>
        <w:t>Metodología</w:t>
      </w:r>
      <w:bookmarkEnd w:id="2339"/>
    </w:p>
    <w:p w14:paraId="42B9B636" w14:textId="77777777" w:rsidR="00E87D03" w:rsidRPr="00E87D03" w:rsidRDefault="00E87D03" w:rsidP="00E87D03">
      <w:pPr>
        <w:spacing w:line="360" w:lineRule="auto"/>
        <w:ind w:firstLine="340"/>
        <w:jc w:val="both"/>
        <w:rPr>
          <w:rFonts w:ascii="Palatino Linotype" w:hAnsi="Palatino Linotype"/>
        </w:rPr>
      </w:pPr>
      <w:r>
        <w:rPr>
          <w:rFonts w:ascii="Palatino Linotype" w:hAnsi="Palatino Linotype"/>
        </w:rPr>
        <w:t>En este apartado se explicarán los métodos seguidos para desarrollar el trabajo así como las herramientas empleadas para gestionar el control de versiones y las tareas realizadas y por hacer.</w:t>
      </w:r>
    </w:p>
    <w:p w14:paraId="69901021" w14:textId="77777777" w:rsidR="00DC234E" w:rsidRDefault="00DC234E" w:rsidP="00DC234E">
      <w:pPr>
        <w:pStyle w:val="Ttulo2"/>
      </w:pPr>
      <w:bookmarkStart w:id="2340" w:name="_Toc461122682"/>
      <w:r>
        <w:t>Metodología del desarrollo del software</w:t>
      </w:r>
      <w:bookmarkEnd w:id="2340"/>
    </w:p>
    <w:p w14:paraId="56C7AC03" w14:textId="77777777" w:rsidR="00EE2562" w:rsidRDefault="00E87D03" w:rsidP="00E87D03">
      <w:pPr>
        <w:spacing w:line="360" w:lineRule="auto"/>
        <w:ind w:firstLine="709"/>
        <w:jc w:val="both"/>
        <w:rPr>
          <w:rFonts w:ascii="Palatino Linotype" w:hAnsi="Palatino Linotype"/>
        </w:rPr>
      </w:pPr>
      <w:r>
        <w:rPr>
          <w:rFonts w:ascii="Palatino Linotype" w:hAnsi="Palatino Linotype"/>
        </w:rPr>
        <w:t>En el desarrollo de este trabajo de fin de grado se ha usado una metodología similar a las metodologías ágiles para el desarrollo del software. Las metodologías ágiles se basan en la realización de entregables funcionales periódicos que permiten ver el estado del proyecto y tomar decisiones respecto a posibles cambios, ya que estas metodologías aceptan cambios en las funcionalidades del sistema incluso en las etapas finales del proyecto</w:t>
      </w:r>
      <w:r w:rsidR="00EE2562">
        <w:rPr>
          <w:rFonts w:ascii="Palatino Linotype" w:hAnsi="Palatino Linotype"/>
        </w:rPr>
        <w:t>.</w:t>
      </w:r>
    </w:p>
    <w:p w14:paraId="451EC9C1" w14:textId="6B5CAAC0" w:rsidR="00EE2562" w:rsidRDefault="00EE2562" w:rsidP="00E87D03">
      <w:pPr>
        <w:spacing w:line="360" w:lineRule="auto"/>
        <w:ind w:firstLine="709"/>
        <w:jc w:val="both"/>
        <w:rPr>
          <w:rFonts w:ascii="Palatino Linotype" w:hAnsi="Palatino Linotype"/>
        </w:rPr>
      </w:pPr>
      <w:r>
        <w:rPr>
          <w:rFonts w:ascii="Palatino Linotype" w:hAnsi="Palatino Linotype"/>
        </w:rPr>
        <w:t>Para poder seguir una metodología ágil hay que dividir el proyecto en diferentes iteraciones con diferentes etapas en cada una. Descomponer un problema en varios problemas pequeños es una metodología de resolución de problemas que permite centrarse en un punto en concreto y todas sus posibles soluciones que mirando el problema global podríamos haber obviado. Al final de cada iteración se entregará un software funciona</w:t>
      </w:r>
      <w:r w:rsidR="00677049">
        <w:rPr>
          <w:rFonts w:ascii="Palatino Linotype" w:hAnsi="Palatino Linotype"/>
        </w:rPr>
        <w:t>l</w:t>
      </w:r>
      <w:r>
        <w:rPr>
          <w:rFonts w:ascii="Palatino Linotype" w:hAnsi="Palatino Linotype"/>
        </w:rPr>
        <w:t xml:space="preserve"> y se pasará a la siguiente iteración hasta la finalización del proyecto.</w:t>
      </w:r>
    </w:p>
    <w:p w14:paraId="492EC2B6" w14:textId="77777777" w:rsidR="00E87D03" w:rsidRPr="00E87D03" w:rsidRDefault="00EE2562" w:rsidP="00E87D03">
      <w:pPr>
        <w:spacing w:line="360" w:lineRule="auto"/>
        <w:ind w:firstLine="709"/>
        <w:jc w:val="both"/>
        <w:rPr>
          <w:rFonts w:ascii="Palatino Linotype" w:hAnsi="Palatino Linotype"/>
        </w:rPr>
      </w:pPr>
      <w:r>
        <w:rPr>
          <w:rFonts w:ascii="Palatino Linotype" w:hAnsi="Palatino Linotype"/>
        </w:rPr>
        <w:t xml:space="preserve">Se ha elegido esta metodología ya que se adapta perfectamente al tipo de proyecto. Al tener distintos apartados tan diferentes entre sí, la organización en diferentes entregables no ha sido nada difícil. De esta manera se ha dividido el proyecto entero en 4 apartados: El personaje, la aplicación web, el robot y la realidad aumentada. Prácticamente cada uno de estos apartados podría desarrollarse de manera totalmente aislada de todos los demás, lo que facilita la implementación de las metodologías ágiles. Cada apartado se ha descompuesto a su vez en diferentes entregables que pudiesen </w:t>
      </w:r>
      <w:r w:rsidR="005E1E7A">
        <w:rPr>
          <w:rFonts w:ascii="Palatino Linotype" w:hAnsi="Palatino Linotype"/>
        </w:rPr>
        <w:t>ir desarrollándose de manera iterativa como es los bocetos, modelado de cada parte del personaje, su animación, su integración, etc.</w:t>
      </w:r>
    </w:p>
    <w:p w14:paraId="21F0928A" w14:textId="77777777" w:rsidR="00DC234E" w:rsidRDefault="00DC234E" w:rsidP="00DC234E">
      <w:pPr>
        <w:pStyle w:val="Ttulo2"/>
      </w:pPr>
      <w:bookmarkStart w:id="2341" w:name="_Toc461122683"/>
      <w:r>
        <w:lastRenderedPageBreak/>
        <w:t>Gestión del proyecto</w:t>
      </w:r>
      <w:bookmarkEnd w:id="2341"/>
    </w:p>
    <w:p w14:paraId="25328A7B" w14:textId="77777777" w:rsidR="003D1FCD" w:rsidRPr="003D1FCD" w:rsidRDefault="003D1FCD" w:rsidP="003D1FCD">
      <w:pPr>
        <w:spacing w:line="360" w:lineRule="auto"/>
        <w:ind w:firstLine="340"/>
        <w:jc w:val="both"/>
        <w:rPr>
          <w:rFonts w:ascii="Palatino Linotype" w:hAnsi="Palatino Linotype"/>
        </w:rPr>
      </w:pPr>
      <w:r>
        <w:rPr>
          <w:rFonts w:ascii="Palatino Linotype" w:hAnsi="Palatino Linotype"/>
        </w:rPr>
        <w:t>Para la realización del proyecto se ha hecho uso de aplicaciones externas que ayudan en la gestión y planificación del mismo. A continuación se expondrán dichas herramientas.</w:t>
      </w:r>
    </w:p>
    <w:p w14:paraId="1EF75C10" w14:textId="77777777" w:rsidR="00DC234E" w:rsidRDefault="00DC234E" w:rsidP="00DC234E">
      <w:pPr>
        <w:pStyle w:val="Ttulo3"/>
      </w:pPr>
      <w:bookmarkStart w:id="2342" w:name="_Toc461122684"/>
      <w:r>
        <w:t>Repositorios y GitHub</w:t>
      </w:r>
      <w:bookmarkEnd w:id="2342"/>
    </w:p>
    <w:p w14:paraId="1293A151" w14:textId="77777777" w:rsidR="003D1FCD" w:rsidRDefault="003D1FCD" w:rsidP="003D1FCD">
      <w:pPr>
        <w:spacing w:line="360" w:lineRule="auto"/>
        <w:ind w:firstLine="340"/>
        <w:jc w:val="both"/>
        <w:rPr>
          <w:rFonts w:ascii="Palatino Linotype" w:hAnsi="Palatino Linotype"/>
        </w:rPr>
      </w:pPr>
      <w:r>
        <w:rPr>
          <w:rFonts w:ascii="Palatino Linotype" w:hAnsi="Palatino Linotype"/>
        </w:rPr>
        <w:t>Para el control de versiones se ha usado GitHub. Gestionar las diferentes versiones del proyecto es una tarea importante pero que puede resultar tediosa. Normalmente es totalmente imprescindible en proyectos en los que trabajan más de una persona ya que el control de versiones permite estar trabajando simultáneamente y después unir las dos versiones de manera casi automática.</w:t>
      </w:r>
    </w:p>
    <w:p w14:paraId="44A04930" w14:textId="5D0F7A9D" w:rsidR="003D1FCD" w:rsidRDefault="003D1FCD" w:rsidP="003D1FCD">
      <w:pPr>
        <w:spacing w:line="360" w:lineRule="auto"/>
        <w:ind w:firstLine="340"/>
        <w:jc w:val="both"/>
        <w:rPr>
          <w:rFonts w:ascii="Palatino Linotype" w:hAnsi="Palatino Linotype"/>
        </w:rPr>
      </w:pPr>
      <w:r>
        <w:rPr>
          <w:rFonts w:ascii="Palatino Linotype" w:hAnsi="Palatino Linotype"/>
        </w:rPr>
        <w:t>Tener un control sobre las diferentes versiones permite además volver atrás en caso de que alguna versión fallase y localizar el error y el punto y momento exacto de su aparición. Por lo tanto GitHub también es usado como c</w:t>
      </w:r>
      <w:r w:rsidR="000707A2">
        <w:rPr>
          <w:rFonts w:ascii="Palatino Linotype" w:hAnsi="Palatino Linotype"/>
        </w:rPr>
        <w:t xml:space="preserve">opia de seguridad en caso de </w:t>
      </w:r>
      <w:r w:rsidR="00677049">
        <w:rPr>
          <w:rFonts w:ascii="Palatino Linotype" w:hAnsi="Palatino Linotype"/>
        </w:rPr>
        <w:t xml:space="preserve">que </w:t>
      </w:r>
      <w:r w:rsidR="000707A2">
        <w:rPr>
          <w:rFonts w:ascii="Palatino Linotype" w:hAnsi="Palatino Linotype"/>
        </w:rPr>
        <w:t>la versión local se borrase o el ordenador fallase, ya que con GitHub se almacena todo nuestro proyecto en la nube y puede ser descargado desde cualquier ordenador. Para la realización de este trabajo se han realizado copias de seguridad en diferentes plataformas como Dropbox y Drive antes de cualquier cambio importante o sustancial, aunque las copias de seguridad más redundantes se han hecho con GitHub.</w:t>
      </w:r>
    </w:p>
    <w:p w14:paraId="54248915" w14:textId="77777777" w:rsidR="000707A2" w:rsidRPr="003D1FCD" w:rsidRDefault="000707A2" w:rsidP="003D1FCD">
      <w:pPr>
        <w:spacing w:line="360" w:lineRule="auto"/>
        <w:ind w:firstLine="340"/>
        <w:jc w:val="both"/>
        <w:rPr>
          <w:rFonts w:ascii="Palatino Linotype" w:hAnsi="Palatino Linotype"/>
        </w:rPr>
      </w:pPr>
      <w:r>
        <w:rPr>
          <w:rFonts w:ascii="Palatino Linotype" w:hAnsi="Palatino Linotype"/>
        </w:rPr>
        <w:t>Hay que añadir que GitHub no solo te permite controlar tus versiones si no que se basa en la filosofía de código abierto y código colaborativo, así que cualquiera puede ver y descargar los proyectos públicos de los demás. Por lo que es una manera estupenda de que la comunidad pueda colaborar en grandes proyectos aportando sus propios plugins y soluciones de bugs.</w:t>
      </w:r>
    </w:p>
    <w:p w14:paraId="18ABD1E2" w14:textId="77777777" w:rsidR="00DC234E" w:rsidRDefault="00DC234E" w:rsidP="00DC234E">
      <w:pPr>
        <w:pStyle w:val="Ttulo3"/>
      </w:pPr>
      <w:bookmarkStart w:id="2343" w:name="_Toc461122685"/>
      <w:r>
        <w:t>Trello</w:t>
      </w:r>
      <w:bookmarkEnd w:id="2343"/>
    </w:p>
    <w:p w14:paraId="129F8A1F" w14:textId="77777777" w:rsidR="00EB66A9" w:rsidRDefault="00EB66A9" w:rsidP="00EB66A9">
      <w:pPr>
        <w:spacing w:line="360" w:lineRule="auto"/>
        <w:ind w:firstLine="340"/>
        <w:jc w:val="both"/>
        <w:rPr>
          <w:rFonts w:ascii="Palatino Linotype" w:hAnsi="Palatino Linotype"/>
        </w:rPr>
      </w:pPr>
      <w:r>
        <w:rPr>
          <w:rFonts w:ascii="Palatino Linotype" w:hAnsi="Palatino Linotype"/>
        </w:rPr>
        <w:t xml:space="preserve">Trello es una plataforma online que permite la creación de tableros virtuales en los que crear tus propios proyectos y asignar tareas y subtareas a cada uno. Es especialmente útil cuando se trabaja en grupo ya que cada uno puede ver en lo que está trabajando el otro y añadir tareas o fallos tanto en su propia tarjeta como en las tarjetas de los demás. Sería el equivalente virtual a las pizarras con pósit. </w:t>
      </w:r>
    </w:p>
    <w:p w14:paraId="0D827186" w14:textId="710967D2" w:rsidR="00532B60" w:rsidRPr="00DB770E" w:rsidRDefault="00DB770E" w:rsidP="00DB770E">
      <w:pPr>
        <w:spacing w:line="360" w:lineRule="auto"/>
        <w:ind w:firstLine="340"/>
        <w:jc w:val="both"/>
        <w:rPr>
          <w:rFonts w:ascii="Palatino Linotype" w:hAnsi="Palatino Linotype"/>
        </w:rPr>
      </w:pPr>
      <w:r>
        <w:rPr>
          <w:rFonts w:ascii="Palatino Linotype" w:hAnsi="Palatino Linotype"/>
          <w:noProof/>
          <w:lang w:eastAsia="es-ES"/>
        </w:rPr>
        <w:lastRenderedPageBreak/>
        <w:drawing>
          <wp:anchor distT="0" distB="0" distL="114300" distR="114300" simplePos="0" relativeHeight="251667456" behindDoc="1" locked="0" layoutInCell="1" allowOverlap="1" wp14:anchorId="28D3751E" wp14:editId="5340B64C">
            <wp:simplePos x="0" y="0"/>
            <wp:positionH relativeFrom="column">
              <wp:posOffset>-156210</wp:posOffset>
            </wp:positionH>
            <wp:positionV relativeFrom="paragraph">
              <wp:posOffset>1586230</wp:posOffset>
            </wp:positionV>
            <wp:extent cx="5743575" cy="1504950"/>
            <wp:effectExtent l="0" t="0" r="9525" b="0"/>
            <wp:wrapTight wrapText="bothSides">
              <wp:wrapPolygon edited="0">
                <wp:start x="0" y="0"/>
                <wp:lineTo x="0" y="21327"/>
                <wp:lineTo x="21564" y="21327"/>
                <wp:lineTo x="21564" y="0"/>
                <wp:lineTo x="0" y="0"/>
              </wp:wrapPolygon>
            </wp:wrapTight>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llo.JPG"/>
                    <pic:cNvPicPr/>
                  </pic:nvPicPr>
                  <pic:blipFill>
                    <a:blip r:embed="rId19">
                      <a:extLst>
                        <a:ext uri="{28A0092B-C50C-407E-A947-70E740481C1C}">
                          <a14:useLocalDpi xmlns:a14="http://schemas.microsoft.com/office/drawing/2010/main" val="0"/>
                        </a:ext>
                      </a:extLst>
                    </a:blip>
                    <a:stretch>
                      <a:fillRect/>
                    </a:stretch>
                  </pic:blipFill>
                  <pic:spPr>
                    <a:xfrm>
                      <a:off x="0" y="0"/>
                      <a:ext cx="5743575" cy="1504950"/>
                    </a:xfrm>
                    <a:prstGeom prst="rect">
                      <a:avLst/>
                    </a:prstGeom>
                  </pic:spPr>
                </pic:pic>
              </a:graphicData>
            </a:graphic>
            <wp14:sizeRelH relativeFrom="page">
              <wp14:pctWidth>0</wp14:pctWidth>
            </wp14:sizeRelH>
            <wp14:sizeRelV relativeFrom="page">
              <wp14:pctHeight>0</wp14:pctHeight>
            </wp14:sizeRelV>
          </wp:anchor>
        </w:drawing>
      </w:r>
      <w:r w:rsidR="00EB66A9">
        <w:rPr>
          <w:rFonts w:ascii="Palatino Linotype" w:hAnsi="Palatino Linotype"/>
        </w:rPr>
        <w:t>En mi caso, Trello ha sido utilizado para tener en cualquier momento a la vista las tareas realizadas y p</w:t>
      </w:r>
      <w:r w:rsidR="00677049">
        <w:rPr>
          <w:rFonts w:ascii="Palatino Linotype" w:hAnsi="Palatino Linotype"/>
        </w:rPr>
        <w:t>or</w:t>
      </w:r>
      <w:r w:rsidR="00EB66A9">
        <w:rPr>
          <w:rFonts w:ascii="Palatino Linotype" w:hAnsi="Palatino Linotype"/>
        </w:rPr>
        <w:t xml:space="preserve"> realizar. Además Trello permite agregar comentarios en las tareas por lo que cualquier problema surgido o información buscada sobre la tarea puede ser comentado en la misma tarjeta para tener dicha información accesible d</w:t>
      </w:r>
      <w:r>
        <w:rPr>
          <w:rFonts w:ascii="Palatino Linotype" w:hAnsi="Palatino Linotype"/>
        </w:rPr>
        <w:t>e manera rápida y ordenada.</w:t>
      </w:r>
    </w:p>
    <w:p w14:paraId="6049E63D" w14:textId="10E0CA8B" w:rsidR="00532B60" w:rsidRPr="00532B60" w:rsidRDefault="00532B60" w:rsidP="00532B60">
      <w:pPr>
        <w:pStyle w:val="Epgrafe"/>
        <w:jc w:val="center"/>
        <w:rPr>
          <w:sz w:val="20"/>
          <w:szCs w:val="20"/>
        </w:rPr>
      </w:pPr>
      <w:bookmarkStart w:id="2344" w:name="_Toc461038809"/>
      <w:r w:rsidRPr="00532B60">
        <w:rPr>
          <w:sz w:val="20"/>
          <w:szCs w:val="20"/>
        </w:rPr>
        <w:t xml:space="preserve">Figura </w:t>
      </w:r>
      <w:r w:rsidRPr="00532B60">
        <w:rPr>
          <w:sz w:val="20"/>
          <w:szCs w:val="20"/>
        </w:rPr>
        <w:fldChar w:fldCharType="begin"/>
      </w:r>
      <w:r w:rsidRPr="00532B60">
        <w:rPr>
          <w:sz w:val="20"/>
          <w:szCs w:val="20"/>
        </w:rPr>
        <w:instrText xml:space="preserve"> SEQ Figura \* ARABIC </w:instrText>
      </w:r>
      <w:r w:rsidRPr="00532B60">
        <w:rPr>
          <w:sz w:val="20"/>
          <w:szCs w:val="20"/>
        </w:rPr>
        <w:fldChar w:fldCharType="separate"/>
      </w:r>
      <w:r w:rsidR="00E516AC">
        <w:rPr>
          <w:noProof/>
          <w:sz w:val="20"/>
          <w:szCs w:val="20"/>
        </w:rPr>
        <w:t>6</w:t>
      </w:r>
      <w:r w:rsidRPr="00532B60">
        <w:rPr>
          <w:sz w:val="20"/>
          <w:szCs w:val="20"/>
        </w:rPr>
        <w:fldChar w:fldCharType="end"/>
      </w:r>
      <w:r w:rsidRPr="00532B60">
        <w:rPr>
          <w:sz w:val="20"/>
          <w:szCs w:val="20"/>
        </w:rPr>
        <w:t xml:space="preserve"> - Vista del tablero en Trello</w:t>
      </w:r>
      <w:r w:rsidR="006A61C8">
        <w:rPr>
          <w:sz w:val="20"/>
          <w:szCs w:val="20"/>
        </w:rPr>
        <w:t>.</w:t>
      </w:r>
      <w:r>
        <w:rPr>
          <w:sz w:val="20"/>
          <w:szCs w:val="20"/>
        </w:rPr>
        <w:br/>
        <w:t>Fuente: Propia</w:t>
      </w:r>
      <w:r w:rsidR="006A61C8">
        <w:rPr>
          <w:sz w:val="20"/>
          <w:szCs w:val="20"/>
        </w:rPr>
        <w:t>.</w:t>
      </w:r>
      <w:bookmarkEnd w:id="2344"/>
    </w:p>
    <w:p w14:paraId="0E1293B8" w14:textId="77777777" w:rsidR="00DC234E" w:rsidRDefault="00DC234E" w:rsidP="00DC234E">
      <w:pPr>
        <w:pStyle w:val="Ttulo3"/>
      </w:pPr>
      <w:bookmarkStart w:id="2345" w:name="_Toc461122686"/>
      <w:r>
        <w:t>Toggle</w:t>
      </w:r>
      <w:bookmarkEnd w:id="2345"/>
    </w:p>
    <w:p w14:paraId="79B9C059" w14:textId="77777777" w:rsidR="00DC234E" w:rsidRDefault="00D8563E" w:rsidP="00D8563E">
      <w:pPr>
        <w:spacing w:line="360" w:lineRule="auto"/>
        <w:ind w:firstLine="340"/>
        <w:jc w:val="both"/>
        <w:rPr>
          <w:rFonts w:ascii="Palatino Linotype" w:hAnsi="Palatino Linotype"/>
        </w:rPr>
      </w:pPr>
      <w:r>
        <w:rPr>
          <w:rFonts w:ascii="Palatino Linotype" w:hAnsi="Palatino Linotype"/>
        </w:rPr>
        <w:t xml:space="preserve">Toggle es una herramienta de cronometro que dispone de una página web donde gestionar todos los tiempos recogidos según proyectos y tareas. Además permite crear equipos y gestionar los tiempos de cada uno en un mismo proyecto. Dispone de una extensión para google Chrome que facilita su uso, además de estar integrado en Trello, por lo que puedes iniciar el contador del tiempo desde el propio tablero del Trello simplemente dándole a </w:t>
      </w:r>
      <w:r w:rsidRPr="00D8563E">
        <w:rPr>
          <w:rFonts w:ascii="Palatino Linotype" w:hAnsi="Palatino Linotype"/>
          <w:i/>
        </w:rPr>
        <w:t>start</w:t>
      </w:r>
      <w:r>
        <w:rPr>
          <w:rFonts w:ascii="Palatino Linotype" w:hAnsi="Palatino Linotype"/>
        </w:rPr>
        <w:t xml:space="preserve"> y Toggle añade automáticamente una nueva tarea con el mismo título que en Trello y comienza a contar el tiempo empleado hasta que se pause el cronometro.</w:t>
      </w:r>
    </w:p>
    <w:p w14:paraId="6615139C" w14:textId="77777777" w:rsidR="00D8563E" w:rsidRDefault="00D8563E" w:rsidP="00D8563E">
      <w:pPr>
        <w:spacing w:line="360" w:lineRule="auto"/>
        <w:ind w:firstLine="340"/>
        <w:jc w:val="both"/>
        <w:rPr>
          <w:rFonts w:ascii="Palatino Linotype" w:hAnsi="Palatino Linotype"/>
        </w:rPr>
      </w:pPr>
      <w:r>
        <w:rPr>
          <w:rFonts w:ascii="Palatino Linotype" w:hAnsi="Palatino Linotype"/>
        </w:rPr>
        <w:t>Permite ver el tiempo que se ha empleado en cada tarea con un filtro de rango en el que se puede elegir el periodo que se desea ver, diario, semanal, mensual o personalizado.</w:t>
      </w:r>
    </w:p>
    <w:p w14:paraId="519E3C7C" w14:textId="77777777" w:rsidR="00D8563E" w:rsidRPr="00D8563E" w:rsidRDefault="00D8563E" w:rsidP="00D8563E">
      <w:pPr>
        <w:spacing w:line="360" w:lineRule="auto"/>
        <w:ind w:firstLine="340"/>
        <w:jc w:val="both"/>
        <w:rPr>
          <w:rFonts w:ascii="Palatino Linotype" w:hAnsi="Palatino Linotype"/>
        </w:rPr>
      </w:pPr>
      <w:r>
        <w:rPr>
          <w:rFonts w:ascii="Palatino Linotype" w:hAnsi="Palatino Linotype"/>
        </w:rPr>
        <w:t>Pese a que no es necesario dar cuentas del tiempo empleado en el trabajo de fin de grado me pareció curioso llevar un contador para poder organizarme mejor y saber el tiempo empleado en cada una de las tareas.</w:t>
      </w:r>
    </w:p>
    <w:p w14:paraId="3E8341B4" w14:textId="77777777" w:rsidR="00DC234E" w:rsidRDefault="00DC234E">
      <w:r>
        <w:br w:type="page"/>
      </w:r>
    </w:p>
    <w:p w14:paraId="4C7C7C5E" w14:textId="77777777" w:rsidR="00DC234E" w:rsidRDefault="00DC234E" w:rsidP="00DC234E">
      <w:pPr>
        <w:pStyle w:val="Ttulo1"/>
      </w:pPr>
      <w:bookmarkStart w:id="2346" w:name="_Toc461122687"/>
      <w:r>
        <w:lastRenderedPageBreak/>
        <w:t>Desarrollo</w:t>
      </w:r>
      <w:bookmarkEnd w:id="2346"/>
    </w:p>
    <w:p w14:paraId="5EBC0427" w14:textId="77777777" w:rsidR="008807B8" w:rsidRPr="008807B8" w:rsidRDefault="008807B8" w:rsidP="008807B8">
      <w:pPr>
        <w:spacing w:line="360" w:lineRule="auto"/>
        <w:ind w:firstLine="340"/>
        <w:jc w:val="both"/>
        <w:rPr>
          <w:rFonts w:ascii="Palatino Linotype" w:hAnsi="Palatino Linotype"/>
        </w:rPr>
      </w:pPr>
      <w:r>
        <w:rPr>
          <w:rFonts w:ascii="Palatino Linotype" w:hAnsi="Palatino Linotype"/>
        </w:rPr>
        <w:t>En esta parte del documento se explicará el desarrollo del trabajo desde principio a fin hasta lograr la realización del proyecto. El desarrollo se ha dividido en cuatro partes bien diferenciadas para facilitar su implementación y posterior explicación.</w:t>
      </w:r>
    </w:p>
    <w:p w14:paraId="6DF83C7C" w14:textId="77777777" w:rsidR="00DC234E" w:rsidRDefault="00DC234E" w:rsidP="00DC234E">
      <w:pPr>
        <w:pStyle w:val="Ttulo2"/>
      </w:pPr>
      <w:bookmarkStart w:id="2347" w:name="_Toc461122688"/>
      <w:r>
        <w:t>Desarrollo del personaje</w:t>
      </w:r>
      <w:bookmarkEnd w:id="2347"/>
    </w:p>
    <w:p w14:paraId="67354599" w14:textId="77777777" w:rsidR="008807B8" w:rsidRDefault="008807B8" w:rsidP="008807B8">
      <w:pPr>
        <w:spacing w:line="360" w:lineRule="auto"/>
        <w:ind w:firstLine="340"/>
        <w:jc w:val="both"/>
        <w:rPr>
          <w:rFonts w:ascii="Palatino Linotype" w:hAnsi="Palatino Linotype"/>
        </w:rPr>
      </w:pPr>
      <w:r>
        <w:rPr>
          <w:rFonts w:ascii="Palatino Linotype" w:hAnsi="Palatino Linotype"/>
        </w:rPr>
        <w:t xml:space="preserve">Para crear el personaje se han seguido </w:t>
      </w:r>
      <w:r w:rsidR="00AF091F">
        <w:rPr>
          <w:rFonts w:ascii="Palatino Linotype" w:hAnsi="Palatino Linotype"/>
        </w:rPr>
        <w:t>los pasos básicos en cualquier creación de contenido digital visual: bocetos e idea, modelado, texturizado y por último animación.</w:t>
      </w:r>
    </w:p>
    <w:p w14:paraId="01BBF5CC" w14:textId="77777777" w:rsidR="00AF091F" w:rsidRPr="008807B8" w:rsidRDefault="00AF091F" w:rsidP="008807B8">
      <w:pPr>
        <w:spacing w:line="360" w:lineRule="auto"/>
        <w:ind w:firstLine="340"/>
        <w:jc w:val="both"/>
        <w:rPr>
          <w:rFonts w:ascii="Palatino Linotype" w:hAnsi="Palatino Linotype"/>
        </w:rPr>
      </w:pPr>
      <w:r>
        <w:rPr>
          <w:rFonts w:ascii="Palatino Linotype" w:hAnsi="Palatino Linotype"/>
        </w:rPr>
        <w:t>Esta parte del desarrollo del trabajo ha sido de las que más tiempo ha llevado ya que el proceso de modelar un cuerpo orgánico es lento y meticuloso. Ya que el prototipo de videojuego desarrollado no tiene historia propiamente dicha podríamos pensar que el personaje principal no es importante en el desarrollo</w:t>
      </w:r>
      <w:r w:rsidR="00C01D7D">
        <w:rPr>
          <w:rFonts w:ascii="Palatino Linotype" w:hAnsi="Palatino Linotype"/>
        </w:rPr>
        <w:t xml:space="preserve"> y se podría haber simplificado su creación</w:t>
      </w:r>
      <w:r>
        <w:rPr>
          <w:rFonts w:ascii="Palatino Linotype" w:hAnsi="Palatino Linotype"/>
        </w:rPr>
        <w:t>. No obstante me parecía importante conseguir un personaje con una calidad mínimamente buena para que</w:t>
      </w:r>
      <w:r w:rsidR="00C01D7D">
        <w:rPr>
          <w:rFonts w:ascii="Palatino Linotype" w:hAnsi="Palatino Linotype"/>
        </w:rPr>
        <w:t xml:space="preserve"> la sensación de estar controlando un videojuego por un entorno real no se viese mermada por la insuficiencia gráfica del personaje.</w:t>
      </w:r>
    </w:p>
    <w:p w14:paraId="22D14636" w14:textId="77777777" w:rsidR="00DC234E" w:rsidRDefault="00DC234E" w:rsidP="00DC234E">
      <w:pPr>
        <w:pStyle w:val="Ttulo3"/>
      </w:pPr>
      <w:bookmarkStart w:id="2348" w:name="_Toc461122689"/>
      <w:r>
        <w:t>Bocetos</w:t>
      </w:r>
      <w:bookmarkEnd w:id="2348"/>
    </w:p>
    <w:p w14:paraId="517F5AD0" w14:textId="77777777" w:rsidR="00C01D7D" w:rsidRDefault="00FF0AD9" w:rsidP="00C01D7D">
      <w:pPr>
        <w:spacing w:line="360" w:lineRule="auto"/>
        <w:ind w:firstLine="340"/>
        <w:jc w:val="both"/>
        <w:rPr>
          <w:rFonts w:ascii="Palatino Linotype" w:hAnsi="Palatino Linotype"/>
        </w:rPr>
      </w:pPr>
      <w:r>
        <w:rPr>
          <w:rFonts w:ascii="Palatino Linotype" w:hAnsi="Palatino Linotype"/>
        </w:rPr>
        <w:t xml:space="preserve">Para la creación de cualquier personaje es necesaria una serie de bocetos que guíen en el proceso de modelado qué es lo que se quiere conseguir. Estos bocetos no son solo imágenes sino también personalidad y actitud del personaje a modelar, ya que eso influirá en el posterior modelado y animado. </w:t>
      </w:r>
    </w:p>
    <w:p w14:paraId="1DCBBC33" w14:textId="77777777" w:rsidR="00FF0AD9" w:rsidRDefault="00FF0AD9" w:rsidP="00C01D7D">
      <w:pPr>
        <w:spacing w:line="360" w:lineRule="auto"/>
        <w:ind w:firstLine="340"/>
        <w:jc w:val="both"/>
        <w:rPr>
          <w:rFonts w:ascii="Palatino Linotype" w:hAnsi="Palatino Linotype"/>
        </w:rPr>
      </w:pPr>
      <w:r>
        <w:rPr>
          <w:rFonts w:ascii="Palatino Linotype" w:hAnsi="Palatino Linotype"/>
        </w:rPr>
        <w:t>En mi caso la creación de bocetos se ha resumido en una búsqueda de imágenes y referencias teniendo en cuenta el perfil de personaje al que quería llegar. Este perfil es el siguiente: Mujer, joven, aventurera o exploradora</w:t>
      </w:r>
      <w:r w:rsidR="009662F7">
        <w:rPr>
          <w:rFonts w:ascii="Palatino Linotype" w:hAnsi="Palatino Linotype"/>
        </w:rPr>
        <w:t xml:space="preserve"> y</w:t>
      </w:r>
      <w:r>
        <w:rPr>
          <w:rFonts w:ascii="Palatino Linotype" w:hAnsi="Palatino Linotype"/>
        </w:rPr>
        <w:t xml:space="preserve"> </w:t>
      </w:r>
      <w:r w:rsidR="009662F7">
        <w:rPr>
          <w:rFonts w:ascii="Palatino Linotype" w:hAnsi="Palatino Linotype"/>
        </w:rPr>
        <w:t>con ropa no sexualizada. Este perfil se escogió ya que aunque el juego carezca de una historia principal, el trasfondo es el de una exploradora que tendrá que superar pruebas en diferentes entornos. Este trasfondo se conseguirá</w:t>
      </w:r>
      <w:r>
        <w:rPr>
          <w:rFonts w:ascii="Palatino Linotype" w:hAnsi="Palatino Linotype"/>
        </w:rPr>
        <w:t xml:space="preserve"> </w:t>
      </w:r>
      <w:r w:rsidR="009662F7">
        <w:rPr>
          <w:rFonts w:ascii="Palatino Linotype" w:hAnsi="Palatino Linotype"/>
        </w:rPr>
        <w:t>gracias a los minijuegos en realidad aumentada.</w:t>
      </w:r>
    </w:p>
    <w:p w14:paraId="2BFFB3D1" w14:textId="77777777" w:rsidR="009662F7" w:rsidRDefault="009662F7" w:rsidP="00C01D7D">
      <w:pPr>
        <w:spacing w:line="360" w:lineRule="auto"/>
        <w:ind w:firstLine="340"/>
        <w:jc w:val="both"/>
        <w:rPr>
          <w:rFonts w:ascii="Palatino Linotype" w:hAnsi="Palatino Linotype"/>
        </w:rPr>
      </w:pPr>
      <w:r>
        <w:rPr>
          <w:rFonts w:ascii="Palatino Linotype" w:hAnsi="Palatino Linotype"/>
        </w:rPr>
        <w:t>Finalmente los bocetos seguidos fueron los siguientes:</w:t>
      </w:r>
    </w:p>
    <w:p w14:paraId="0BA210C0" w14:textId="77777777" w:rsidR="009662F7" w:rsidRPr="00C01D7D" w:rsidRDefault="003F5BA9" w:rsidP="00C01D7D">
      <w:pPr>
        <w:spacing w:line="360" w:lineRule="auto"/>
        <w:ind w:firstLine="340"/>
        <w:jc w:val="both"/>
        <w:rPr>
          <w:rFonts w:ascii="Palatino Linotype" w:hAnsi="Palatino Linotype"/>
        </w:rPr>
      </w:pPr>
      <w:r>
        <w:rPr>
          <w:rFonts w:ascii="Palatino Linotype" w:hAnsi="Palatino Linotype"/>
          <w:noProof/>
          <w:lang w:eastAsia="es-ES"/>
        </w:rPr>
        <w:lastRenderedPageBreak/>
        <w:drawing>
          <wp:anchor distT="0" distB="0" distL="114300" distR="114300" simplePos="0" relativeHeight="251668480" behindDoc="0" locked="0" layoutInCell="1" allowOverlap="1" wp14:anchorId="749E5680" wp14:editId="796964FB">
            <wp:simplePos x="0" y="0"/>
            <wp:positionH relativeFrom="column">
              <wp:posOffset>510540</wp:posOffset>
            </wp:positionH>
            <wp:positionV relativeFrom="paragraph">
              <wp:posOffset>-478790</wp:posOffset>
            </wp:positionV>
            <wp:extent cx="3996055" cy="2457450"/>
            <wp:effectExtent l="0" t="0" r="4445" b="0"/>
            <wp:wrapSquare wrapText="bothSides"/>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sheet_girl_by_zerocrack21-d5zay1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96055" cy="2457450"/>
                    </a:xfrm>
                    <a:prstGeom prst="rect">
                      <a:avLst/>
                    </a:prstGeom>
                  </pic:spPr>
                </pic:pic>
              </a:graphicData>
            </a:graphic>
            <wp14:sizeRelH relativeFrom="page">
              <wp14:pctWidth>0</wp14:pctWidth>
            </wp14:sizeRelH>
            <wp14:sizeRelV relativeFrom="page">
              <wp14:pctHeight>0</wp14:pctHeight>
            </wp14:sizeRelV>
          </wp:anchor>
        </w:drawing>
      </w:r>
    </w:p>
    <w:p w14:paraId="63695596" w14:textId="77777777" w:rsidR="003F5BA9" w:rsidRDefault="006E1682">
      <w:pPr>
        <w:rPr>
          <w:rFonts w:ascii="Helvetica" w:eastAsiaTheme="majorEastAsia" w:hAnsi="Helvetica" w:cstheme="majorBidi"/>
          <w:color w:val="243F60" w:themeColor="accent1" w:themeShade="7F"/>
          <w:sz w:val="24"/>
          <w:szCs w:val="24"/>
        </w:rPr>
      </w:pPr>
      <w:r>
        <w:rPr>
          <w:noProof/>
          <w:lang w:eastAsia="es-ES"/>
        </w:rPr>
        <mc:AlternateContent>
          <mc:Choice Requires="wps">
            <w:drawing>
              <wp:anchor distT="0" distB="0" distL="114300" distR="114300" simplePos="0" relativeHeight="251688960" behindDoc="0" locked="0" layoutInCell="1" allowOverlap="1" wp14:anchorId="5B53F462" wp14:editId="3ED32F8A">
                <wp:simplePos x="0" y="0"/>
                <wp:positionH relativeFrom="column">
                  <wp:posOffset>291465</wp:posOffset>
                </wp:positionH>
                <wp:positionV relativeFrom="paragraph">
                  <wp:posOffset>8329930</wp:posOffset>
                </wp:positionV>
                <wp:extent cx="4352925" cy="528955"/>
                <wp:effectExtent l="0" t="0" r="9525" b="4445"/>
                <wp:wrapTight wrapText="bothSides">
                  <wp:wrapPolygon edited="0">
                    <wp:start x="0" y="0"/>
                    <wp:lineTo x="0" y="21004"/>
                    <wp:lineTo x="21553" y="21004"/>
                    <wp:lineTo x="21553" y="0"/>
                    <wp:lineTo x="0" y="0"/>
                  </wp:wrapPolygon>
                </wp:wrapTight>
                <wp:docPr id="21" name="21 Cuadro de texto"/>
                <wp:cNvGraphicFramePr/>
                <a:graphic xmlns:a="http://schemas.openxmlformats.org/drawingml/2006/main">
                  <a:graphicData uri="http://schemas.microsoft.com/office/word/2010/wordprocessingShape">
                    <wps:wsp>
                      <wps:cNvSpPr txBox="1"/>
                      <wps:spPr>
                        <a:xfrm>
                          <a:off x="0" y="0"/>
                          <a:ext cx="4352925" cy="528955"/>
                        </a:xfrm>
                        <a:prstGeom prst="rect">
                          <a:avLst/>
                        </a:prstGeom>
                        <a:solidFill>
                          <a:prstClr val="white"/>
                        </a:solidFill>
                        <a:ln>
                          <a:noFill/>
                        </a:ln>
                        <a:effectLst/>
                      </wps:spPr>
                      <wps:txbx>
                        <w:txbxContent>
                          <w:p w14:paraId="40C00947" w14:textId="595228B5" w:rsidR="003451FC" w:rsidRPr="00CE244C" w:rsidRDefault="003451FC" w:rsidP="006E1682">
                            <w:pPr>
                              <w:pStyle w:val="Epgrafe"/>
                              <w:jc w:val="center"/>
                              <w:rPr>
                                <w:noProof/>
                              </w:rPr>
                            </w:pPr>
                            <w:bookmarkStart w:id="2349" w:name="_Toc459454769"/>
                            <w:r>
                              <w:t>Figura 9 - Tercer boceto, exploradora.</w:t>
                            </w:r>
                            <w:r>
                              <w:br/>
                            </w:r>
                            <w:r>
                              <w:rPr>
                                <w:sz w:val="20"/>
                                <w:szCs w:val="20"/>
                              </w:rPr>
                              <w:t xml:space="preserve">Fuente: </w:t>
                            </w:r>
                            <w:r w:rsidRPr="003F5BA9">
                              <w:rPr>
                                <w:sz w:val="20"/>
                                <w:szCs w:val="20"/>
                              </w:rPr>
                              <w:t>http://dibujando.net/dib/diseno-personaje-chica-exploradora-53828</w:t>
                            </w:r>
                            <w:bookmarkEnd w:id="2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21 Cuadro de texto" o:spid="_x0000_s1033" type="#_x0000_t202" style="position:absolute;margin-left:22.95pt;margin-top:655.9pt;width:342.75pt;height:41.6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" stroked="f">
                <v:textbox style="mso-fit-shape-to-text:t" inset="0,0,0,0">
                  <w:txbxContent>
                    <w:p w14:paraId="40C00947" w14:textId="595228B5" w:rsidR="003451FC" w:rsidRPr="00CE244C" w:rsidRDefault="003451FC" w:rsidP="006E1682">
                      <w:pPr>
                        <w:pStyle w:val="Epgrafe"/>
                        <w:jc w:val="center"/>
                        <w:rPr>
                          <w:noProof/>
                        </w:rPr>
                      </w:pPr>
                      <w:bookmarkStart w:id="1146" w:name="_Toc459454769"/>
                      <w:r>
                        <w:t>Figura 9 - Tercer boceto, exploradora.</w:t>
                      </w:r>
                      <w:r>
                        <w:br/>
                      </w:r>
                      <w:r>
                        <w:rPr>
                          <w:sz w:val="20"/>
                          <w:szCs w:val="20"/>
                        </w:rPr>
                        <w:t xml:space="preserve">Fuente: </w:t>
                      </w:r>
                      <w:r w:rsidRPr="003F5BA9">
                        <w:rPr>
                          <w:sz w:val="20"/>
                          <w:szCs w:val="20"/>
                        </w:rPr>
                        <w:t>http://dibujando.net/dib/diseno-personaje-chica-exploradora-53828</w:t>
                      </w:r>
                      <w:bookmarkEnd w:id="1146"/>
                    </w:p>
                  </w:txbxContent>
                </v:textbox>
                <w10:wrap type="tight"/>
              </v:shape>
            </w:pict>
          </mc:Fallback>
        </mc:AlternateContent>
      </w:r>
      <w:r>
        <w:rPr>
          <w:noProof/>
          <w:lang w:eastAsia="es-ES"/>
        </w:rPr>
        <mc:AlternateContent>
          <mc:Choice Requires="wps">
            <w:drawing>
              <wp:anchor distT="0" distB="0" distL="114300" distR="114300" simplePos="0" relativeHeight="251686912" behindDoc="0" locked="0" layoutInCell="1" allowOverlap="1" wp14:anchorId="46D3961A" wp14:editId="3E323C89">
                <wp:simplePos x="0" y="0"/>
                <wp:positionH relativeFrom="column">
                  <wp:posOffset>-365760</wp:posOffset>
                </wp:positionH>
                <wp:positionV relativeFrom="paragraph">
                  <wp:posOffset>4415155</wp:posOffset>
                </wp:positionV>
                <wp:extent cx="6200775" cy="546100"/>
                <wp:effectExtent l="0" t="0" r="9525" b="6350"/>
                <wp:wrapTight wrapText="bothSides">
                  <wp:wrapPolygon edited="0">
                    <wp:start x="0" y="0"/>
                    <wp:lineTo x="0" y="21098"/>
                    <wp:lineTo x="21567" y="21098"/>
                    <wp:lineTo x="21567" y="0"/>
                    <wp:lineTo x="0" y="0"/>
                  </wp:wrapPolygon>
                </wp:wrapTight>
                <wp:docPr id="20" name="20 Cuadro de texto"/>
                <wp:cNvGraphicFramePr/>
                <a:graphic xmlns:a="http://schemas.openxmlformats.org/drawingml/2006/main">
                  <a:graphicData uri="http://schemas.microsoft.com/office/word/2010/wordprocessingShape">
                    <wps:wsp>
                      <wps:cNvSpPr txBox="1"/>
                      <wps:spPr>
                        <a:xfrm>
                          <a:off x="0" y="0"/>
                          <a:ext cx="6200775" cy="546100"/>
                        </a:xfrm>
                        <a:prstGeom prst="rect">
                          <a:avLst/>
                        </a:prstGeom>
                        <a:solidFill>
                          <a:prstClr val="white"/>
                        </a:solidFill>
                        <a:ln>
                          <a:noFill/>
                        </a:ln>
                        <a:effectLst/>
                      </wps:spPr>
                      <wps:txbx>
                        <w:txbxContent>
                          <w:p w14:paraId="40AAF4ED" w14:textId="39B48CEF" w:rsidR="003451FC" w:rsidRPr="006E1682" w:rsidRDefault="003451FC" w:rsidP="006E1682">
                            <w:pPr>
                              <w:pStyle w:val="Epgrafe"/>
                              <w:jc w:val="center"/>
                              <w:rPr>
                                <w:noProof/>
                                <w:sz w:val="20"/>
                                <w:szCs w:val="20"/>
                              </w:rPr>
                            </w:pPr>
                            <w:bookmarkStart w:id="2350" w:name="_Toc459454770"/>
                            <w:bookmarkStart w:id="2351" w:name="_Toc461038810"/>
                            <w:r w:rsidRPr="006E1682">
                              <w:rPr>
                                <w:sz w:val="20"/>
                                <w:szCs w:val="20"/>
                              </w:rPr>
                              <w:t xml:space="preserve">Figura </w:t>
                            </w:r>
                            <w:r w:rsidRPr="006E1682">
                              <w:rPr>
                                <w:sz w:val="20"/>
                                <w:szCs w:val="20"/>
                              </w:rPr>
                              <w:fldChar w:fldCharType="begin"/>
                            </w:r>
                            <w:r w:rsidRPr="006E1682">
                              <w:rPr>
                                <w:sz w:val="20"/>
                                <w:szCs w:val="20"/>
                              </w:rPr>
                              <w:instrText xml:space="preserve"> SEQ Figura \* ARABIC </w:instrText>
                            </w:r>
                            <w:r w:rsidRPr="006E1682">
                              <w:rPr>
                                <w:sz w:val="20"/>
                                <w:szCs w:val="20"/>
                              </w:rPr>
                              <w:fldChar w:fldCharType="separate"/>
                            </w:r>
                            <w:ins w:id="2352" w:author="root" w:date="2016-09-08T18:43:00Z">
                              <w:r w:rsidR="00E516AC">
                                <w:rPr>
                                  <w:noProof/>
                                  <w:sz w:val="20"/>
                                  <w:szCs w:val="20"/>
                                </w:rPr>
                                <w:t>7</w:t>
                              </w:r>
                            </w:ins>
                            <w:del w:id="2353" w:author="root" w:date="2016-09-02T13:23:00Z">
                              <w:r w:rsidDel="00752828">
                                <w:rPr>
                                  <w:noProof/>
                                  <w:sz w:val="20"/>
                                  <w:szCs w:val="20"/>
                                </w:rPr>
                                <w:delText>8</w:delText>
                              </w:r>
                            </w:del>
                            <w:r w:rsidRPr="006E1682">
                              <w:rPr>
                                <w:sz w:val="20"/>
                                <w:szCs w:val="20"/>
                              </w:rPr>
                              <w:fldChar w:fldCharType="end"/>
                            </w:r>
                            <w:r w:rsidRPr="006E1682">
                              <w:rPr>
                                <w:sz w:val="20"/>
                                <w:szCs w:val="20"/>
                              </w:rPr>
                              <w:t xml:space="preserve"> - Segundo boceto, Sintel</w:t>
                            </w:r>
                            <w:r>
                              <w:rPr>
                                <w:sz w:val="20"/>
                                <w:szCs w:val="20"/>
                              </w:rPr>
                              <w:t>.</w:t>
                            </w:r>
                            <w:r>
                              <w:rPr>
                                <w:sz w:val="20"/>
                                <w:szCs w:val="20"/>
                              </w:rPr>
                              <w:br/>
                              <w:t xml:space="preserve">Fuente: Deviantart de </w:t>
                            </w:r>
                            <w:r w:rsidRPr="00B42FBF">
                              <w:rPr>
                                <w:sz w:val="20"/>
                                <w:szCs w:val="20"/>
                              </w:rPr>
                              <w:t>noahsummers</w:t>
                            </w:r>
                            <w:r>
                              <w:rPr>
                                <w:sz w:val="20"/>
                                <w:szCs w:val="20"/>
                              </w:rPr>
                              <w:t xml:space="preserve"> (</w:t>
                            </w:r>
                            <w:r w:rsidRPr="00B42FBF">
                              <w:rPr>
                                <w:sz w:val="20"/>
                                <w:szCs w:val="20"/>
                              </w:rPr>
                              <w:t>http://noahsummers.deviantart.com/art/Sintel-Lowpoly-Model-324398958</w:t>
                            </w:r>
                            <w:r>
                              <w:rPr>
                                <w:sz w:val="20"/>
                                <w:szCs w:val="20"/>
                              </w:rPr>
                              <w:t>)</w:t>
                            </w:r>
                            <w:bookmarkEnd w:id="2350"/>
                            <w:bookmarkEnd w:id="2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20 Cuadro de texto" o:spid="_x0000_s1034" type="#_x0000_t202" style="position:absolute;margin-left:-28.8pt;margin-top:347.65pt;width:488.25pt;height:4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" stroked="f">
                <v:textbox style="mso-fit-shape-to-text:t" inset="0,0,0,0">
                  <w:txbxContent>
                    <w:p w14:paraId="40AAF4ED" w14:textId="39B48CEF" w:rsidR="003451FC" w:rsidRPr="006E1682" w:rsidRDefault="003451FC" w:rsidP="006E1682">
                      <w:pPr>
                        <w:pStyle w:val="Epgrafe"/>
                        <w:jc w:val="center"/>
                        <w:rPr>
                          <w:noProof/>
                          <w:sz w:val="20"/>
                          <w:szCs w:val="20"/>
                        </w:rPr>
                      </w:pPr>
                      <w:bookmarkStart w:id="2354" w:name="_Toc459454770"/>
                      <w:bookmarkStart w:id="2355" w:name="_Toc461038810"/>
                      <w:r w:rsidRPr="006E1682">
                        <w:rPr>
                          <w:sz w:val="20"/>
                          <w:szCs w:val="20"/>
                        </w:rPr>
                        <w:t xml:space="preserve">Figura </w:t>
                      </w:r>
                      <w:r w:rsidRPr="006E1682">
                        <w:rPr>
                          <w:sz w:val="20"/>
                          <w:szCs w:val="20"/>
                        </w:rPr>
                        <w:fldChar w:fldCharType="begin"/>
                      </w:r>
                      <w:r w:rsidRPr="006E1682">
                        <w:rPr>
                          <w:sz w:val="20"/>
                          <w:szCs w:val="20"/>
                        </w:rPr>
                        <w:instrText xml:space="preserve"> SEQ Figura \* ARABIC </w:instrText>
                      </w:r>
                      <w:r w:rsidRPr="006E1682">
                        <w:rPr>
                          <w:sz w:val="20"/>
                          <w:szCs w:val="20"/>
                        </w:rPr>
                        <w:fldChar w:fldCharType="separate"/>
                      </w:r>
                      <w:ins w:id="2356" w:author="root" w:date="2016-09-08T18:43:00Z">
                        <w:r w:rsidR="00E516AC">
                          <w:rPr>
                            <w:noProof/>
                            <w:sz w:val="20"/>
                            <w:szCs w:val="20"/>
                          </w:rPr>
                          <w:t>7</w:t>
                        </w:r>
                      </w:ins>
                      <w:del w:id="2357" w:author="root" w:date="2016-09-02T13:23:00Z">
                        <w:r w:rsidDel="00752828">
                          <w:rPr>
                            <w:noProof/>
                            <w:sz w:val="20"/>
                            <w:szCs w:val="20"/>
                          </w:rPr>
                          <w:delText>8</w:delText>
                        </w:r>
                      </w:del>
                      <w:r w:rsidRPr="006E1682">
                        <w:rPr>
                          <w:sz w:val="20"/>
                          <w:szCs w:val="20"/>
                        </w:rPr>
                        <w:fldChar w:fldCharType="end"/>
                      </w:r>
                      <w:r w:rsidRPr="006E1682">
                        <w:rPr>
                          <w:sz w:val="20"/>
                          <w:szCs w:val="20"/>
                        </w:rPr>
                        <w:t xml:space="preserve"> - Segundo boceto, Sintel</w:t>
                      </w:r>
                      <w:r>
                        <w:rPr>
                          <w:sz w:val="20"/>
                          <w:szCs w:val="20"/>
                        </w:rPr>
                        <w:t>.</w:t>
                      </w:r>
                      <w:r>
                        <w:rPr>
                          <w:sz w:val="20"/>
                          <w:szCs w:val="20"/>
                        </w:rPr>
                        <w:br/>
                        <w:t xml:space="preserve">Fuente: Deviantart de </w:t>
                      </w:r>
                      <w:r w:rsidRPr="00B42FBF">
                        <w:rPr>
                          <w:sz w:val="20"/>
                          <w:szCs w:val="20"/>
                        </w:rPr>
                        <w:t>noahsummers</w:t>
                      </w:r>
                      <w:r>
                        <w:rPr>
                          <w:sz w:val="20"/>
                          <w:szCs w:val="20"/>
                        </w:rPr>
                        <w:t xml:space="preserve"> (</w:t>
                      </w:r>
                      <w:r w:rsidRPr="00B42FBF">
                        <w:rPr>
                          <w:sz w:val="20"/>
                          <w:szCs w:val="20"/>
                        </w:rPr>
                        <w:t>http://noahsummers.deviantart.com/art/Sintel-Lowpoly-Model-324398958</w:t>
                      </w:r>
                      <w:r>
                        <w:rPr>
                          <w:sz w:val="20"/>
                          <w:szCs w:val="20"/>
                        </w:rPr>
                        <w:t>)</w:t>
                      </w:r>
                      <w:bookmarkEnd w:id="2354"/>
                      <w:bookmarkEnd w:id="2355"/>
                    </w:p>
                  </w:txbxContent>
                </v:textbox>
                <w10:wrap type="tight"/>
              </v:shape>
            </w:pict>
          </mc:Fallback>
        </mc:AlternateContent>
      </w:r>
      <w:r>
        <w:rPr>
          <w:noProof/>
          <w:lang w:eastAsia="es-ES"/>
        </w:rPr>
        <mc:AlternateContent>
          <mc:Choice Requires="wps">
            <w:drawing>
              <wp:anchor distT="0" distB="0" distL="114300" distR="114300" simplePos="0" relativeHeight="251684864" behindDoc="0" locked="0" layoutInCell="1" allowOverlap="1" wp14:anchorId="28492C7D" wp14:editId="1A3C6D49">
                <wp:simplePos x="0" y="0"/>
                <wp:positionH relativeFrom="column">
                  <wp:posOffset>-365760</wp:posOffset>
                </wp:positionH>
                <wp:positionV relativeFrom="paragraph">
                  <wp:posOffset>1624330</wp:posOffset>
                </wp:positionV>
                <wp:extent cx="5905500" cy="528955"/>
                <wp:effectExtent l="0" t="0" r="0" b="4445"/>
                <wp:wrapSquare wrapText="bothSides"/>
                <wp:docPr id="19" name="19 Cuadro de texto"/>
                <wp:cNvGraphicFramePr/>
                <a:graphic xmlns:a="http://schemas.openxmlformats.org/drawingml/2006/main">
                  <a:graphicData uri="http://schemas.microsoft.com/office/word/2010/wordprocessingShape">
                    <wps:wsp>
                      <wps:cNvSpPr txBox="1"/>
                      <wps:spPr>
                        <a:xfrm>
                          <a:off x="0" y="0"/>
                          <a:ext cx="5905500" cy="528955"/>
                        </a:xfrm>
                        <a:prstGeom prst="rect">
                          <a:avLst/>
                        </a:prstGeom>
                        <a:solidFill>
                          <a:prstClr val="white"/>
                        </a:solidFill>
                        <a:ln>
                          <a:noFill/>
                        </a:ln>
                        <a:effectLst/>
                      </wps:spPr>
                      <wps:txbx>
                        <w:txbxContent>
                          <w:p w14:paraId="2F6A42D4" w14:textId="3FF092FA" w:rsidR="003451FC" w:rsidRPr="0016579C" w:rsidRDefault="003451FC" w:rsidP="006E1682">
                            <w:pPr>
                              <w:pStyle w:val="Epgrafe"/>
                              <w:jc w:val="center"/>
                              <w:rPr>
                                <w:noProof/>
                              </w:rPr>
                            </w:pPr>
                            <w:bookmarkStart w:id="2358" w:name="_Toc459454771"/>
                            <w:r>
                              <w:t>Figura 7 - Primer boceto, chica.</w:t>
                            </w:r>
                            <w:r>
                              <w:rPr>
                                <w:sz w:val="20"/>
                                <w:szCs w:val="20"/>
                              </w:rPr>
                              <w:br/>
                              <w:t xml:space="preserve">Fuente: Deviantart de </w:t>
                            </w:r>
                            <w:r w:rsidRPr="00B42FBF">
                              <w:rPr>
                                <w:sz w:val="20"/>
                                <w:szCs w:val="20"/>
                              </w:rPr>
                              <w:t xml:space="preserve"> zerocrack21</w:t>
                            </w:r>
                            <w:r>
                              <w:rPr>
                                <w:sz w:val="20"/>
                                <w:szCs w:val="20"/>
                              </w:rPr>
                              <w:t xml:space="preserve"> (</w:t>
                            </w:r>
                            <w:r w:rsidRPr="00B42FBF">
                              <w:rPr>
                                <w:sz w:val="20"/>
                                <w:szCs w:val="20"/>
                              </w:rPr>
                              <w:t>http://zerocrack21.deviantart.com/art/Model-Sheet-Girl-361628106</w:t>
                            </w:r>
                            <w:bookmarkEnd w:id="2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19 Cuadro de texto" o:spid="_x0000_s1035" type="#_x0000_t202" style="position:absolute;margin-left:-28.8pt;margin-top:127.9pt;width:465pt;height:41.6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" stroked="f">
                <v:textbox style="mso-fit-shape-to-text:t" inset="0,0,0,0">
                  <w:txbxContent>
                    <w:p w14:paraId="2F6A42D4" w14:textId="3FF092FA" w:rsidR="003451FC" w:rsidRPr="0016579C" w:rsidRDefault="003451FC" w:rsidP="006E1682">
                      <w:pPr>
                        <w:pStyle w:val="Epgrafe"/>
                        <w:jc w:val="center"/>
                        <w:rPr>
                          <w:noProof/>
                        </w:rPr>
                      </w:pPr>
                      <w:bookmarkStart w:id="1156" w:name="_Toc459454771"/>
                      <w:r>
                        <w:t>Figura 7 - Primer boceto, chica.</w:t>
                      </w:r>
                      <w:r>
                        <w:rPr>
                          <w:sz w:val="20"/>
                          <w:szCs w:val="20"/>
                        </w:rPr>
                        <w:br/>
                        <w:t xml:space="preserve">Fuente: </w:t>
                      </w:r>
                      <w:proofErr w:type="spellStart"/>
                      <w:r>
                        <w:rPr>
                          <w:sz w:val="20"/>
                          <w:szCs w:val="20"/>
                        </w:rPr>
                        <w:t>Deviantart</w:t>
                      </w:r>
                      <w:proofErr w:type="spellEnd"/>
                      <w:r>
                        <w:rPr>
                          <w:sz w:val="20"/>
                          <w:szCs w:val="20"/>
                        </w:rPr>
                        <w:t xml:space="preserve"> de </w:t>
                      </w:r>
                      <w:r w:rsidRPr="00B42FBF">
                        <w:rPr>
                          <w:sz w:val="20"/>
                          <w:szCs w:val="20"/>
                        </w:rPr>
                        <w:t xml:space="preserve"> zerocrack21</w:t>
                      </w:r>
                      <w:r>
                        <w:rPr>
                          <w:sz w:val="20"/>
                          <w:szCs w:val="20"/>
                        </w:rPr>
                        <w:t xml:space="preserve"> (</w:t>
                      </w:r>
                      <w:r w:rsidRPr="00B42FBF">
                        <w:rPr>
                          <w:sz w:val="20"/>
                          <w:szCs w:val="20"/>
                        </w:rPr>
                        <w:t>http://zerocrack21.deviantart.com/art/Model-Sheet-Girl-361628106</w:t>
                      </w:r>
                      <w:bookmarkEnd w:id="1156"/>
                    </w:p>
                  </w:txbxContent>
                </v:textbox>
                <w10:wrap type="square"/>
              </v:shape>
            </w:pict>
          </mc:Fallback>
        </mc:AlternateContent>
      </w:r>
      <w:r w:rsidR="003F5BA9">
        <w:rPr>
          <w:noProof/>
          <w:lang w:eastAsia="es-ES"/>
        </w:rPr>
        <w:drawing>
          <wp:anchor distT="0" distB="0" distL="114300" distR="114300" simplePos="0" relativeHeight="251674624" behindDoc="1" locked="0" layoutInCell="1" allowOverlap="1" wp14:anchorId="1B395400" wp14:editId="01584C9C">
            <wp:simplePos x="0" y="0"/>
            <wp:positionH relativeFrom="column">
              <wp:posOffset>1311275</wp:posOffset>
            </wp:positionH>
            <wp:positionV relativeFrom="paragraph">
              <wp:posOffset>5208270</wp:posOffset>
            </wp:positionV>
            <wp:extent cx="2548890" cy="3061970"/>
            <wp:effectExtent l="0" t="0" r="3810" b="5080"/>
            <wp:wrapTight wrapText="bothSides">
              <wp:wrapPolygon edited="0">
                <wp:start x="0" y="0"/>
                <wp:lineTo x="0" y="21501"/>
                <wp:lineTo x="21471" y="21501"/>
                <wp:lineTo x="21471" y="0"/>
                <wp:lineTo x="0" y="0"/>
              </wp:wrapPolygon>
            </wp:wrapTight>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eno_personaje_chica_exploradora_53828.jpg"/>
                    <pic:cNvPicPr/>
                  </pic:nvPicPr>
                  <pic:blipFill>
                    <a:blip r:embed="rId21">
                      <a:extLst>
                        <a:ext uri="{28A0092B-C50C-407E-A947-70E740481C1C}">
                          <a14:useLocalDpi xmlns:a14="http://schemas.microsoft.com/office/drawing/2010/main" val="0"/>
                        </a:ext>
                      </a:extLst>
                    </a:blip>
                    <a:stretch>
                      <a:fillRect/>
                    </a:stretch>
                  </pic:blipFill>
                  <pic:spPr>
                    <a:xfrm>
                      <a:off x="0" y="0"/>
                      <a:ext cx="2548890" cy="3061970"/>
                    </a:xfrm>
                    <a:prstGeom prst="rect">
                      <a:avLst/>
                    </a:prstGeom>
                  </pic:spPr>
                </pic:pic>
              </a:graphicData>
            </a:graphic>
            <wp14:sizeRelH relativeFrom="page">
              <wp14:pctWidth>0</wp14:pctWidth>
            </wp14:sizeRelH>
            <wp14:sizeRelV relativeFrom="page">
              <wp14:pctHeight>0</wp14:pctHeight>
            </wp14:sizeRelV>
          </wp:anchor>
        </w:drawing>
      </w:r>
      <w:r w:rsidR="003F5BA9">
        <w:rPr>
          <w:noProof/>
          <w:lang w:eastAsia="es-ES"/>
        </w:rPr>
        <w:drawing>
          <wp:anchor distT="0" distB="0" distL="114300" distR="114300" simplePos="0" relativeHeight="251671552" behindDoc="1" locked="0" layoutInCell="1" allowOverlap="1" wp14:anchorId="337FB086" wp14:editId="44A3D2D5">
            <wp:simplePos x="0" y="0"/>
            <wp:positionH relativeFrom="column">
              <wp:posOffset>624840</wp:posOffset>
            </wp:positionH>
            <wp:positionV relativeFrom="paragraph">
              <wp:posOffset>1979295</wp:posOffset>
            </wp:positionV>
            <wp:extent cx="4233545" cy="2381250"/>
            <wp:effectExtent l="0" t="0" r="0" b="0"/>
            <wp:wrapTight wrapText="bothSides">
              <wp:wrapPolygon edited="0">
                <wp:start x="0" y="0"/>
                <wp:lineTo x="0" y="21427"/>
                <wp:lineTo x="21480" y="21427"/>
                <wp:lineTo x="21480"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tel_lowpoly_model_by_noahsummers-d5d4zu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33545" cy="2381250"/>
                    </a:xfrm>
                    <a:prstGeom prst="rect">
                      <a:avLst/>
                    </a:prstGeom>
                  </pic:spPr>
                </pic:pic>
              </a:graphicData>
            </a:graphic>
            <wp14:sizeRelH relativeFrom="page">
              <wp14:pctWidth>0</wp14:pctWidth>
            </wp14:sizeRelH>
            <wp14:sizeRelV relativeFrom="page">
              <wp14:pctHeight>0</wp14:pctHeight>
            </wp14:sizeRelV>
          </wp:anchor>
        </w:drawing>
      </w:r>
      <w:r w:rsidR="003F5BA9">
        <w:br w:type="page"/>
      </w:r>
    </w:p>
    <w:p w14:paraId="5B055267" w14:textId="1AC6F5AA" w:rsidR="00896BFF" w:rsidRPr="00896BFF" w:rsidRDefault="00786531" w:rsidP="00786531">
      <w:pPr>
        <w:spacing w:line="360" w:lineRule="auto"/>
        <w:ind w:firstLine="340"/>
        <w:jc w:val="both"/>
        <w:rPr>
          <w:rFonts w:ascii="Palatino Linotype" w:hAnsi="Palatino Linotype"/>
        </w:rPr>
      </w:pPr>
      <w:r>
        <w:rPr>
          <w:rFonts w:ascii="Palatino Linotype" w:hAnsi="Palatino Linotype"/>
        </w:rPr>
        <w:lastRenderedPageBreak/>
        <w:t xml:space="preserve">Cabe mencionar que dichos bocetos no se </w:t>
      </w:r>
      <w:r w:rsidR="001141AA">
        <w:rPr>
          <w:rFonts w:ascii="Palatino Linotype" w:hAnsi="Palatino Linotype"/>
        </w:rPr>
        <w:t>copiaron ta</w:t>
      </w:r>
      <w:r w:rsidR="00677049">
        <w:rPr>
          <w:rFonts w:ascii="Palatino Linotype" w:hAnsi="Palatino Linotype"/>
        </w:rPr>
        <w:t>l</w:t>
      </w:r>
      <w:r w:rsidR="001141AA">
        <w:rPr>
          <w:rFonts w:ascii="Palatino Linotype" w:hAnsi="Palatino Linotype"/>
        </w:rPr>
        <w:t xml:space="preserve"> cual, si no que sirvieron de referencia para la creación del modelo final, por lo que el personaje tiene un poco de todos ellos.</w:t>
      </w:r>
    </w:p>
    <w:p w14:paraId="76371D5F" w14:textId="77777777" w:rsidR="00DC234E" w:rsidRDefault="00DC234E" w:rsidP="00DC234E">
      <w:pPr>
        <w:pStyle w:val="Ttulo3"/>
      </w:pPr>
      <w:bookmarkStart w:id="2359" w:name="_Toc461122690"/>
      <w:r>
        <w:t>Modelado</w:t>
      </w:r>
      <w:bookmarkEnd w:id="2359"/>
    </w:p>
    <w:p w14:paraId="3B6EAB31" w14:textId="77777777" w:rsidR="00AF13CB" w:rsidRDefault="00AF13CB" w:rsidP="00AF13CB">
      <w:pPr>
        <w:spacing w:line="360" w:lineRule="auto"/>
        <w:ind w:firstLine="340"/>
        <w:jc w:val="both"/>
        <w:rPr>
          <w:rFonts w:ascii="Palatino Linotype" w:hAnsi="Palatino Linotype"/>
        </w:rPr>
      </w:pPr>
      <w:r>
        <w:rPr>
          <w:rFonts w:ascii="Palatino Linotype" w:hAnsi="Palatino Linotype"/>
        </w:rPr>
        <w:t xml:space="preserve">En el proceso de modelado se siguieron las pautas establecidas en el punto sobre los objetivos para que el proceso fuese lo más sencillo y a la vez eficaz posible. Por lo tanto se tuvo en cuenta mantener la organización de los vértices, no romper los </w:t>
      </w:r>
      <w:r w:rsidRPr="00676560">
        <w:rPr>
          <w:rFonts w:ascii="Palatino Linotype" w:hAnsi="Palatino Linotype"/>
          <w:i/>
        </w:rPr>
        <w:t>loop</w:t>
      </w:r>
      <w:r>
        <w:rPr>
          <w:rFonts w:ascii="Palatino Linotype" w:hAnsi="Palatino Linotype"/>
        </w:rPr>
        <w:t xml:space="preserve"> de vértices y llevar especial cuidado en las articulaciones para facilitar la animación. Todo el proceso se llevó a cabo en Blender.</w:t>
      </w:r>
    </w:p>
    <w:p w14:paraId="1FAA3D03" w14:textId="77777777" w:rsidR="00AF13CB" w:rsidRDefault="00AF13CB" w:rsidP="00AF13CB">
      <w:pPr>
        <w:spacing w:line="360" w:lineRule="auto"/>
        <w:ind w:firstLine="340"/>
        <w:jc w:val="both"/>
        <w:rPr>
          <w:rFonts w:ascii="Palatino Linotype" w:hAnsi="Palatino Linotype"/>
        </w:rPr>
      </w:pPr>
      <w:r>
        <w:rPr>
          <w:rFonts w:ascii="Palatino Linotype" w:hAnsi="Palatino Linotype"/>
        </w:rPr>
        <w:t>Para llevar a cabo el modelado primero se hizo el cuerpo y luego la cabeza, y finalmente se unieron en una misma malla.</w:t>
      </w:r>
    </w:p>
    <w:p w14:paraId="60F35722" w14:textId="77F25411" w:rsidR="00AF13CB" w:rsidRDefault="004C005C" w:rsidP="00AF13CB">
      <w:pPr>
        <w:spacing w:line="360" w:lineRule="auto"/>
        <w:ind w:firstLine="340"/>
        <w:jc w:val="both"/>
        <w:rPr>
          <w:rFonts w:ascii="Palatino Linotype" w:hAnsi="Palatino Linotype"/>
        </w:rPr>
      </w:pPr>
      <w:r>
        <w:rPr>
          <w:noProof/>
          <w:lang w:eastAsia="es-ES"/>
        </w:rPr>
        <mc:AlternateContent>
          <mc:Choice Requires="wps">
            <w:drawing>
              <wp:anchor distT="0" distB="0" distL="114300" distR="114300" simplePos="0" relativeHeight="251679744" behindDoc="0" locked="0" layoutInCell="1" allowOverlap="1" wp14:anchorId="5BDC05AA" wp14:editId="22D22978">
                <wp:simplePos x="0" y="0"/>
                <wp:positionH relativeFrom="column">
                  <wp:posOffset>-194310</wp:posOffset>
                </wp:positionH>
                <wp:positionV relativeFrom="paragraph">
                  <wp:posOffset>5316220</wp:posOffset>
                </wp:positionV>
                <wp:extent cx="5736590" cy="546100"/>
                <wp:effectExtent l="0" t="0" r="0" b="0"/>
                <wp:wrapTight wrapText="bothSides">
                  <wp:wrapPolygon edited="0">
                    <wp:start x="0" y="0"/>
                    <wp:lineTo x="0" y="21600"/>
                    <wp:lineTo x="21600" y="21600"/>
                    <wp:lineTo x="21600" y="0"/>
                  </wp:wrapPolygon>
                </wp:wrapTight>
                <wp:docPr id="16" name="16 Cuadro de texto"/>
                <wp:cNvGraphicFramePr/>
                <a:graphic xmlns:a="http://schemas.openxmlformats.org/drawingml/2006/main">
                  <a:graphicData uri="http://schemas.microsoft.com/office/word/2010/wordprocessingShape">
                    <wps:wsp>
                      <wps:cNvSpPr txBox="1"/>
                      <wps:spPr>
                        <a:xfrm>
                          <a:off x="0" y="0"/>
                          <a:ext cx="5736590" cy="546100"/>
                        </a:xfrm>
                        <a:prstGeom prst="rect">
                          <a:avLst/>
                        </a:prstGeom>
                        <a:solidFill>
                          <a:prstClr val="white"/>
                        </a:solidFill>
                        <a:ln>
                          <a:noFill/>
                        </a:ln>
                        <a:effectLst/>
                      </wps:spPr>
                      <wps:txbx>
                        <w:txbxContent>
                          <w:p w14:paraId="054F579D" w14:textId="42D7BD4F" w:rsidR="003451FC" w:rsidRPr="004C005C" w:rsidRDefault="003451FC" w:rsidP="004C005C">
                            <w:pPr>
                              <w:pStyle w:val="Epgrafe"/>
                              <w:jc w:val="center"/>
                              <w:rPr>
                                <w:noProof/>
                                <w:sz w:val="20"/>
                                <w:szCs w:val="20"/>
                              </w:rPr>
                            </w:pPr>
                            <w:bookmarkStart w:id="2360" w:name="_Toc459454772"/>
                            <w:bookmarkStart w:id="2361" w:name="_Toc461038811"/>
                            <w:r w:rsidRPr="004C005C">
                              <w:rPr>
                                <w:sz w:val="20"/>
                                <w:szCs w:val="20"/>
                              </w:rPr>
                              <w:t xml:space="preserve">Figura </w:t>
                            </w:r>
                            <w:r w:rsidRPr="004C005C">
                              <w:rPr>
                                <w:sz w:val="20"/>
                                <w:szCs w:val="20"/>
                              </w:rPr>
                              <w:fldChar w:fldCharType="begin"/>
                            </w:r>
                            <w:r w:rsidRPr="004C005C">
                              <w:rPr>
                                <w:sz w:val="20"/>
                                <w:szCs w:val="20"/>
                              </w:rPr>
                              <w:instrText xml:space="preserve"> SEQ Figura \* ARABIC </w:instrText>
                            </w:r>
                            <w:r w:rsidRPr="004C005C">
                              <w:rPr>
                                <w:sz w:val="20"/>
                                <w:szCs w:val="20"/>
                              </w:rPr>
                              <w:fldChar w:fldCharType="separate"/>
                            </w:r>
                            <w:ins w:id="2362" w:author="root" w:date="2016-09-08T18:43:00Z">
                              <w:r w:rsidR="00E516AC">
                                <w:rPr>
                                  <w:noProof/>
                                  <w:sz w:val="20"/>
                                  <w:szCs w:val="20"/>
                                </w:rPr>
                                <w:t>8</w:t>
                              </w:r>
                            </w:ins>
                            <w:del w:id="2363" w:author="root" w:date="2016-09-02T13:23:00Z">
                              <w:r w:rsidDel="00752828">
                                <w:rPr>
                                  <w:noProof/>
                                  <w:sz w:val="20"/>
                                  <w:szCs w:val="20"/>
                                </w:rPr>
                                <w:delText>10</w:delText>
                              </w:r>
                            </w:del>
                            <w:r w:rsidRPr="004C005C">
                              <w:rPr>
                                <w:sz w:val="20"/>
                                <w:szCs w:val="20"/>
                              </w:rPr>
                              <w:fldChar w:fldCharType="end"/>
                            </w:r>
                            <w:r w:rsidRPr="004C005C">
                              <w:rPr>
                                <w:sz w:val="20"/>
                                <w:szCs w:val="20"/>
                              </w:rPr>
                              <w:t xml:space="preserve"> - Cuerpo modelado</w:t>
                            </w:r>
                            <w:r>
                              <w:rPr>
                                <w:sz w:val="20"/>
                                <w:szCs w:val="20"/>
                              </w:rPr>
                              <w:t>.</w:t>
                            </w:r>
                            <w:r>
                              <w:rPr>
                                <w:sz w:val="20"/>
                                <w:szCs w:val="20"/>
                              </w:rPr>
                              <w:br/>
                              <w:t>Fuente: Propia.</w:t>
                            </w:r>
                            <w:bookmarkEnd w:id="2360"/>
                            <w:bookmarkEnd w:id="2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6 Cuadro de texto" o:spid="_x0000_s1036" type="#_x0000_t202" style="position:absolute;left:0;text-align:left;margin-left:-15.3pt;margin-top:418.6pt;width:451.7pt;height:43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" stroked="f">
                <v:textbox style="mso-fit-shape-to-text:t" inset="0,0,0,0">
                  <w:txbxContent>
                    <w:p w14:paraId="054F579D" w14:textId="42D7BD4F" w:rsidR="003451FC" w:rsidRPr="004C005C" w:rsidRDefault="003451FC" w:rsidP="004C005C">
                      <w:pPr>
                        <w:pStyle w:val="Epgrafe"/>
                        <w:jc w:val="center"/>
                        <w:rPr>
                          <w:noProof/>
                          <w:sz w:val="20"/>
                          <w:szCs w:val="20"/>
                        </w:rPr>
                      </w:pPr>
                      <w:bookmarkStart w:id="2364" w:name="_Toc459454772"/>
                      <w:bookmarkStart w:id="2365" w:name="_Toc461038811"/>
                      <w:r w:rsidRPr="004C005C">
                        <w:rPr>
                          <w:sz w:val="20"/>
                          <w:szCs w:val="20"/>
                        </w:rPr>
                        <w:t xml:space="preserve">Figura </w:t>
                      </w:r>
                      <w:r w:rsidRPr="004C005C">
                        <w:rPr>
                          <w:sz w:val="20"/>
                          <w:szCs w:val="20"/>
                        </w:rPr>
                        <w:fldChar w:fldCharType="begin"/>
                      </w:r>
                      <w:r w:rsidRPr="004C005C">
                        <w:rPr>
                          <w:sz w:val="20"/>
                          <w:szCs w:val="20"/>
                        </w:rPr>
                        <w:instrText xml:space="preserve"> SEQ Figura \* ARABIC </w:instrText>
                      </w:r>
                      <w:r w:rsidRPr="004C005C">
                        <w:rPr>
                          <w:sz w:val="20"/>
                          <w:szCs w:val="20"/>
                        </w:rPr>
                        <w:fldChar w:fldCharType="separate"/>
                      </w:r>
                      <w:ins w:id="2366" w:author="root" w:date="2016-09-08T18:43:00Z">
                        <w:r w:rsidR="00E516AC">
                          <w:rPr>
                            <w:noProof/>
                            <w:sz w:val="20"/>
                            <w:szCs w:val="20"/>
                          </w:rPr>
                          <w:t>8</w:t>
                        </w:r>
                      </w:ins>
                      <w:del w:id="2367" w:author="root" w:date="2016-09-02T13:23:00Z">
                        <w:r w:rsidDel="00752828">
                          <w:rPr>
                            <w:noProof/>
                            <w:sz w:val="20"/>
                            <w:szCs w:val="20"/>
                          </w:rPr>
                          <w:delText>10</w:delText>
                        </w:r>
                      </w:del>
                      <w:r w:rsidRPr="004C005C">
                        <w:rPr>
                          <w:sz w:val="20"/>
                          <w:szCs w:val="20"/>
                        </w:rPr>
                        <w:fldChar w:fldCharType="end"/>
                      </w:r>
                      <w:r w:rsidRPr="004C005C">
                        <w:rPr>
                          <w:sz w:val="20"/>
                          <w:szCs w:val="20"/>
                        </w:rPr>
                        <w:t xml:space="preserve"> - Cuerpo modelado</w:t>
                      </w:r>
                      <w:r>
                        <w:rPr>
                          <w:sz w:val="20"/>
                          <w:szCs w:val="20"/>
                        </w:rPr>
                        <w:t>.</w:t>
                      </w:r>
                      <w:r>
                        <w:rPr>
                          <w:sz w:val="20"/>
                          <w:szCs w:val="20"/>
                        </w:rPr>
                        <w:br/>
                        <w:t>Fuente: Propia.</w:t>
                      </w:r>
                      <w:bookmarkEnd w:id="2364"/>
                      <w:bookmarkEnd w:id="2365"/>
                    </w:p>
                  </w:txbxContent>
                </v:textbox>
                <w10:wrap type="tight"/>
              </v:shape>
            </w:pict>
          </mc:Fallback>
        </mc:AlternateContent>
      </w:r>
      <w:r>
        <w:rPr>
          <w:rFonts w:ascii="Palatino Linotype" w:hAnsi="Palatino Linotype"/>
          <w:noProof/>
          <w:lang w:eastAsia="es-ES"/>
        </w:rPr>
        <w:drawing>
          <wp:anchor distT="0" distB="0" distL="114300" distR="114300" simplePos="0" relativeHeight="251677696" behindDoc="1" locked="0" layoutInCell="1" allowOverlap="1" wp14:anchorId="738DAAD8" wp14:editId="1CE020E6">
            <wp:simplePos x="0" y="0"/>
            <wp:positionH relativeFrom="column">
              <wp:posOffset>-194310</wp:posOffset>
            </wp:positionH>
            <wp:positionV relativeFrom="paragraph">
              <wp:posOffset>2306320</wp:posOffset>
            </wp:positionV>
            <wp:extent cx="5736590" cy="2952750"/>
            <wp:effectExtent l="0" t="0" r="0" b="0"/>
            <wp:wrapTight wrapText="bothSides">
              <wp:wrapPolygon edited="0">
                <wp:start x="0" y="0"/>
                <wp:lineTo x="0" y="21461"/>
                <wp:lineTo x="21519" y="21461"/>
                <wp:lineTo x="21519" y="0"/>
                <wp:lineTo x="0" y="0"/>
              </wp:wrapPolygon>
            </wp:wrapTight>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erpo.jpg"/>
                    <pic:cNvPicPr/>
                  </pic:nvPicPr>
                  <pic:blipFill>
                    <a:blip r:embed="rId23">
                      <a:extLst>
                        <a:ext uri="{28A0092B-C50C-407E-A947-70E740481C1C}">
                          <a14:useLocalDpi xmlns:a14="http://schemas.microsoft.com/office/drawing/2010/main" val="0"/>
                        </a:ext>
                      </a:extLst>
                    </a:blip>
                    <a:stretch>
                      <a:fillRect/>
                    </a:stretch>
                  </pic:blipFill>
                  <pic:spPr>
                    <a:xfrm>
                      <a:off x="0" y="0"/>
                      <a:ext cx="5736590" cy="2952750"/>
                    </a:xfrm>
                    <a:prstGeom prst="rect">
                      <a:avLst/>
                    </a:prstGeom>
                  </pic:spPr>
                </pic:pic>
              </a:graphicData>
            </a:graphic>
            <wp14:sizeRelH relativeFrom="page">
              <wp14:pctWidth>0</wp14:pctWidth>
            </wp14:sizeRelH>
            <wp14:sizeRelV relativeFrom="page">
              <wp14:pctHeight>0</wp14:pctHeight>
            </wp14:sizeRelV>
          </wp:anchor>
        </w:drawing>
      </w:r>
      <w:r w:rsidR="00AF13CB">
        <w:rPr>
          <w:rFonts w:ascii="Palatino Linotype" w:hAnsi="Palatino Linotype"/>
        </w:rPr>
        <w:t>Para el proceso de modelar el cuerpo se usaron los bocetos como fondo para tener una guía. Se empezó con un rectángulo simple</w:t>
      </w:r>
      <w:r>
        <w:rPr>
          <w:rFonts w:ascii="Palatino Linotype" w:hAnsi="Palatino Linotype"/>
        </w:rPr>
        <w:t xml:space="preserve"> a base de torso. Primero se eliminó la parte izquierda del rectángulo y se usó el modificador de espejo para que al editar los vértices de la parte derecha, los de la izquierda se editaran de igual manera y por lo tanto conseguir modelar solo un lado del cuerpo mientras que el o</w:t>
      </w:r>
      <w:r w:rsidR="000319AB">
        <w:rPr>
          <w:rFonts w:ascii="Palatino Linotype" w:hAnsi="Palatino Linotype"/>
        </w:rPr>
        <w:t>t</w:t>
      </w:r>
      <w:r>
        <w:rPr>
          <w:rFonts w:ascii="Palatino Linotype" w:hAnsi="Palatino Linotype"/>
        </w:rPr>
        <w:t>ro era automáticamente construido por simetría. Al rectángulo inicial se le fueron añadiendo vértices y mediante extrusión se crearon las piernas y el resto del cuerpo. El resultado una vez modelado fue el siguiente.</w:t>
      </w:r>
    </w:p>
    <w:p w14:paraId="72629248" w14:textId="77777777" w:rsidR="004C005C" w:rsidRDefault="00591846" w:rsidP="00AF13CB">
      <w:pPr>
        <w:spacing w:line="360" w:lineRule="auto"/>
        <w:ind w:firstLine="340"/>
        <w:jc w:val="both"/>
        <w:rPr>
          <w:rFonts w:ascii="Palatino Linotype" w:hAnsi="Palatino Linotype"/>
        </w:rPr>
      </w:pPr>
      <w:r>
        <w:rPr>
          <w:noProof/>
          <w:lang w:eastAsia="es-ES"/>
        </w:rPr>
        <w:lastRenderedPageBreak/>
        <mc:AlternateContent>
          <mc:Choice Requires="wps">
            <w:drawing>
              <wp:anchor distT="0" distB="0" distL="114300" distR="114300" simplePos="0" relativeHeight="251682816" behindDoc="0" locked="0" layoutInCell="1" allowOverlap="1" wp14:anchorId="5D5AD7EB" wp14:editId="011A2D57">
                <wp:simplePos x="0" y="0"/>
                <wp:positionH relativeFrom="column">
                  <wp:posOffset>72390</wp:posOffset>
                </wp:positionH>
                <wp:positionV relativeFrom="paragraph">
                  <wp:posOffset>5634355</wp:posOffset>
                </wp:positionV>
                <wp:extent cx="5131435" cy="546100"/>
                <wp:effectExtent l="0" t="0" r="0" b="0"/>
                <wp:wrapTight wrapText="bothSides">
                  <wp:wrapPolygon edited="0">
                    <wp:start x="0" y="0"/>
                    <wp:lineTo x="0" y="21600"/>
                    <wp:lineTo x="21600" y="21600"/>
                    <wp:lineTo x="21600" y="0"/>
                  </wp:wrapPolygon>
                </wp:wrapTight>
                <wp:docPr id="18" name="18 Cuadro de texto"/>
                <wp:cNvGraphicFramePr/>
                <a:graphic xmlns:a="http://schemas.openxmlformats.org/drawingml/2006/main">
                  <a:graphicData uri="http://schemas.microsoft.com/office/word/2010/wordprocessingShape">
                    <wps:wsp>
                      <wps:cNvSpPr txBox="1"/>
                      <wps:spPr>
                        <a:xfrm>
                          <a:off x="0" y="0"/>
                          <a:ext cx="5131435" cy="546100"/>
                        </a:xfrm>
                        <a:prstGeom prst="rect">
                          <a:avLst/>
                        </a:prstGeom>
                        <a:solidFill>
                          <a:prstClr val="white"/>
                        </a:solidFill>
                        <a:ln>
                          <a:noFill/>
                        </a:ln>
                        <a:effectLst/>
                      </wps:spPr>
                      <wps:txbx>
                        <w:txbxContent>
                          <w:p w14:paraId="7F4F158D" w14:textId="698661A1" w:rsidR="003451FC" w:rsidRPr="00591846" w:rsidRDefault="003451FC" w:rsidP="00591846">
                            <w:pPr>
                              <w:pStyle w:val="Epgrafe"/>
                              <w:jc w:val="center"/>
                              <w:rPr>
                                <w:noProof/>
                                <w:sz w:val="20"/>
                                <w:szCs w:val="20"/>
                              </w:rPr>
                            </w:pPr>
                            <w:bookmarkStart w:id="2368" w:name="_Toc459454773"/>
                            <w:bookmarkStart w:id="2369" w:name="_Toc461038812"/>
                            <w:r w:rsidRPr="00591846">
                              <w:rPr>
                                <w:sz w:val="20"/>
                                <w:szCs w:val="20"/>
                              </w:rPr>
                              <w:t xml:space="preserve">Figura </w:t>
                            </w:r>
                            <w:r w:rsidRPr="00591846">
                              <w:rPr>
                                <w:sz w:val="20"/>
                                <w:szCs w:val="20"/>
                              </w:rPr>
                              <w:fldChar w:fldCharType="begin"/>
                            </w:r>
                            <w:r w:rsidRPr="00591846">
                              <w:rPr>
                                <w:sz w:val="20"/>
                                <w:szCs w:val="20"/>
                              </w:rPr>
                              <w:instrText xml:space="preserve"> SEQ Figura \* ARABIC </w:instrText>
                            </w:r>
                            <w:r w:rsidRPr="00591846">
                              <w:rPr>
                                <w:sz w:val="20"/>
                                <w:szCs w:val="20"/>
                              </w:rPr>
                              <w:fldChar w:fldCharType="separate"/>
                            </w:r>
                            <w:ins w:id="2370" w:author="root" w:date="2016-09-08T18:43:00Z">
                              <w:r w:rsidR="00E516AC">
                                <w:rPr>
                                  <w:noProof/>
                                  <w:sz w:val="20"/>
                                  <w:szCs w:val="20"/>
                                </w:rPr>
                                <w:t>9</w:t>
                              </w:r>
                            </w:ins>
                            <w:del w:id="2371" w:author="root" w:date="2016-09-02T13:23:00Z">
                              <w:r w:rsidDel="00752828">
                                <w:rPr>
                                  <w:noProof/>
                                  <w:sz w:val="20"/>
                                  <w:szCs w:val="20"/>
                                </w:rPr>
                                <w:delText>11</w:delText>
                              </w:r>
                            </w:del>
                            <w:r w:rsidRPr="00591846">
                              <w:rPr>
                                <w:sz w:val="20"/>
                                <w:szCs w:val="20"/>
                              </w:rPr>
                              <w:fldChar w:fldCharType="end"/>
                            </w:r>
                            <w:r w:rsidRPr="00591846">
                              <w:rPr>
                                <w:sz w:val="20"/>
                                <w:szCs w:val="20"/>
                              </w:rPr>
                              <w:t xml:space="preserve"> - Cabeza terminada</w:t>
                            </w:r>
                            <w:r>
                              <w:rPr>
                                <w:sz w:val="20"/>
                                <w:szCs w:val="20"/>
                              </w:rPr>
                              <w:t>.</w:t>
                            </w:r>
                            <w:r>
                              <w:rPr>
                                <w:sz w:val="20"/>
                                <w:szCs w:val="20"/>
                              </w:rPr>
                              <w:br/>
                              <w:t>Fuente: Propia.</w:t>
                            </w:r>
                            <w:bookmarkEnd w:id="2368"/>
                            <w:bookmarkEnd w:id="2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8 Cuadro de texto" o:spid="_x0000_s1037" type="#_x0000_t202" style="position:absolute;left:0;text-align:left;margin-left:5.7pt;margin-top:443.65pt;width:404.05pt;height:4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" stroked="f">
                <v:textbox style="mso-fit-shape-to-text:t" inset="0,0,0,0">
                  <w:txbxContent>
                    <w:p w14:paraId="7F4F158D" w14:textId="698661A1" w:rsidR="003451FC" w:rsidRPr="00591846" w:rsidRDefault="003451FC" w:rsidP="00591846">
                      <w:pPr>
                        <w:pStyle w:val="Epgrafe"/>
                        <w:jc w:val="center"/>
                        <w:rPr>
                          <w:noProof/>
                          <w:sz w:val="20"/>
                          <w:szCs w:val="20"/>
                        </w:rPr>
                      </w:pPr>
                      <w:bookmarkStart w:id="2372" w:name="_Toc459454773"/>
                      <w:bookmarkStart w:id="2373" w:name="_Toc461038812"/>
                      <w:r w:rsidRPr="00591846">
                        <w:rPr>
                          <w:sz w:val="20"/>
                          <w:szCs w:val="20"/>
                        </w:rPr>
                        <w:t xml:space="preserve">Figura </w:t>
                      </w:r>
                      <w:r w:rsidRPr="00591846">
                        <w:rPr>
                          <w:sz w:val="20"/>
                          <w:szCs w:val="20"/>
                        </w:rPr>
                        <w:fldChar w:fldCharType="begin"/>
                      </w:r>
                      <w:r w:rsidRPr="00591846">
                        <w:rPr>
                          <w:sz w:val="20"/>
                          <w:szCs w:val="20"/>
                        </w:rPr>
                        <w:instrText xml:space="preserve"> SEQ Figura \* ARABIC </w:instrText>
                      </w:r>
                      <w:r w:rsidRPr="00591846">
                        <w:rPr>
                          <w:sz w:val="20"/>
                          <w:szCs w:val="20"/>
                        </w:rPr>
                        <w:fldChar w:fldCharType="separate"/>
                      </w:r>
                      <w:ins w:id="2374" w:author="root" w:date="2016-09-08T18:43:00Z">
                        <w:r w:rsidR="00E516AC">
                          <w:rPr>
                            <w:noProof/>
                            <w:sz w:val="20"/>
                            <w:szCs w:val="20"/>
                          </w:rPr>
                          <w:t>9</w:t>
                        </w:r>
                      </w:ins>
                      <w:del w:id="2375" w:author="root" w:date="2016-09-02T13:23:00Z">
                        <w:r w:rsidDel="00752828">
                          <w:rPr>
                            <w:noProof/>
                            <w:sz w:val="20"/>
                            <w:szCs w:val="20"/>
                          </w:rPr>
                          <w:delText>11</w:delText>
                        </w:r>
                      </w:del>
                      <w:r w:rsidRPr="00591846">
                        <w:rPr>
                          <w:sz w:val="20"/>
                          <w:szCs w:val="20"/>
                        </w:rPr>
                        <w:fldChar w:fldCharType="end"/>
                      </w:r>
                      <w:r w:rsidRPr="00591846">
                        <w:rPr>
                          <w:sz w:val="20"/>
                          <w:szCs w:val="20"/>
                        </w:rPr>
                        <w:t xml:space="preserve"> - Cabeza terminada</w:t>
                      </w:r>
                      <w:r>
                        <w:rPr>
                          <w:sz w:val="20"/>
                          <w:szCs w:val="20"/>
                        </w:rPr>
                        <w:t>.</w:t>
                      </w:r>
                      <w:r>
                        <w:rPr>
                          <w:sz w:val="20"/>
                          <w:szCs w:val="20"/>
                        </w:rPr>
                        <w:br/>
                        <w:t>Fuente: Propia.</w:t>
                      </w:r>
                      <w:bookmarkEnd w:id="2372"/>
                      <w:bookmarkEnd w:id="2373"/>
                    </w:p>
                  </w:txbxContent>
                </v:textbox>
                <w10:wrap type="tight"/>
              </v:shape>
            </w:pict>
          </mc:Fallback>
        </mc:AlternateContent>
      </w:r>
      <w:r>
        <w:rPr>
          <w:rFonts w:ascii="Palatino Linotype" w:hAnsi="Palatino Linotype"/>
          <w:noProof/>
          <w:lang w:eastAsia="es-ES"/>
        </w:rPr>
        <w:drawing>
          <wp:anchor distT="0" distB="0" distL="114300" distR="114300" simplePos="0" relativeHeight="251680768" behindDoc="1" locked="0" layoutInCell="1" allowOverlap="1" wp14:anchorId="644A0359" wp14:editId="066F55A3">
            <wp:simplePos x="0" y="0"/>
            <wp:positionH relativeFrom="column">
              <wp:posOffset>72390</wp:posOffset>
            </wp:positionH>
            <wp:positionV relativeFrom="paragraph">
              <wp:posOffset>2557780</wp:posOffset>
            </wp:positionV>
            <wp:extent cx="5131435" cy="3019425"/>
            <wp:effectExtent l="0" t="0" r="0" b="9525"/>
            <wp:wrapTight wrapText="bothSides">
              <wp:wrapPolygon edited="0">
                <wp:start x="0" y="0"/>
                <wp:lineTo x="0" y="21532"/>
                <wp:lineTo x="21490" y="21532"/>
                <wp:lineTo x="21490" y="0"/>
                <wp:lineTo x="0" y="0"/>
              </wp:wrapPolygon>
            </wp:wrapTight>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eza.jpg"/>
                    <pic:cNvPicPr/>
                  </pic:nvPicPr>
                  <pic:blipFill>
                    <a:blip r:embed="rId24">
                      <a:extLst>
                        <a:ext uri="{28A0092B-C50C-407E-A947-70E740481C1C}">
                          <a14:useLocalDpi xmlns:a14="http://schemas.microsoft.com/office/drawing/2010/main" val="0"/>
                        </a:ext>
                      </a:extLst>
                    </a:blip>
                    <a:stretch>
                      <a:fillRect/>
                    </a:stretch>
                  </pic:blipFill>
                  <pic:spPr>
                    <a:xfrm>
                      <a:off x="0" y="0"/>
                      <a:ext cx="5131435" cy="3019425"/>
                    </a:xfrm>
                    <a:prstGeom prst="rect">
                      <a:avLst/>
                    </a:prstGeom>
                  </pic:spPr>
                </pic:pic>
              </a:graphicData>
            </a:graphic>
            <wp14:sizeRelH relativeFrom="page">
              <wp14:pctWidth>0</wp14:pctWidth>
            </wp14:sizeRelH>
            <wp14:sizeRelV relativeFrom="page">
              <wp14:pctHeight>0</wp14:pctHeight>
            </wp14:sizeRelV>
          </wp:anchor>
        </w:drawing>
      </w:r>
      <w:r w:rsidR="004C005C">
        <w:rPr>
          <w:rFonts w:ascii="Palatino Linotype" w:hAnsi="Palatino Linotype"/>
        </w:rPr>
        <w:t>El siguiente paso fue modelar la cabeza. Para ello se empleó el mismo modificador de espejo para conseguir simetría pero esta vez se comenzó mediante vértices sueltos puestos a mano siguiendo la línea de la nariz. Desde ahí se siguió hacia el mentón y la boca y luego los laterales de la cara junto con los ojos. Por último se crearon los laterales de la cabeza y la parte de arriba. Fueron los ojos y la boca lo que más complicaciones supusieron ya que rompen con la organización normal de los vértices y obligan a añadir vértices adicionales para completar las zonas con más detalle.</w:t>
      </w:r>
      <w:r>
        <w:rPr>
          <w:rFonts w:ascii="Palatino Linotype" w:hAnsi="Palatino Linotype"/>
        </w:rPr>
        <w:t xml:space="preserve"> Finalmente se añadieron las orejas y el cuello y se terminó la parte de la cabeza. Faltaría unirlo con el resto del cuerpo y añadirle el pelo.</w:t>
      </w:r>
    </w:p>
    <w:p w14:paraId="4A92D9AE" w14:textId="77777777" w:rsidR="00591846" w:rsidRDefault="007C4743" w:rsidP="00AF13CB">
      <w:pPr>
        <w:spacing w:line="360" w:lineRule="auto"/>
        <w:ind w:firstLine="340"/>
        <w:jc w:val="both"/>
        <w:rPr>
          <w:rFonts w:ascii="Palatino Linotype" w:hAnsi="Palatino Linotype"/>
        </w:rPr>
      </w:pPr>
      <w:r>
        <w:rPr>
          <w:rFonts w:ascii="Palatino Linotype" w:hAnsi="Palatino Linotype"/>
        </w:rPr>
        <w:t>Una vez unidas las mallas de la cabeza y el cuerpo se trabajó en realizar la ropa. Para ello se seleccionaron las caras sobre las cuales iba a estar la ropa, el torso para el caso de la camiseta y las piernas y cintura para el caso del pantalón. Las caras seleccionadas se separaron de la malla y se extruyeron para darles más volumen. Después se ajustaron al cuerpo en forma de la ropa que se quería conseguir y se agregaron detalles como el cinturón. Para que no hubiese problemas a la hora de animar se aplicó el modificador de máscara para ocultar las partes del cuerpo que estuviesen bajo la ropa. De esta manera al moverse la malla, los vértices del cuerpo que sobrepasasen la ropa no se verían.</w:t>
      </w:r>
    </w:p>
    <w:p w14:paraId="7EB5B60F" w14:textId="77777777" w:rsidR="007C4743" w:rsidRDefault="007C4743" w:rsidP="00AF13CB">
      <w:pPr>
        <w:spacing w:line="360" w:lineRule="auto"/>
        <w:ind w:firstLine="340"/>
        <w:jc w:val="both"/>
        <w:rPr>
          <w:rFonts w:ascii="Palatino Linotype" w:hAnsi="Palatino Linotype"/>
        </w:rPr>
      </w:pPr>
      <w:r>
        <w:rPr>
          <w:rFonts w:ascii="Palatino Linotype" w:hAnsi="Palatino Linotype"/>
        </w:rPr>
        <w:lastRenderedPageBreak/>
        <w:t>Con la ropa creada se pasó al pelo. Se intentó modelar varias veces un cabello que quedase bien, pero resulta ser una de las partes más difíciles en el modelado, y más el cabello de mujer. Finalmente se optó por recurrir a modelos de terceros con licencia Creative Commons.</w:t>
      </w:r>
    </w:p>
    <w:p w14:paraId="1C165317" w14:textId="77777777" w:rsidR="007C4743" w:rsidRDefault="007B1861" w:rsidP="00AF13CB">
      <w:pPr>
        <w:spacing w:line="360" w:lineRule="auto"/>
        <w:ind w:firstLine="340"/>
        <w:jc w:val="both"/>
        <w:rPr>
          <w:rFonts w:ascii="Palatino Linotype" w:hAnsi="Palatino Linotype"/>
        </w:rPr>
      </w:pPr>
      <w:r>
        <w:rPr>
          <w:noProof/>
          <w:lang w:eastAsia="es-ES"/>
        </w:rPr>
        <mc:AlternateContent>
          <mc:Choice Requires="wps">
            <w:drawing>
              <wp:anchor distT="0" distB="0" distL="114300" distR="114300" simplePos="0" relativeHeight="251692032" behindDoc="0" locked="0" layoutInCell="1" allowOverlap="1" wp14:anchorId="78350728" wp14:editId="25608B89">
                <wp:simplePos x="0" y="0"/>
                <wp:positionH relativeFrom="column">
                  <wp:posOffset>-346710</wp:posOffset>
                </wp:positionH>
                <wp:positionV relativeFrom="paragraph">
                  <wp:posOffset>4133850</wp:posOffset>
                </wp:positionV>
                <wp:extent cx="6105525" cy="546100"/>
                <wp:effectExtent l="0" t="0" r="0" b="0"/>
                <wp:wrapTight wrapText="bothSides">
                  <wp:wrapPolygon edited="0">
                    <wp:start x="0" y="0"/>
                    <wp:lineTo x="0" y="21600"/>
                    <wp:lineTo x="21600" y="21600"/>
                    <wp:lineTo x="21600" y="0"/>
                  </wp:wrapPolygon>
                </wp:wrapTight>
                <wp:docPr id="25" name="25 Cuadro de texto"/>
                <wp:cNvGraphicFramePr/>
                <a:graphic xmlns:a="http://schemas.openxmlformats.org/drawingml/2006/main">
                  <a:graphicData uri="http://schemas.microsoft.com/office/word/2010/wordprocessingShape">
                    <wps:wsp>
                      <wps:cNvSpPr txBox="1"/>
                      <wps:spPr>
                        <a:xfrm>
                          <a:off x="0" y="0"/>
                          <a:ext cx="6105525" cy="546100"/>
                        </a:xfrm>
                        <a:prstGeom prst="rect">
                          <a:avLst/>
                        </a:prstGeom>
                        <a:solidFill>
                          <a:prstClr val="white"/>
                        </a:solidFill>
                        <a:ln>
                          <a:noFill/>
                        </a:ln>
                        <a:effectLst/>
                      </wps:spPr>
                      <wps:txbx>
                        <w:txbxContent>
                          <w:p w14:paraId="0A5D9D36" w14:textId="480FEDD2" w:rsidR="003451FC" w:rsidRPr="007B1861" w:rsidRDefault="003451FC" w:rsidP="007B1861">
                            <w:pPr>
                              <w:pStyle w:val="Epgrafe"/>
                              <w:jc w:val="center"/>
                              <w:rPr>
                                <w:noProof/>
                                <w:sz w:val="20"/>
                                <w:szCs w:val="20"/>
                              </w:rPr>
                            </w:pPr>
                            <w:bookmarkStart w:id="2376" w:name="_Toc459454774"/>
                            <w:bookmarkStart w:id="2377" w:name="_Toc461038813"/>
                            <w:r w:rsidRPr="007B1861">
                              <w:rPr>
                                <w:sz w:val="20"/>
                                <w:szCs w:val="20"/>
                              </w:rPr>
                              <w:t xml:space="preserve">Figura </w:t>
                            </w:r>
                            <w:r w:rsidRPr="007B1861">
                              <w:rPr>
                                <w:sz w:val="20"/>
                                <w:szCs w:val="20"/>
                              </w:rPr>
                              <w:fldChar w:fldCharType="begin"/>
                            </w:r>
                            <w:r w:rsidRPr="007B1861">
                              <w:rPr>
                                <w:sz w:val="20"/>
                                <w:szCs w:val="20"/>
                              </w:rPr>
                              <w:instrText xml:space="preserve"> SEQ Figura \* ARABIC </w:instrText>
                            </w:r>
                            <w:r w:rsidRPr="007B1861">
                              <w:rPr>
                                <w:sz w:val="20"/>
                                <w:szCs w:val="20"/>
                              </w:rPr>
                              <w:fldChar w:fldCharType="separate"/>
                            </w:r>
                            <w:ins w:id="2378" w:author="root" w:date="2016-09-08T18:43:00Z">
                              <w:r w:rsidR="00E516AC">
                                <w:rPr>
                                  <w:noProof/>
                                  <w:sz w:val="20"/>
                                  <w:szCs w:val="20"/>
                                </w:rPr>
                                <w:t>10</w:t>
                              </w:r>
                            </w:ins>
                            <w:del w:id="2379" w:author="root" w:date="2016-09-02T13:23:00Z">
                              <w:r w:rsidDel="00752828">
                                <w:rPr>
                                  <w:noProof/>
                                  <w:sz w:val="20"/>
                                  <w:szCs w:val="20"/>
                                </w:rPr>
                                <w:delText>12</w:delText>
                              </w:r>
                            </w:del>
                            <w:r w:rsidRPr="007B1861">
                              <w:rPr>
                                <w:sz w:val="20"/>
                                <w:szCs w:val="20"/>
                              </w:rPr>
                              <w:fldChar w:fldCharType="end"/>
                            </w:r>
                            <w:r w:rsidRPr="007B1861">
                              <w:rPr>
                                <w:sz w:val="20"/>
                                <w:szCs w:val="20"/>
                              </w:rPr>
                              <w:t xml:space="preserve"> - Modelo con pelo y ropa</w:t>
                            </w:r>
                            <w:r>
                              <w:rPr>
                                <w:sz w:val="20"/>
                                <w:szCs w:val="20"/>
                              </w:rPr>
                              <w:t>.</w:t>
                            </w:r>
                            <w:r>
                              <w:rPr>
                                <w:sz w:val="20"/>
                                <w:szCs w:val="20"/>
                              </w:rPr>
                              <w:br/>
                              <w:t>Fuente: Propia.</w:t>
                            </w:r>
                            <w:bookmarkEnd w:id="2376"/>
                            <w:bookmarkEnd w:id="2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5 Cuadro de texto" o:spid="_x0000_s1038" type="#_x0000_t202" style="position:absolute;left:0;text-align:left;margin-left:-27.3pt;margin-top:325.5pt;width:480.75pt;height:43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" stroked="f">
                <v:textbox style="mso-fit-shape-to-text:t" inset="0,0,0,0">
                  <w:txbxContent>
                    <w:p w14:paraId="0A5D9D36" w14:textId="480FEDD2" w:rsidR="003451FC" w:rsidRPr="007B1861" w:rsidRDefault="003451FC" w:rsidP="007B1861">
                      <w:pPr>
                        <w:pStyle w:val="Epgrafe"/>
                        <w:jc w:val="center"/>
                        <w:rPr>
                          <w:noProof/>
                          <w:sz w:val="20"/>
                          <w:szCs w:val="20"/>
                        </w:rPr>
                      </w:pPr>
                      <w:bookmarkStart w:id="2380" w:name="_Toc459454774"/>
                      <w:bookmarkStart w:id="2381" w:name="_Toc461038813"/>
                      <w:r w:rsidRPr="007B1861">
                        <w:rPr>
                          <w:sz w:val="20"/>
                          <w:szCs w:val="20"/>
                        </w:rPr>
                        <w:t xml:space="preserve">Figura </w:t>
                      </w:r>
                      <w:r w:rsidRPr="007B1861">
                        <w:rPr>
                          <w:sz w:val="20"/>
                          <w:szCs w:val="20"/>
                        </w:rPr>
                        <w:fldChar w:fldCharType="begin"/>
                      </w:r>
                      <w:r w:rsidRPr="007B1861">
                        <w:rPr>
                          <w:sz w:val="20"/>
                          <w:szCs w:val="20"/>
                        </w:rPr>
                        <w:instrText xml:space="preserve"> SEQ Figura \* ARABIC </w:instrText>
                      </w:r>
                      <w:r w:rsidRPr="007B1861">
                        <w:rPr>
                          <w:sz w:val="20"/>
                          <w:szCs w:val="20"/>
                        </w:rPr>
                        <w:fldChar w:fldCharType="separate"/>
                      </w:r>
                      <w:ins w:id="2382" w:author="root" w:date="2016-09-08T18:43:00Z">
                        <w:r w:rsidR="00E516AC">
                          <w:rPr>
                            <w:noProof/>
                            <w:sz w:val="20"/>
                            <w:szCs w:val="20"/>
                          </w:rPr>
                          <w:t>10</w:t>
                        </w:r>
                      </w:ins>
                      <w:del w:id="2383" w:author="root" w:date="2016-09-02T13:23:00Z">
                        <w:r w:rsidDel="00752828">
                          <w:rPr>
                            <w:noProof/>
                            <w:sz w:val="20"/>
                            <w:szCs w:val="20"/>
                          </w:rPr>
                          <w:delText>12</w:delText>
                        </w:r>
                      </w:del>
                      <w:r w:rsidRPr="007B1861">
                        <w:rPr>
                          <w:sz w:val="20"/>
                          <w:szCs w:val="20"/>
                        </w:rPr>
                        <w:fldChar w:fldCharType="end"/>
                      </w:r>
                      <w:r w:rsidRPr="007B1861">
                        <w:rPr>
                          <w:sz w:val="20"/>
                          <w:szCs w:val="20"/>
                        </w:rPr>
                        <w:t xml:space="preserve"> - Modelo con pelo y ropa</w:t>
                      </w:r>
                      <w:r>
                        <w:rPr>
                          <w:sz w:val="20"/>
                          <w:szCs w:val="20"/>
                        </w:rPr>
                        <w:t>.</w:t>
                      </w:r>
                      <w:r>
                        <w:rPr>
                          <w:sz w:val="20"/>
                          <w:szCs w:val="20"/>
                        </w:rPr>
                        <w:br/>
                        <w:t>Fuente: Propia.</w:t>
                      </w:r>
                      <w:bookmarkEnd w:id="2380"/>
                      <w:bookmarkEnd w:id="2381"/>
                    </w:p>
                  </w:txbxContent>
                </v:textbox>
                <w10:wrap type="tight"/>
              </v:shape>
            </w:pict>
          </mc:Fallback>
        </mc:AlternateContent>
      </w:r>
      <w:r>
        <w:rPr>
          <w:rFonts w:ascii="Palatino Linotype" w:hAnsi="Palatino Linotype"/>
          <w:noProof/>
          <w:lang w:eastAsia="es-ES"/>
        </w:rPr>
        <w:drawing>
          <wp:anchor distT="0" distB="0" distL="114300" distR="114300" simplePos="0" relativeHeight="251689984" behindDoc="1" locked="0" layoutInCell="1" allowOverlap="1" wp14:anchorId="03D5BFF2" wp14:editId="3A314ABB">
            <wp:simplePos x="0" y="0"/>
            <wp:positionH relativeFrom="column">
              <wp:posOffset>-346710</wp:posOffset>
            </wp:positionH>
            <wp:positionV relativeFrom="paragraph">
              <wp:posOffset>642620</wp:posOffset>
            </wp:positionV>
            <wp:extent cx="6105525" cy="3434080"/>
            <wp:effectExtent l="0" t="0" r="9525" b="0"/>
            <wp:wrapTight wrapText="bothSides">
              <wp:wrapPolygon edited="0">
                <wp:start x="0" y="0"/>
                <wp:lineTo x="0" y="21448"/>
                <wp:lineTo x="21566" y="21448"/>
                <wp:lineTo x="21566" y="0"/>
                <wp:lineTo x="0" y="0"/>
              </wp:wrapPolygon>
            </wp:wrapTight>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2-2.jpg"/>
                    <pic:cNvPicPr/>
                  </pic:nvPicPr>
                  <pic:blipFill>
                    <a:blip r:embed="rId25">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14:sizeRelH relativeFrom="page">
              <wp14:pctWidth>0</wp14:pctWidth>
            </wp14:sizeRelH>
            <wp14:sizeRelV relativeFrom="page">
              <wp14:pctHeight>0</wp14:pctHeight>
            </wp14:sizeRelV>
          </wp:anchor>
        </w:drawing>
      </w:r>
      <w:r w:rsidR="007C4743">
        <w:rPr>
          <w:rFonts w:ascii="Palatino Linotype" w:hAnsi="Palatino Linotype"/>
        </w:rPr>
        <w:t xml:space="preserve">Con el cabello añadido se separaron los vértices en grupos y se colorearon para </w:t>
      </w:r>
      <w:r>
        <w:rPr>
          <w:rFonts w:ascii="Palatino Linotype" w:hAnsi="Palatino Linotype"/>
        </w:rPr>
        <w:t>que fuese más fácil su identificación y la texturización.</w:t>
      </w:r>
    </w:p>
    <w:p w14:paraId="1F7E53BA" w14:textId="53707D18" w:rsidR="007B1861" w:rsidRDefault="006276BC" w:rsidP="00AF13CB">
      <w:pPr>
        <w:spacing w:line="360" w:lineRule="auto"/>
        <w:ind w:firstLine="340"/>
        <w:jc w:val="both"/>
        <w:rPr>
          <w:rFonts w:ascii="Palatino Linotype" w:hAnsi="Palatino Linotype"/>
        </w:rPr>
      </w:pPr>
      <w:r>
        <w:rPr>
          <w:rFonts w:ascii="Palatino Linotype" w:hAnsi="Palatino Linotype"/>
        </w:rPr>
        <w:t xml:space="preserve">El último paso fue el texturizado. Añadir texturas de forma correcta puede dar una sensación de realismo enorme, aunque el modelado no esté del todo pulido. Para texturizar </w:t>
      </w:r>
      <w:r w:rsidR="00236565">
        <w:rPr>
          <w:rFonts w:ascii="Palatino Linotype" w:hAnsi="Palatino Linotype"/>
        </w:rPr>
        <w:t xml:space="preserve">se usó el método </w:t>
      </w:r>
      <w:r w:rsidR="00236565" w:rsidRPr="00236565">
        <w:rPr>
          <w:rFonts w:ascii="Palatino Linotype" w:hAnsi="Palatino Linotype"/>
        </w:rPr>
        <w:t>UV Mapping</w:t>
      </w:r>
      <w:r w:rsidR="00236565">
        <w:rPr>
          <w:rFonts w:ascii="Palatino Linotype" w:hAnsi="Palatino Linotype"/>
        </w:rPr>
        <w:t xml:space="preserve"> que crea una imagen 2D con toda la malla la cual tiene referencias al modelo 3D, por lo tanto lo que se coloque encima del 2D se traducirá a la posición real del vértice en 3D. P</w:t>
      </w:r>
      <w:r>
        <w:rPr>
          <w:rFonts w:ascii="Palatino Linotype" w:hAnsi="Palatino Linotype"/>
        </w:rPr>
        <w:t xml:space="preserve">rimero hay que colocar la malla 3D en un plano 2D, este proceso se denomina </w:t>
      </w:r>
      <w:r w:rsidRPr="006276BC">
        <w:rPr>
          <w:rFonts w:ascii="Palatino Linotype" w:hAnsi="Palatino Linotype"/>
          <w:i/>
        </w:rPr>
        <w:t>unwrap</w:t>
      </w:r>
      <w:r>
        <w:rPr>
          <w:rFonts w:ascii="Palatino Linotype" w:hAnsi="Palatino Linotype"/>
        </w:rPr>
        <w:t xml:space="preserve"> y el resultado es parecido a aplastar la malla contra un plano. Para que el </w:t>
      </w:r>
      <w:r w:rsidRPr="00002D09">
        <w:rPr>
          <w:rFonts w:ascii="Palatino Linotype" w:hAnsi="Palatino Linotype"/>
          <w:i/>
          <w:rPrChange w:id="2384" w:author="root" w:date="2016-09-02T12:20:00Z">
            <w:rPr>
              <w:rFonts w:ascii="Palatino Linotype" w:hAnsi="Palatino Linotype"/>
            </w:rPr>
          </w:rPrChange>
        </w:rPr>
        <w:t>unwrap</w:t>
      </w:r>
      <w:r>
        <w:rPr>
          <w:rFonts w:ascii="Palatino Linotype" w:hAnsi="Palatino Linotype"/>
        </w:rPr>
        <w:t xml:space="preserve"> se haga de manera correcta hay que indicarle a Blender los puntos de corte, ya que resulta imposible aplastar una esfera en un plano de manera que se vean todas sus caras sin hacerle un corte a la espera.</w:t>
      </w:r>
    </w:p>
    <w:p w14:paraId="4C5ECD27" w14:textId="77777777" w:rsidR="004C19FD" w:rsidRDefault="006276BC" w:rsidP="00AF13CB">
      <w:pPr>
        <w:spacing w:line="360" w:lineRule="auto"/>
        <w:ind w:firstLine="340"/>
        <w:jc w:val="both"/>
        <w:rPr>
          <w:rFonts w:ascii="Palatino Linotype" w:hAnsi="Palatino Linotype"/>
        </w:rPr>
      </w:pPr>
      <w:r>
        <w:rPr>
          <w:rFonts w:ascii="Palatino Linotype" w:hAnsi="Palatino Linotype"/>
        </w:rPr>
        <w:lastRenderedPageBreak/>
        <w:t xml:space="preserve">Por lo tanto el primer paso llevado a cabo en el texturizado fue marcar las costuras en los puntos adecuados teniendo en cuenta que depende de lo bien que salga el </w:t>
      </w:r>
      <w:r w:rsidRPr="00002D09">
        <w:rPr>
          <w:rFonts w:ascii="Palatino Linotype" w:hAnsi="Palatino Linotype"/>
          <w:i/>
          <w:rPrChange w:id="2385" w:author="root" w:date="2016-09-02T12:20:00Z">
            <w:rPr>
              <w:rFonts w:ascii="Palatino Linotype" w:hAnsi="Palatino Linotype"/>
            </w:rPr>
          </w:rPrChange>
        </w:rPr>
        <w:t>unwrap</w:t>
      </w:r>
      <w:r>
        <w:rPr>
          <w:rFonts w:ascii="Palatino Linotype" w:hAnsi="Palatino Linotype"/>
        </w:rPr>
        <w:t xml:space="preserve"> será más sencillo o trabajoso texturizar después. Una vez con las costuras marcadas se procede al </w:t>
      </w:r>
      <w:r w:rsidRPr="00002D09">
        <w:rPr>
          <w:rFonts w:ascii="Palatino Linotype" w:hAnsi="Palatino Linotype"/>
          <w:i/>
          <w:rPrChange w:id="2386" w:author="root" w:date="2016-09-02T12:20:00Z">
            <w:rPr>
              <w:rFonts w:ascii="Palatino Linotype" w:hAnsi="Palatino Linotype"/>
            </w:rPr>
          </w:rPrChange>
        </w:rPr>
        <w:t>unwr</w:t>
      </w:r>
      <w:r w:rsidR="00236565" w:rsidRPr="00002D09">
        <w:rPr>
          <w:rFonts w:ascii="Palatino Linotype" w:hAnsi="Palatino Linotype"/>
          <w:i/>
          <w:rPrChange w:id="2387" w:author="root" w:date="2016-09-02T12:20:00Z">
            <w:rPr>
              <w:rFonts w:ascii="Palatino Linotype" w:hAnsi="Palatino Linotype"/>
            </w:rPr>
          </w:rPrChange>
        </w:rPr>
        <w:t>ap</w:t>
      </w:r>
      <w:r w:rsidR="00236565">
        <w:rPr>
          <w:rFonts w:ascii="Palatino Linotype" w:hAnsi="Palatino Linotype"/>
        </w:rPr>
        <w:t>.</w:t>
      </w:r>
      <w:r>
        <w:rPr>
          <w:rFonts w:ascii="Palatino Linotype" w:hAnsi="Palatino Linotype"/>
        </w:rPr>
        <w:t xml:space="preserve"> </w:t>
      </w:r>
    </w:p>
    <w:p w14:paraId="6BF12F0D" w14:textId="77777777" w:rsidR="004C19FD" w:rsidRDefault="004C19FD" w:rsidP="00AF13CB">
      <w:pPr>
        <w:spacing w:line="360" w:lineRule="auto"/>
        <w:ind w:firstLine="340"/>
        <w:jc w:val="both"/>
        <w:rPr>
          <w:rFonts w:ascii="Palatino Linotype" w:hAnsi="Palatino Linotype"/>
        </w:rPr>
      </w:pPr>
      <w:r>
        <w:rPr>
          <w:rFonts w:ascii="Palatino Linotype" w:hAnsi="Palatino Linotype"/>
          <w:noProof/>
          <w:lang w:eastAsia="es-ES"/>
        </w:rPr>
        <w:drawing>
          <wp:anchor distT="0" distB="0" distL="114300" distR="114300" simplePos="0" relativeHeight="251693056" behindDoc="1" locked="0" layoutInCell="1" allowOverlap="1" wp14:anchorId="100CBB08" wp14:editId="536FE63D">
            <wp:simplePos x="0" y="0"/>
            <wp:positionH relativeFrom="column">
              <wp:posOffset>215265</wp:posOffset>
            </wp:positionH>
            <wp:positionV relativeFrom="paragraph">
              <wp:posOffset>4445</wp:posOffset>
            </wp:positionV>
            <wp:extent cx="4981575" cy="4981575"/>
            <wp:effectExtent l="0" t="0" r="9525" b="9525"/>
            <wp:wrapTight wrapText="bothSides">
              <wp:wrapPolygon edited="0">
                <wp:start x="11399" y="0"/>
                <wp:lineTo x="3634" y="0"/>
                <wp:lineTo x="165" y="413"/>
                <wp:lineTo x="0" y="1900"/>
                <wp:lineTo x="0" y="4460"/>
                <wp:lineTo x="1487" y="5286"/>
                <wp:lineTo x="413" y="6112"/>
                <wp:lineTo x="248" y="6938"/>
                <wp:lineTo x="248" y="7517"/>
                <wp:lineTo x="413" y="7930"/>
                <wp:lineTo x="0" y="9251"/>
                <wp:lineTo x="0" y="12638"/>
                <wp:lineTo x="1404" y="13216"/>
                <wp:lineTo x="3056" y="13216"/>
                <wp:lineTo x="826" y="14042"/>
                <wp:lineTo x="0" y="14455"/>
                <wp:lineTo x="0" y="14868"/>
                <wp:lineTo x="661" y="15859"/>
                <wp:lineTo x="826" y="17181"/>
                <wp:lineTo x="0" y="18502"/>
                <wp:lineTo x="0" y="19163"/>
                <wp:lineTo x="2148" y="19824"/>
                <wp:lineTo x="4791" y="21559"/>
                <wp:lineTo x="14207" y="21559"/>
                <wp:lineTo x="21559" y="21559"/>
                <wp:lineTo x="21559" y="16190"/>
                <wp:lineTo x="21063" y="16024"/>
                <wp:lineTo x="21559" y="15611"/>
                <wp:lineTo x="21559" y="6030"/>
                <wp:lineTo x="21146" y="5286"/>
                <wp:lineTo x="21559" y="4047"/>
                <wp:lineTo x="21559" y="0"/>
                <wp:lineTo x="12142" y="0"/>
                <wp:lineTo x="11399" y="0"/>
              </wp:wrapPolygon>
            </wp:wrapTight>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erpoUnwraping.png"/>
                    <pic:cNvPicPr/>
                  </pic:nvPicPr>
                  <pic:blipFill>
                    <a:blip r:embed="rId26">
                      <a:extLst>
                        <a:ext uri="{28A0092B-C50C-407E-A947-70E740481C1C}">
                          <a14:useLocalDpi xmlns:a14="http://schemas.microsoft.com/office/drawing/2010/main" val="0"/>
                        </a:ext>
                      </a:extLst>
                    </a:blip>
                    <a:stretch>
                      <a:fillRect/>
                    </a:stretch>
                  </pic:blipFill>
                  <pic:spPr>
                    <a:xfrm>
                      <a:off x="0" y="0"/>
                      <a:ext cx="4981575" cy="4981575"/>
                    </a:xfrm>
                    <a:prstGeom prst="rect">
                      <a:avLst/>
                    </a:prstGeom>
                  </pic:spPr>
                </pic:pic>
              </a:graphicData>
            </a:graphic>
            <wp14:sizeRelH relativeFrom="page">
              <wp14:pctWidth>0</wp14:pctWidth>
            </wp14:sizeRelH>
            <wp14:sizeRelV relativeFrom="page">
              <wp14:pctHeight>0</wp14:pctHeight>
            </wp14:sizeRelV>
          </wp:anchor>
        </w:drawing>
      </w:r>
    </w:p>
    <w:p w14:paraId="1EA6F66B" w14:textId="77777777" w:rsidR="004C19FD" w:rsidRDefault="004C19FD" w:rsidP="00AF13CB">
      <w:pPr>
        <w:spacing w:line="360" w:lineRule="auto"/>
        <w:ind w:firstLine="340"/>
        <w:jc w:val="both"/>
        <w:rPr>
          <w:rFonts w:ascii="Palatino Linotype" w:hAnsi="Palatino Linotype"/>
        </w:rPr>
      </w:pPr>
    </w:p>
    <w:p w14:paraId="0648218B" w14:textId="77777777" w:rsidR="004C19FD" w:rsidRDefault="004C19FD" w:rsidP="00AF13CB">
      <w:pPr>
        <w:spacing w:line="360" w:lineRule="auto"/>
        <w:ind w:firstLine="340"/>
        <w:jc w:val="both"/>
        <w:rPr>
          <w:rFonts w:ascii="Palatino Linotype" w:hAnsi="Palatino Linotype"/>
        </w:rPr>
      </w:pPr>
    </w:p>
    <w:p w14:paraId="183B8D97" w14:textId="77777777" w:rsidR="004C19FD" w:rsidRDefault="004C19FD" w:rsidP="00AF13CB">
      <w:pPr>
        <w:spacing w:line="360" w:lineRule="auto"/>
        <w:ind w:firstLine="340"/>
        <w:jc w:val="both"/>
        <w:rPr>
          <w:rFonts w:ascii="Palatino Linotype" w:hAnsi="Palatino Linotype"/>
        </w:rPr>
      </w:pPr>
    </w:p>
    <w:p w14:paraId="3FB3A742" w14:textId="77777777" w:rsidR="004C19FD" w:rsidRDefault="004C19FD" w:rsidP="00AF13CB">
      <w:pPr>
        <w:spacing w:line="360" w:lineRule="auto"/>
        <w:ind w:firstLine="340"/>
        <w:jc w:val="both"/>
        <w:rPr>
          <w:rFonts w:ascii="Palatino Linotype" w:hAnsi="Palatino Linotype"/>
        </w:rPr>
      </w:pPr>
    </w:p>
    <w:p w14:paraId="6A245ACD" w14:textId="77777777" w:rsidR="004C19FD" w:rsidRDefault="004C19FD" w:rsidP="00AF13CB">
      <w:pPr>
        <w:spacing w:line="360" w:lineRule="auto"/>
        <w:ind w:firstLine="340"/>
        <w:jc w:val="both"/>
        <w:rPr>
          <w:rFonts w:ascii="Palatino Linotype" w:hAnsi="Palatino Linotype"/>
        </w:rPr>
      </w:pPr>
    </w:p>
    <w:p w14:paraId="0FBC63C9" w14:textId="77777777" w:rsidR="004C19FD" w:rsidRDefault="004C19FD" w:rsidP="00AF13CB">
      <w:pPr>
        <w:spacing w:line="360" w:lineRule="auto"/>
        <w:ind w:firstLine="340"/>
        <w:jc w:val="both"/>
        <w:rPr>
          <w:rFonts w:ascii="Palatino Linotype" w:hAnsi="Palatino Linotype"/>
        </w:rPr>
      </w:pPr>
    </w:p>
    <w:p w14:paraId="494CCC6B" w14:textId="77777777" w:rsidR="004C19FD" w:rsidRDefault="004C19FD" w:rsidP="004C19FD">
      <w:pPr>
        <w:spacing w:line="360" w:lineRule="auto"/>
        <w:jc w:val="both"/>
        <w:rPr>
          <w:rFonts w:ascii="Palatino Linotype" w:hAnsi="Palatino Linotype"/>
        </w:rPr>
      </w:pPr>
      <w:r>
        <w:rPr>
          <w:noProof/>
          <w:lang w:eastAsia="es-ES"/>
        </w:rPr>
        <mc:AlternateContent>
          <mc:Choice Requires="wps">
            <w:drawing>
              <wp:anchor distT="0" distB="0" distL="114300" distR="114300" simplePos="0" relativeHeight="251695104" behindDoc="0" locked="0" layoutInCell="1" allowOverlap="1" wp14:anchorId="06E0A52E" wp14:editId="732D8237">
                <wp:simplePos x="0" y="0"/>
                <wp:positionH relativeFrom="column">
                  <wp:posOffset>215265</wp:posOffset>
                </wp:positionH>
                <wp:positionV relativeFrom="paragraph">
                  <wp:posOffset>292100</wp:posOffset>
                </wp:positionV>
                <wp:extent cx="5400040" cy="546100"/>
                <wp:effectExtent l="0" t="0" r="0" b="6350"/>
                <wp:wrapTight wrapText="bothSides">
                  <wp:wrapPolygon edited="0">
                    <wp:start x="0" y="0"/>
                    <wp:lineTo x="0" y="21098"/>
                    <wp:lineTo x="21488" y="21098"/>
                    <wp:lineTo x="21488" y="0"/>
                    <wp:lineTo x="0" y="0"/>
                  </wp:wrapPolygon>
                </wp:wrapTight>
                <wp:docPr id="27" name="27 Cuadro de texto"/>
                <wp:cNvGraphicFramePr/>
                <a:graphic xmlns:a="http://schemas.openxmlformats.org/drawingml/2006/main">
                  <a:graphicData uri="http://schemas.microsoft.com/office/word/2010/wordprocessingShape">
                    <wps:wsp>
                      <wps:cNvSpPr txBox="1"/>
                      <wps:spPr>
                        <a:xfrm>
                          <a:off x="0" y="0"/>
                          <a:ext cx="5400040" cy="546100"/>
                        </a:xfrm>
                        <a:prstGeom prst="rect">
                          <a:avLst/>
                        </a:prstGeom>
                        <a:solidFill>
                          <a:prstClr val="white"/>
                        </a:solidFill>
                        <a:ln>
                          <a:noFill/>
                        </a:ln>
                        <a:effectLst/>
                      </wps:spPr>
                      <wps:txbx>
                        <w:txbxContent>
                          <w:p w14:paraId="699FA01B" w14:textId="1D7BED78" w:rsidR="003451FC" w:rsidRPr="004C19FD" w:rsidRDefault="003451FC" w:rsidP="004C19FD">
                            <w:pPr>
                              <w:pStyle w:val="Epgrafe"/>
                              <w:jc w:val="center"/>
                              <w:rPr>
                                <w:noProof/>
                                <w:sz w:val="20"/>
                                <w:szCs w:val="20"/>
                              </w:rPr>
                            </w:pPr>
                            <w:bookmarkStart w:id="2388" w:name="_Toc459454775"/>
                            <w:bookmarkStart w:id="2389" w:name="_Toc461038814"/>
                            <w:r w:rsidRPr="004C19FD">
                              <w:rPr>
                                <w:sz w:val="20"/>
                                <w:szCs w:val="20"/>
                              </w:rPr>
                              <w:t xml:space="preserve">Figura </w:t>
                            </w:r>
                            <w:r w:rsidRPr="004C19FD">
                              <w:rPr>
                                <w:sz w:val="20"/>
                                <w:szCs w:val="20"/>
                              </w:rPr>
                              <w:fldChar w:fldCharType="begin"/>
                            </w:r>
                            <w:r w:rsidRPr="004C19FD">
                              <w:rPr>
                                <w:sz w:val="20"/>
                                <w:szCs w:val="20"/>
                              </w:rPr>
                              <w:instrText xml:space="preserve"> SEQ Figura \* ARABIC </w:instrText>
                            </w:r>
                            <w:r w:rsidRPr="004C19FD">
                              <w:rPr>
                                <w:sz w:val="20"/>
                                <w:szCs w:val="20"/>
                              </w:rPr>
                              <w:fldChar w:fldCharType="separate"/>
                            </w:r>
                            <w:ins w:id="2390" w:author="root" w:date="2016-09-08T18:43:00Z">
                              <w:r w:rsidR="00E516AC">
                                <w:rPr>
                                  <w:noProof/>
                                  <w:sz w:val="20"/>
                                  <w:szCs w:val="20"/>
                                </w:rPr>
                                <w:t>11</w:t>
                              </w:r>
                            </w:ins>
                            <w:del w:id="2391" w:author="root" w:date="2016-09-02T13:23:00Z">
                              <w:r w:rsidDel="00752828">
                                <w:rPr>
                                  <w:noProof/>
                                  <w:sz w:val="20"/>
                                  <w:szCs w:val="20"/>
                                </w:rPr>
                                <w:delText>13</w:delText>
                              </w:r>
                            </w:del>
                            <w:r w:rsidRPr="004C19FD">
                              <w:rPr>
                                <w:sz w:val="20"/>
                                <w:szCs w:val="20"/>
                              </w:rPr>
                              <w:fldChar w:fldCharType="end"/>
                            </w:r>
                            <w:r w:rsidRPr="004C19FD">
                              <w:rPr>
                                <w:sz w:val="20"/>
                                <w:szCs w:val="20"/>
                              </w:rPr>
                              <w:t xml:space="preserve"> - </w:t>
                            </w:r>
                            <w:r w:rsidRPr="00002D09">
                              <w:rPr>
                                <w:sz w:val="20"/>
                                <w:szCs w:val="20"/>
                              </w:rPr>
                              <w:t>Unwrap</w:t>
                            </w:r>
                            <w:r w:rsidRPr="004C19FD">
                              <w:rPr>
                                <w:sz w:val="20"/>
                                <w:szCs w:val="20"/>
                              </w:rPr>
                              <w:t xml:space="preserve"> de la malla sin texturizar</w:t>
                            </w:r>
                            <w:r>
                              <w:rPr>
                                <w:sz w:val="20"/>
                                <w:szCs w:val="20"/>
                              </w:rPr>
                              <w:t>.</w:t>
                            </w:r>
                            <w:r>
                              <w:rPr>
                                <w:sz w:val="20"/>
                                <w:szCs w:val="20"/>
                              </w:rPr>
                              <w:br/>
                              <w:t>Fuente: Propia.</w:t>
                            </w:r>
                            <w:bookmarkEnd w:id="2388"/>
                            <w:bookmarkEnd w:id="2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7 Cuadro de texto" o:spid="_x0000_s1039" type="#_x0000_t202" style="position:absolute;left:0;text-align:left;margin-left:16.95pt;margin-top:23pt;width:425.2pt;height:43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" stroked="f">
                <v:textbox style="mso-fit-shape-to-text:t" inset="0,0,0,0">
                  <w:txbxContent>
                    <w:p w14:paraId="699FA01B" w14:textId="1D7BED78" w:rsidR="003451FC" w:rsidRPr="004C19FD" w:rsidRDefault="003451FC" w:rsidP="004C19FD">
                      <w:pPr>
                        <w:pStyle w:val="Epgrafe"/>
                        <w:jc w:val="center"/>
                        <w:rPr>
                          <w:noProof/>
                          <w:sz w:val="20"/>
                          <w:szCs w:val="20"/>
                        </w:rPr>
                      </w:pPr>
                      <w:bookmarkStart w:id="2392" w:name="_Toc459454775"/>
                      <w:bookmarkStart w:id="2393" w:name="_Toc461038814"/>
                      <w:r w:rsidRPr="004C19FD">
                        <w:rPr>
                          <w:sz w:val="20"/>
                          <w:szCs w:val="20"/>
                        </w:rPr>
                        <w:t xml:space="preserve">Figura </w:t>
                      </w:r>
                      <w:r w:rsidRPr="004C19FD">
                        <w:rPr>
                          <w:sz w:val="20"/>
                          <w:szCs w:val="20"/>
                        </w:rPr>
                        <w:fldChar w:fldCharType="begin"/>
                      </w:r>
                      <w:r w:rsidRPr="004C19FD">
                        <w:rPr>
                          <w:sz w:val="20"/>
                          <w:szCs w:val="20"/>
                        </w:rPr>
                        <w:instrText xml:space="preserve"> SEQ Figura \* ARABIC </w:instrText>
                      </w:r>
                      <w:r w:rsidRPr="004C19FD">
                        <w:rPr>
                          <w:sz w:val="20"/>
                          <w:szCs w:val="20"/>
                        </w:rPr>
                        <w:fldChar w:fldCharType="separate"/>
                      </w:r>
                      <w:ins w:id="2394" w:author="root" w:date="2016-09-08T18:43:00Z">
                        <w:r w:rsidR="00E516AC">
                          <w:rPr>
                            <w:noProof/>
                            <w:sz w:val="20"/>
                            <w:szCs w:val="20"/>
                          </w:rPr>
                          <w:t>11</w:t>
                        </w:r>
                      </w:ins>
                      <w:del w:id="2395" w:author="root" w:date="2016-09-02T13:23:00Z">
                        <w:r w:rsidDel="00752828">
                          <w:rPr>
                            <w:noProof/>
                            <w:sz w:val="20"/>
                            <w:szCs w:val="20"/>
                          </w:rPr>
                          <w:delText>13</w:delText>
                        </w:r>
                      </w:del>
                      <w:r w:rsidRPr="004C19FD">
                        <w:rPr>
                          <w:sz w:val="20"/>
                          <w:szCs w:val="20"/>
                        </w:rPr>
                        <w:fldChar w:fldCharType="end"/>
                      </w:r>
                      <w:r w:rsidRPr="004C19FD">
                        <w:rPr>
                          <w:sz w:val="20"/>
                          <w:szCs w:val="20"/>
                        </w:rPr>
                        <w:t xml:space="preserve"> - </w:t>
                      </w:r>
                      <w:r w:rsidRPr="00002D09">
                        <w:rPr>
                          <w:sz w:val="20"/>
                          <w:szCs w:val="20"/>
                        </w:rPr>
                        <w:t>Unwrap</w:t>
                      </w:r>
                      <w:r w:rsidRPr="004C19FD">
                        <w:rPr>
                          <w:sz w:val="20"/>
                          <w:szCs w:val="20"/>
                        </w:rPr>
                        <w:t xml:space="preserve"> de la malla sin texturizar</w:t>
                      </w:r>
                      <w:r>
                        <w:rPr>
                          <w:sz w:val="20"/>
                          <w:szCs w:val="20"/>
                        </w:rPr>
                        <w:t>.</w:t>
                      </w:r>
                      <w:r>
                        <w:rPr>
                          <w:sz w:val="20"/>
                          <w:szCs w:val="20"/>
                        </w:rPr>
                        <w:br/>
                        <w:t>Fuente: Propia.</w:t>
                      </w:r>
                      <w:bookmarkEnd w:id="2392"/>
                      <w:bookmarkEnd w:id="2393"/>
                    </w:p>
                  </w:txbxContent>
                </v:textbox>
                <w10:wrap type="tight"/>
              </v:shape>
            </w:pict>
          </mc:Fallback>
        </mc:AlternateContent>
      </w:r>
    </w:p>
    <w:p w14:paraId="224AF9C4" w14:textId="77777777" w:rsidR="006276BC" w:rsidRDefault="006276BC" w:rsidP="00AF13CB">
      <w:pPr>
        <w:spacing w:line="360" w:lineRule="auto"/>
        <w:ind w:firstLine="340"/>
        <w:jc w:val="both"/>
        <w:rPr>
          <w:rFonts w:ascii="Palatino Linotype" w:hAnsi="Palatino Linotype"/>
        </w:rPr>
      </w:pPr>
      <w:r>
        <w:rPr>
          <w:rFonts w:ascii="Palatino Linotype" w:hAnsi="Palatino Linotype"/>
        </w:rPr>
        <w:t xml:space="preserve">Con el </w:t>
      </w:r>
      <w:r w:rsidRPr="00002D09">
        <w:rPr>
          <w:rFonts w:ascii="Palatino Linotype" w:hAnsi="Palatino Linotype"/>
          <w:i/>
          <w:rPrChange w:id="2396" w:author="root" w:date="2016-09-02T12:20:00Z">
            <w:rPr>
              <w:rFonts w:ascii="Palatino Linotype" w:hAnsi="Palatino Linotype"/>
            </w:rPr>
          </w:rPrChange>
        </w:rPr>
        <w:t>unwrap</w:t>
      </w:r>
      <w:r>
        <w:rPr>
          <w:rFonts w:ascii="Palatino Linotype" w:hAnsi="Palatino Linotype"/>
        </w:rPr>
        <w:t xml:space="preserve"> ya hecho el próximo paso es colocar las texturas encima</w:t>
      </w:r>
      <w:r w:rsidR="004C19FD">
        <w:rPr>
          <w:rFonts w:ascii="Palatino Linotype" w:hAnsi="Palatino Linotype"/>
        </w:rPr>
        <w:t xml:space="preserve"> con un editor de imágenes</w:t>
      </w:r>
      <w:r>
        <w:rPr>
          <w:rFonts w:ascii="Palatino Linotype" w:hAnsi="Palatino Linotype"/>
        </w:rPr>
        <w:t>.</w:t>
      </w:r>
      <w:r w:rsidR="00962E95">
        <w:rPr>
          <w:rFonts w:ascii="Palatino Linotype" w:hAnsi="Palatino Linotype"/>
        </w:rPr>
        <w:t xml:space="preserve"> </w:t>
      </w:r>
      <w:r w:rsidR="00962E95" w:rsidRPr="00962E95">
        <w:rPr>
          <w:rFonts w:ascii="Palatino Linotype" w:hAnsi="Palatino Linotype"/>
        </w:rPr>
        <w:t>Después de eso simplemente hay que asignarle la textura al material del personaje y automáticamente los vértices en 3D se colorearán igual que los del plano en 2D.</w:t>
      </w:r>
    </w:p>
    <w:p w14:paraId="315CA653" w14:textId="77777777" w:rsidR="006276BC" w:rsidRPr="006276BC" w:rsidRDefault="00962E95" w:rsidP="00AF13CB">
      <w:pPr>
        <w:spacing w:line="360" w:lineRule="auto"/>
        <w:ind w:firstLine="340"/>
        <w:jc w:val="both"/>
        <w:rPr>
          <w:rFonts w:ascii="Palatino Linotype" w:hAnsi="Palatino Linotype"/>
        </w:rPr>
      </w:pPr>
      <w:r>
        <w:rPr>
          <w:rFonts w:ascii="Palatino Linotype" w:hAnsi="Palatino Linotype"/>
          <w:noProof/>
          <w:lang w:eastAsia="es-ES"/>
        </w:rPr>
        <w:lastRenderedPageBreak/>
        <w:drawing>
          <wp:anchor distT="0" distB="0" distL="114300" distR="114300" simplePos="0" relativeHeight="251696128" behindDoc="1" locked="0" layoutInCell="1" allowOverlap="1" wp14:anchorId="33E97423" wp14:editId="1E193BCF">
            <wp:simplePos x="0" y="0"/>
            <wp:positionH relativeFrom="column">
              <wp:posOffset>786765</wp:posOffset>
            </wp:positionH>
            <wp:positionV relativeFrom="paragraph">
              <wp:posOffset>-242570</wp:posOffset>
            </wp:positionV>
            <wp:extent cx="3876675" cy="3876675"/>
            <wp:effectExtent l="0" t="0" r="9525" b="9525"/>
            <wp:wrapTight wrapText="bothSides">
              <wp:wrapPolygon edited="0">
                <wp:start x="0" y="0"/>
                <wp:lineTo x="0" y="21547"/>
                <wp:lineTo x="21547" y="21547"/>
                <wp:lineTo x="21547" y="0"/>
                <wp:lineTo x="0" y="0"/>
              </wp:wrapPolygon>
            </wp:wrapTight>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erpoTextur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76675" cy="3876675"/>
                    </a:xfrm>
                    <a:prstGeom prst="rect">
                      <a:avLst/>
                    </a:prstGeom>
                  </pic:spPr>
                </pic:pic>
              </a:graphicData>
            </a:graphic>
            <wp14:sizeRelH relativeFrom="page">
              <wp14:pctWidth>0</wp14:pctWidth>
            </wp14:sizeRelH>
            <wp14:sizeRelV relativeFrom="page">
              <wp14:pctHeight>0</wp14:pctHeight>
            </wp14:sizeRelV>
          </wp:anchor>
        </w:drawing>
      </w:r>
    </w:p>
    <w:p w14:paraId="4A659AFD" w14:textId="77777777" w:rsidR="004C005C" w:rsidRDefault="004C005C" w:rsidP="00AF13CB">
      <w:pPr>
        <w:spacing w:line="360" w:lineRule="auto"/>
        <w:ind w:firstLine="340"/>
        <w:jc w:val="both"/>
        <w:rPr>
          <w:rFonts w:ascii="Palatino Linotype" w:hAnsi="Palatino Linotype"/>
        </w:rPr>
      </w:pPr>
    </w:p>
    <w:p w14:paraId="36F7B7C6" w14:textId="77777777" w:rsidR="004C005C" w:rsidRDefault="004C005C" w:rsidP="00AF13CB">
      <w:pPr>
        <w:spacing w:line="360" w:lineRule="auto"/>
        <w:ind w:firstLine="340"/>
        <w:jc w:val="both"/>
        <w:rPr>
          <w:rFonts w:ascii="Palatino Linotype" w:hAnsi="Palatino Linotype"/>
        </w:rPr>
      </w:pPr>
    </w:p>
    <w:p w14:paraId="5851F4EE" w14:textId="77777777" w:rsidR="004C19FD" w:rsidRDefault="004C19FD" w:rsidP="00AF13CB">
      <w:pPr>
        <w:spacing w:line="360" w:lineRule="auto"/>
        <w:ind w:firstLine="340"/>
        <w:jc w:val="both"/>
        <w:rPr>
          <w:rFonts w:ascii="Palatino Linotype" w:hAnsi="Palatino Linotype"/>
        </w:rPr>
      </w:pPr>
    </w:p>
    <w:p w14:paraId="5B2E2BAC" w14:textId="77777777" w:rsidR="004C19FD" w:rsidRDefault="004C19FD" w:rsidP="00AF13CB">
      <w:pPr>
        <w:spacing w:line="360" w:lineRule="auto"/>
        <w:ind w:firstLine="340"/>
        <w:jc w:val="both"/>
        <w:rPr>
          <w:rFonts w:ascii="Palatino Linotype" w:hAnsi="Palatino Linotype"/>
        </w:rPr>
      </w:pPr>
    </w:p>
    <w:p w14:paraId="154E3DD4" w14:textId="77777777" w:rsidR="004C19FD" w:rsidRDefault="004C19FD" w:rsidP="00AF13CB">
      <w:pPr>
        <w:spacing w:line="360" w:lineRule="auto"/>
        <w:ind w:firstLine="340"/>
        <w:jc w:val="both"/>
        <w:rPr>
          <w:rFonts w:ascii="Palatino Linotype" w:hAnsi="Palatino Linotype"/>
        </w:rPr>
      </w:pPr>
    </w:p>
    <w:p w14:paraId="75A6A768" w14:textId="77777777" w:rsidR="004C19FD" w:rsidRDefault="004C19FD" w:rsidP="00AF13CB">
      <w:pPr>
        <w:spacing w:line="360" w:lineRule="auto"/>
        <w:ind w:firstLine="340"/>
        <w:jc w:val="both"/>
        <w:rPr>
          <w:rFonts w:ascii="Palatino Linotype" w:hAnsi="Palatino Linotype"/>
        </w:rPr>
      </w:pPr>
    </w:p>
    <w:p w14:paraId="1571463B" w14:textId="77777777" w:rsidR="004C19FD" w:rsidRDefault="004C19FD" w:rsidP="00AF13CB">
      <w:pPr>
        <w:spacing w:line="360" w:lineRule="auto"/>
        <w:ind w:firstLine="340"/>
        <w:jc w:val="both"/>
        <w:rPr>
          <w:rFonts w:ascii="Palatino Linotype" w:hAnsi="Palatino Linotype"/>
        </w:rPr>
      </w:pPr>
    </w:p>
    <w:p w14:paraId="35A00C3E" w14:textId="77777777" w:rsidR="004C19FD" w:rsidRDefault="00962E95" w:rsidP="00AF13CB">
      <w:pPr>
        <w:spacing w:line="360" w:lineRule="auto"/>
        <w:ind w:firstLine="340"/>
        <w:jc w:val="both"/>
        <w:rPr>
          <w:rFonts w:ascii="Palatino Linotype" w:hAnsi="Palatino Linotype"/>
        </w:rPr>
      </w:pPr>
      <w:r>
        <w:rPr>
          <w:noProof/>
          <w:lang w:eastAsia="es-ES"/>
        </w:rPr>
        <mc:AlternateContent>
          <mc:Choice Requires="wps">
            <w:drawing>
              <wp:anchor distT="0" distB="0" distL="114300" distR="114300" simplePos="0" relativeHeight="251698176" behindDoc="0" locked="0" layoutInCell="1" allowOverlap="1" wp14:anchorId="4918268D" wp14:editId="3E8BCB76">
                <wp:simplePos x="0" y="0"/>
                <wp:positionH relativeFrom="column">
                  <wp:posOffset>490855</wp:posOffset>
                </wp:positionH>
                <wp:positionV relativeFrom="paragraph">
                  <wp:posOffset>356235</wp:posOffset>
                </wp:positionV>
                <wp:extent cx="4352925" cy="546100"/>
                <wp:effectExtent l="0" t="0" r="9525" b="6350"/>
                <wp:wrapTight wrapText="bothSides">
                  <wp:wrapPolygon edited="0">
                    <wp:start x="0" y="0"/>
                    <wp:lineTo x="0" y="21098"/>
                    <wp:lineTo x="21553" y="21098"/>
                    <wp:lineTo x="21553" y="0"/>
                    <wp:lineTo x="0" y="0"/>
                  </wp:wrapPolygon>
                </wp:wrapTight>
                <wp:docPr id="30" name="30 Cuadro de texto"/>
                <wp:cNvGraphicFramePr/>
                <a:graphic xmlns:a="http://schemas.openxmlformats.org/drawingml/2006/main">
                  <a:graphicData uri="http://schemas.microsoft.com/office/word/2010/wordprocessingShape">
                    <wps:wsp>
                      <wps:cNvSpPr txBox="1"/>
                      <wps:spPr>
                        <a:xfrm>
                          <a:off x="0" y="0"/>
                          <a:ext cx="4352925" cy="546100"/>
                        </a:xfrm>
                        <a:prstGeom prst="rect">
                          <a:avLst/>
                        </a:prstGeom>
                        <a:solidFill>
                          <a:prstClr val="white"/>
                        </a:solidFill>
                        <a:ln>
                          <a:noFill/>
                        </a:ln>
                        <a:effectLst/>
                      </wps:spPr>
                      <wps:txbx>
                        <w:txbxContent>
                          <w:p w14:paraId="1DC9344B" w14:textId="3651CFB7" w:rsidR="003451FC" w:rsidRPr="004C19FD" w:rsidRDefault="003451FC" w:rsidP="004C19FD">
                            <w:pPr>
                              <w:pStyle w:val="Epgrafe"/>
                              <w:jc w:val="center"/>
                              <w:rPr>
                                <w:noProof/>
                                <w:sz w:val="20"/>
                                <w:szCs w:val="20"/>
                              </w:rPr>
                            </w:pPr>
                            <w:bookmarkStart w:id="2397" w:name="_Toc459454776"/>
                            <w:bookmarkStart w:id="2398" w:name="_Toc461038815"/>
                            <w:r w:rsidRPr="004C19FD">
                              <w:rPr>
                                <w:sz w:val="20"/>
                                <w:szCs w:val="20"/>
                              </w:rPr>
                              <w:t xml:space="preserve">Figura </w:t>
                            </w:r>
                            <w:r w:rsidRPr="004C19FD">
                              <w:rPr>
                                <w:sz w:val="20"/>
                                <w:szCs w:val="20"/>
                              </w:rPr>
                              <w:fldChar w:fldCharType="begin"/>
                            </w:r>
                            <w:r w:rsidRPr="004C19FD">
                              <w:rPr>
                                <w:sz w:val="20"/>
                                <w:szCs w:val="20"/>
                              </w:rPr>
                              <w:instrText xml:space="preserve"> SEQ Figura \* ARABIC </w:instrText>
                            </w:r>
                            <w:r w:rsidRPr="004C19FD">
                              <w:rPr>
                                <w:sz w:val="20"/>
                                <w:szCs w:val="20"/>
                              </w:rPr>
                              <w:fldChar w:fldCharType="separate"/>
                            </w:r>
                            <w:ins w:id="2399" w:author="root" w:date="2016-09-08T18:43:00Z">
                              <w:r w:rsidR="00E516AC">
                                <w:rPr>
                                  <w:noProof/>
                                  <w:sz w:val="20"/>
                                  <w:szCs w:val="20"/>
                                </w:rPr>
                                <w:t>12</w:t>
                              </w:r>
                            </w:ins>
                            <w:del w:id="2400" w:author="root" w:date="2016-09-02T13:23:00Z">
                              <w:r w:rsidDel="00752828">
                                <w:rPr>
                                  <w:noProof/>
                                  <w:sz w:val="20"/>
                                  <w:szCs w:val="20"/>
                                </w:rPr>
                                <w:delText>14</w:delText>
                              </w:r>
                            </w:del>
                            <w:r w:rsidRPr="004C19FD">
                              <w:rPr>
                                <w:sz w:val="20"/>
                                <w:szCs w:val="20"/>
                              </w:rPr>
                              <w:fldChar w:fldCharType="end"/>
                            </w:r>
                            <w:r w:rsidRPr="004C19FD">
                              <w:rPr>
                                <w:sz w:val="20"/>
                                <w:szCs w:val="20"/>
                              </w:rPr>
                              <w:t xml:space="preserve"> - Unwrap texturizado</w:t>
                            </w:r>
                            <w:r>
                              <w:rPr>
                                <w:sz w:val="20"/>
                                <w:szCs w:val="20"/>
                              </w:rPr>
                              <w:t>.</w:t>
                            </w:r>
                            <w:r>
                              <w:rPr>
                                <w:sz w:val="20"/>
                                <w:szCs w:val="20"/>
                              </w:rPr>
                              <w:br/>
                              <w:t>Fuente: Propia.</w:t>
                            </w:r>
                            <w:bookmarkEnd w:id="2397"/>
                            <w:bookmarkEnd w:id="2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0 Cuadro de texto" o:spid="_x0000_s1040" type="#_x0000_t202" style="position:absolute;left:0;text-align:left;margin-left:38.65pt;margin-top:28.05pt;width:342.75pt;height:43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" stroked="f">
                <v:textbox style="mso-fit-shape-to-text:t" inset="0,0,0,0">
                  <w:txbxContent>
                    <w:p w14:paraId="1DC9344B" w14:textId="3651CFB7" w:rsidR="003451FC" w:rsidRPr="004C19FD" w:rsidRDefault="003451FC" w:rsidP="004C19FD">
                      <w:pPr>
                        <w:pStyle w:val="Epgrafe"/>
                        <w:jc w:val="center"/>
                        <w:rPr>
                          <w:noProof/>
                          <w:sz w:val="20"/>
                          <w:szCs w:val="20"/>
                        </w:rPr>
                      </w:pPr>
                      <w:bookmarkStart w:id="2401" w:name="_Toc459454776"/>
                      <w:bookmarkStart w:id="2402" w:name="_Toc461038815"/>
                      <w:r w:rsidRPr="004C19FD">
                        <w:rPr>
                          <w:sz w:val="20"/>
                          <w:szCs w:val="20"/>
                        </w:rPr>
                        <w:t xml:space="preserve">Figura </w:t>
                      </w:r>
                      <w:r w:rsidRPr="004C19FD">
                        <w:rPr>
                          <w:sz w:val="20"/>
                          <w:szCs w:val="20"/>
                        </w:rPr>
                        <w:fldChar w:fldCharType="begin"/>
                      </w:r>
                      <w:r w:rsidRPr="004C19FD">
                        <w:rPr>
                          <w:sz w:val="20"/>
                          <w:szCs w:val="20"/>
                        </w:rPr>
                        <w:instrText xml:space="preserve"> SEQ Figura \* ARABIC </w:instrText>
                      </w:r>
                      <w:r w:rsidRPr="004C19FD">
                        <w:rPr>
                          <w:sz w:val="20"/>
                          <w:szCs w:val="20"/>
                        </w:rPr>
                        <w:fldChar w:fldCharType="separate"/>
                      </w:r>
                      <w:ins w:id="2403" w:author="root" w:date="2016-09-08T18:43:00Z">
                        <w:r w:rsidR="00E516AC">
                          <w:rPr>
                            <w:noProof/>
                            <w:sz w:val="20"/>
                            <w:szCs w:val="20"/>
                          </w:rPr>
                          <w:t>12</w:t>
                        </w:r>
                      </w:ins>
                      <w:del w:id="2404" w:author="root" w:date="2016-09-02T13:23:00Z">
                        <w:r w:rsidDel="00752828">
                          <w:rPr>
                            <w:noProof/>
                            <w:sz w:val="20"/>
                            <w:szCs w:val="20"/>
                          </w:rPr>
                          <w:delText>14</w:delText>
                        </w:r>
                      </w:del>
                      <w:r w:rsidRPr="004C19FD">
                        <w:rPr>
                          <w:sz w:val="20"/>
                          <w:szCs w:val="20"/>
                        </w:rPr>
                        <w:fldChar w:fldCharType="end"/>
                      </w:r>
                      <w:r w:rsidRPr="004C19FD">
                        <w:rPr>
                          <w:sz w:val="20"/>
                          <w:szCs w:val="20"/>
                        </w:rPr>
                        <w:t xml:space="preserve"> - Unwrap texturizado</w:t>
                      </w:r>
                      <w:r>
                        <w:rPr>
                          <w:sz w:val="20"/>
                          <w:szCs w:val="20"/>
                        </w:rPr>
                        <w:t>.</w:t>
                      </w:r>
                      <w:r>
                        <w:rPr>
                          <w:sz w:val="20"/>
                          <w:szCs w:val="20"/>
                        </w:rPr>
                        <w:br/>
                        <w:t>Fuente: Propia.</w:t>
                      </w:r>
                      <w:bookmarkEnd w:id="2401"/>
                      <w:bookmarkEnd w:id="2402"/>
                    </w:p>
                  </w:txbxContent>
                </v:textbox>
                <w10:wrap type="tight"/>
              </v:shape>
            </w:pict>
          </mc:Fallback>
        </mc:AlternateContent>
      </w:r>
    </w:p>
    <w:p w14:paraId="580272F3" w14:textId="77777777" w:rsidR="004C19FD" w:rsidRDefault="00962E95" w:rsidP="00AF13CB">
      <w:pPr>
        <w:spacing w:line="360" w:lineRule="auto"/>
        <w:ind w:firstLine="340"/>
        <w:jc w:val="both"/>
        <w:rPr>
          <w:rFonts w:ascii="Palatino Linotype" w:hAnsi="Palatino Linotype"/>
        </w:rPr>
      </w:pPr>
      <w:r>
        <w:rPr>
          <w:noProof/>
          <w:lang w:eastAsia="es-ES"/>
        </w:rPr>
        <mc:AlternateContent>
          <mc:Choice Requires="wps">
            <w:drawing>
              <wp:anchor distT="0" distB="0" distL="114300" distR="114300" simplePos="0" relativeHeight="251701248" behindDoc="0" locked="0" layoutInCell="1" allowOverlap="1" wp14:anchorId="14093859" wp14:editId="40C376F0">
                <wp:simplePos x="0" y="0"/>
                <wp:positionH relativeFrom="column">
                  <wp:posOffset>786765</wp:posOffset>
                </wp:positionH>
                <wp:positionV relativeFrom="paragraph">
                  <wp:posOffset>4420870</wp:posOffset>
                </wp:positionV>
                <wp:extent cx="3876675" cy="546100"/>
                <wp:effectExtent l="0" t="0" r="0" b="0"/>
                <wp:wrapTight wrapText="bothSides">
                  <wp:wrapPolygon edited="0">
                    <wp:start x="0" y="0"/>
                    <wp:lineTo x="0" y="21600"/>
                    <wp:lineTo x="21600" y="21600"/>
                    <wp:lineTo x="21600" y="0"/>
                  </wp:wrapPolygon>
                </wp:wrapTight>
                <wp:docPr id="32" name="32 Cuadro de texto"/>
                <wp:cNvGraphicFramePr/>
                <a:graphic xmlns:a="http://schemas.openxmlformats.org/drawingml/2006/main">
                  <a:graphicData uri="http://schemas.microsoft.com/office/word/2010/wordprocessingShape">
                    <wps:wsp>
                      <wps:cNvSpPr txBox="1"/>
                      <wps:spPr>
                        <a:xfrm>
                          <a:off x="0" y="0"/>
                          <a:ext cx="3876675" cy="546100"/>
                        </a:xfrm>
                        <a:prstGeom prst="rect">
                          <a:avLst/>
                        </a:prstGeom>
                        <a:solidFill>
                          <a:prstClr val="white"/>
                        </a:solidFill>
                        <a:ln>
                          <a:noFill/>
                        </a:ln>
                        <a:effectLst/>
                      </wps:spPr>
                      <wps:txbx>
                        <w:txbxContent>
                          <w:p w14:paraId="3C0C210B" w14:textId="7B9A5F04" w:rsidR="003451FC" w:rsidRPr="00962E95" w:rsidRDefault="003451FC" w:rsidP="00962E95">
                            <w:pPr>
                              <w:pStyle w:val="Epgrafe"/>
                              <w:jc w:val="center"/>
                              <w:rPr>
                                <w:noProof/>
                                <w:sz w:val="20"/>
                                <w:szCs w:val="20"/>
                              </w:rPr>
                            </w:pPr>
                            <w:bookmarkStart w:id="2405" w:name="_Toc459454777"/>
                            <w:bookmarkStart w:id="2406" w:name="_Toc461038816"/>
                            <w:r w:rsidRPr="00962E95">
                              <w:rPr>
                                <w:sz w:val="20"/>
                                <w:szCs w:val="20"/>
                              </w:rPr>
                              <w:t xml:space="preserve">Figura </w:t>
                            </w:r>
                            <w:r w:rsidRPr="00962E95">
                              <w:rPr>
                                <w:sz w:val="20"/>
                                <w:szCs w:val="20"/>
                              </w:rPr>
                              <w:fldChar w:fldCharType="begin"/>
                            </w:r>
                            <w:r w:rsidRPr="00962E95">
                              <w:rPr>
                                <w:sz w:val="20"/>
                                <w:szCs w:val="20"/>
                              </w:rPr>
                              <w:instrText xml:space="preserve"> SEQ Figura \* ARABIC </w:instrText>
                            </w:r>
                            <w:r w:rsidRPr="00962E95">
                              <w:rPr>
                                <w:sz w:val="20"/>
                                <w:szCs w:val="20"/>
                              </w:rPr>
                              <w:fldChar w:fldCharType="separate"/>
                            </w:r>
                            <w:ins w:id="2407" w:author="root" w:date="2016-09-08T18:43:00Z">
                              <w:r w:rsidR="00E516AC">
                                <w:rPr>
                                  <w:noProof/>
                                  <w:sz w:val="20"/>
                                  <w:szCs w:val="20"/>
                                </w:rPr>
                                <w:t>13</w:t>
                              </w:r>
                            </w:ins>
                            <w:del w:id="2408" w:author="root" w:date="2016-09-02T13:23:00Z">
                              <w:r w:rsidDel="00752828">
                                <w:rPr>
                                  <w:noProof/>
                                  <w:sz w:val="20"/>
                                  <w:szCs w:val="20"/>
                                </w:rPr>
                                <w:delText>15</w:delText>
                              </w:r>
                            </w:del>
                            <w:r w:rsidRPr="00962E95">
                              <w:rPr>
                                <w:sz w:val="20"/>
                                <w:szCs w:val="20"/>
                              </w:rPr>
                              <w:fldChar w:fldCharType="end"/>
                            </w:r>
                            <w:r w:rsidRPr="00962E95">
                              <w:rPr>
                                <w:sz w:val="20"/>
                                <w:szCs w:val="20"/>
                              </w:rPr>
                              <w:t xml:space="preserve"> - Modelo texturizado</w:t>
                            </w:r>
                            <w:r>
                              <w:rPr>
                                <w:sz w:val="20"/>
                                <w:szCs w:val="20"/>
                              </w:rPr>
                              <w:t>.</w:t>
                            </w:r>
                            <w:r w:rsidRPr="00962E95">
                              <w:rPr>
                                <w:sz w:val="20"/>
                                <w:szCs w:val="20"/>
                              </w:rPr>
                              <w:br/>
                              <w:t>Fuente: Propia</w:t>
                            </w:r>
                            <w:r>
                              <w:rPr>
                                <w:sz w:val="20"/>
                                <w:szCs w:val="20"/>
                              </w:rPr>
                              <w:t>.</w:t>
                            </w:r>
                            <w:bookmarkEnd w:id="2405"/>
                            <w:bookmarkEnd w:id="2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2 Cuadro de texto" o:spid="_x0000_s1041" type="#_x0000_t202" style="position:absolute;left:0;text-align:left;margin-left:61.95pt;margin-top:348.1pt;width:305.25pt;height:43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" stroked="f">
                <v:textbox style="mso-fit-shape-to-text:t" inset="0,0,0,0">
                  <w:txbxContent>
                    <w:p w14:paraId="3C0C210B" w14:textId="7B9A5F04" w:rsidR="003451FC" w:rsidRPr="00962E95" w:rsidRDefault="003451FC" w:rsidP="00962E95">
                      <w:pPr>
                        <w:pStyle w:val="Epgrafe"/>
                        <w:jc w:val="center"/>
                        <w:rPr>
                          <w:noProof/>
                          <w:sz w:val="20"/>
                          <w:szCs w:val="20"/>
                        </w:rPr>
                      </w:pPr>
                      <w:bookmarkStart w:id="2409" w:name="_Toc459454777"/>
                      <w:bookmarkStart w:id="2410" w:name="_Toc461038816"/>
                      <w:r w:rsidRPr="00962E95">
                        <w:rPr>
                          <w:sz w:val="20"/>
                          <w:szCs w:val="20"/>
                        </w:rPr>
                        <w:t xml:space="preserve">Figura </w:t>
                      </w:r>
                      <w:r w:rsidRPr="00962E95">
                        <w:rPr>
                          <w:sz w:val="20"/>
                          <w:szCs w:val="20"/>
                        </w:rPr>
                        <w:fldChar w:fldCharType="begin"/>
                      </w:r>
                      <w:r w:rsidRPr="00962E95">
                        <w:rPr>
                          <w:sz w:val="20"/>
                          <w:szCs w:val="20"/>
                        </w:rPr>
                        <w:instrText xml:space="preserve"> SEQ Figura \* ARABIC </w:instrText>
                      </w:r>
                      <w:r w:rsidRPr="00962E95">
                        <w:rPr>
                          <w:sz w:val="20"/>
                          <w:szCs w:val="20"/>
                        </w:rPr>
                        <w:fldChar w:fldCharType="separate"/>
                      </w:r>
                      <w:ins w:id="2411" w:author="root" w:date="2016-09-08T18:43:00Z">
                        <w:r w:rsidR="00E516AC">
                          <w:rPr>
                            <w:noProof/>
                            <w:sz w:val="20"/>
                            <w:szCs w:val="20"/>
                          </w:rPr>
                          <w:t>13</w:t>
                        </w:r>
                      </w:ins>
                      <w:del w:id="2412" w:author="root" w:date="2016-09-02T13:23:00Z">
                        <w:r w:rsidDel="00752828">
                          <w:rPr>
                            <w:noProof/>
                            <w:sz w:val="20"/>
                            <w:szCs w:val="20"/>
                          </w:rPr>
                          <w:delText>15</w:delText>
                        </w:r>
                      </w:del>
                      <w:r w:rsidRPr="00962E95">
                        <w:rPr>
                          <w:sz w:val="20"/>
                          <w:szCs w:val="20"/>
                        </w:rPr>
                        <w:fldChar w:fldCharType="end"/>
                      </w:r>
                      <w:r w:rsidRPr="00962E95">
                        <w:rPr>
                          <w:sz w:val="20"/>
                          <w:szCs w:val="20"/>
                        </w:rPr>
                        <w:t xml:space="preserve"> - Modelo texturizado</w:t>
                      </w:r>
                      <w:r>
                        <w:rPr>
                          <w:sz w:val="20"/>
                          <w:szCs w:val="20"/>
                        </w:rPr>
                        <w:t>.</w:t>
                      </w:r>
                      <w:r w:rsidRPr="00962E95">
                        <w:rPr>
                          <w:sz w:val="20"/>
                          <w:szCs w:val="20"/>
                        </w:rPr>
                        <w:br/>
                        <w:t>Fuente: Propia</w:t>
                      </w:r>
                      <w:r>
                        <w:rPr>
                          <w:sz w:val="20"/>
                          <w:szCs w:val="20"/>
                        </w:rPr>
                        <w:t>.</w:t>
                      </w:r>
                      <w:bookmarkEnd w:id="2409"/>
                      <w:bookmarkEnd w:id="2410"/>
                    </w:p>
                  </w:txbxContent>
                </v:textbox>
                <w10:wrap type="tight"/>
              </v:shape>
            </w:pict>
          </mc:Fallback>
        </mc:AlternateContent>
      </w:r>
      <w:r>
        <w:rPr>
          <w:rFonts w:ascii="Palatino Linotype" w:hAnsi="Palatino Linotype"/>
          <w:noProof/>
          <w:lang w:eastAsia="es-ES"/>
        </w:rPr>
        <w:drawing>
          <wp:anchor distT="0" distB="0" distL="114300" distR="114300" simplePos="0" relativeHeight="251699200" behindDoc="1" locked="0" layoutInCell="1" allowOverlap="1" wp14:anchorId="25B6AF67" wp14:editId="6C73D091">
            <wp:simplePos x="0" y="0"/>
            <wp:positionH relativeFrom="column">
              <wp:posOffset>786765</wp:posOffset>
            </wp:positionH>
            <wp:positionV relativeFrom="paragraph">
              <wp:posOffset>130810</wp:posOffset>
            </wp:positionV>
            <wp:extent cx="3876675" cy="4232910"/>
            <wp:effectExtent l="0" t="0" r="9525" b="0"/>
            <wp:wrapTight wrapText="bothSides">
              <wp:wrapPolygon edited="0">
                <wp:start x="0" y="0"/>
                <wp:lineTo x="0" y="21483"/>
                <wp:lineTo x="21547" y="21483"/>
                <wp:lineTo x="21547" y="0"/>
                <wp:lineTo x="0" y="0"/>
              </wp:wrapPolygon>
            </wp:wrapTight>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urizado1.JPG"/>
                    <pic:cNvPicPr/>
                  </pic:nvPicPr>
                  <pic:blipFill>
                    <a:blip r:embed="rId28">
                      <a:extLst>
                        <a:ext uri="{28A0092B-C50C-407E-A947-70E740481C1C}">
                          <a14:useLocalDpi xmlns:a14="http://schemas.microsoft.com/office/drawing/2010/main" val="0"/>
                        </a:ext>
                      </a:extLst>
                    </a:blip>
                    <a:stretch>
                      <a:fillRect/>
                    </a:stretch>
                  </pic:blipFill>
                  <pic:spPr>
                    <a:xfrm>
                      <a:off x="0" y="0"/>
                      <a:ext cx="3876675" cy="4232910"/>
                    </a:xfrm>
                    <a:prstGeom prst="rect">
                      <a:avLst/>
                    </a:prstGeom>
                  </pic:spPr>
                </pic:pic>
              </a:graphicData>
            </a:graphic>
            <wp14:sizeRelH relativeFrom="page">
              <wp14:pctWidth>0</wp14:pctWidth>
            </wp14:sizeRelH>
            <wp14:sizeRelV relativeFrom="page">
              <wp14:pctHeight>0</wp14:pctHeight>
            </wp14:sizeRelV>
          </wp:anchor>
        </w:drawing>
      </w:r>
    </w:p>
    <w:p w14:paraId="7100B89B" w14:textId="77777777" w:rsidR="004C19FD" w:rsidRDefault="004C19FD" w:rsidP="00AF13CB">
      <w:pPr>
        <w:spacing w:line="360" w:lineRule="auto"/>
        <w:ind w:firstLine="340"/>
        <w:jc w:val="both"/>
        <w:rPr>
          <w:rFonts w:ascii="Palatino Linotype" w:hAnsi="Palatino Linotype"/>
        </w:rPr>
      </w:pPr>
    </w:p>
    <w:p w14:paraId="43B6F477" w14:textId="77777777" w:rsidR="004C19FD" w:rsidRDefault="004C19FD" w:rsidP="00AF13CB">
      <w:pPr>
        <w:spacing w:line="360" w:lineRule="auto"/>
        <w:ind w:firstLine="340"/>
        <w:jc w:val="both"/>
        <w:rPr>
          <w:rFonts w:ascii="Palatino Linotype" w:hAnsi="Palatino Linotype"/>
        </w:rPr>
      </w:pPr>
    </w:p>
    <w:p w14:paraId="5CCD5145" w14:textId="77777777" w:rsidR="004C19FD" w:rsidRDefault="004C19FD" w:rsidP="00AF13CB">
      <w:pPr>
        <w:spacing w:line="360" w:lineRule="auto"/>
        <w:ind w:firstLine="340"/>
        <w:jc w:val="both"/>
        <w:rPr>
          <w:rFonts w:ascii="Palatino Linotype" w:hAnsi="Palatino Linotype"/>
        </w:rPr>
      </w:pPr>
    </w:p>
    <w:p w14:paraId="4BB3AE50" w14:textId="77777777" w:rsidR="004C19FD" w:rsidRDefault="004C19FD" w:rsidP="00AF13CB">
      <w:pPr>
        <w:spacing w:line="360" w:lineRule="auto"/>
        <w:ind w:firstLine="340"/>
        <w:jc w:val="both"/>
        <w:rPr>
          <w:rFonts w:ascii="Palatino Linotype" w:hAnsi="Palatino Linotype"/>
        </w:rPr>
      </w:pPr>
    </w:p>
    <w:p w14:paraId="473322A1" w14:textId="77777777" w:rsidR="004C19FD" w:rsidRPr="00AF13CB" w:rsidRDefault="004C19FD" w:rsidP="00AF13CB">
      <w:pPr>
        <w:spacing w:line="360" w:lineRule="auto"/>
        <w:ind w:firstLine="340"/>
        <w:jc w:val="both"/>
        <w:rPr>
          <w:rFonts w:ascii="Palatino Linotype" w:hAnsi="Palatino Linotype"/>
        </w:rPr>
      </w:pPr>
    </w:p>
    <w:p w14:paraId="0FC46617" w14:textId="77777777" w:rsidR="00DC234E" w:rsidRDefault="00DC234E" w:rsidP="00DC234E">
      <w:pPr>
        <w:pStyle w:val="Ttulo3"/>
      </w:pPr>
      <w:bookmarkStart w:id="2413" w:name="_Toc461122691"/>
      <w:r>
        <w:lastRenderedPageBreak/>
        <w:t>Animación</w:t>
      </w:r>
      <w:bookmarkEnd w:id="2413"/>
    </w:p>
    <w:p w14:paraId="7C8D2D89" w14:textId="77777777" w:rsidR="00540DF3" w:rsidRDefault="00D47AB1" w:rsidP="00540DF3">
      <w:pPr>
        <w:spacing w:line="360" w:lineRule="auto"/>
        <w:ind w:firstLine="340"/>
        <w:jc w:val="both"/>
        <w:rPr>
          <w:rFonts w:ascii="Palatino Linotype" w:hAnsi="Palatino Linotype"/>
        </w:rPr>
      </w:pPr>
      <w:r>
        <w:rPr>
          <w:rFonts w:ascii="Palatino Linotype" w:hAnsi="Palatino Linotype"/>
        </w:rPr>
        <w:t>Para animar nuestro modelo lo primero que necesitamos es un esqueleto asociado con el modelo que nos permita deformar la malla moviendo los huesos del esqueleto. También son necesarios los archivos de animaciones a utilizar.</w:t>
      </w:r>
    </w:p>
    <w:p w14:paraId="4F18CEEA" w14:textId="6AB4B146" w:rsidR="00D47AB1" w:rsidRDefault="00D47AB1" w:rsidP="00540DF3">
      <w:pPr>
        <w:spacing w:line="360" w:lineRule="auto"/>
        <w:ind w:firstLine="340"/>
        <w:jc w:val="both"/>
        <w:rPr>
          <w:rFonts w:ascii="Palatino Linotype" w:hAnsi="Palatino Linotype"/>
        </w:rPr>
      </w:pPr>
      <w:r>
        <w:rPr>
          <w:rFonts w:ascii="Palatino Linotype" w:hAnsi="Palatino Linotype"/>
        </w:rPr>
        <w:t xml:space="preserve">Para este proyecto se ha utilizado el siguiente </w:t>
      </w:r>
      <w:hyperlink r:id="rId29" w:history="1">
        <w:r w:rsidRPr="00D47AB1">
          <w:rPr>
            <w:rStyle w:val="Hipervnculo"/>
            <w:rFonts w:ascii="Palatino Linotype" w:hAnsi="Palatino Linotype"/>
          </w:rPr>
          <w:t xml:space="preserve">banco de </w:t>
        </w:r>
        <w:r>
          <w:rPr>
            <w:rStyle w:val="Hipervnculo"/>
            <w:rFonts w:ascii="Palatino Linotype" w:hAnsi="Palatino Linotype"/>
          </w:rPr>
          <w:t>animaciones</w:t>
        </w:r>
      </w:hyperlink>
      <w:r>
        <w:rPr>
          <w:rFonts w:ascii="Palatino Linotype" w:hAnsi="Palatino Linotype"/>
        </w:rPr>
        <w:t xml:space="preserve">. De dicho banco se han utilizado </w:t>
      </w:r>
      <w:r w:rsidRPr="00D47AB1">
        <w:rPr>
          <w:rFonts w:ascii="Palatino Linotype" w:hAnsi="Palatino Linotype"/>
        </w:rPr>
        <w:t>las animaciones: 127_07 para correr, 127_26 para salto, 132_22 para andar, 137_28 para esperar.</w:t>
      </w:r>
      <w:r>
        <w:rPr>
          <w:rFonts w:ascii="Palatino Linotype" w:hAnsi="Palatino Linotype"/>
        </w:rPr>
        <w:t xml:space="preserve">  Al ser extraídas del mismo banco de animaciones tenemos </w:t>
      </w:r>
      <w:r w:rsidR="000319AB">
        <w:rPr>
          <w:rFonts w:ascii="Palatino Linotype" w:hAnsi="Palatino Linotype"/>
        </w:rPr>
        <w:t>l</w:t>
      </w:r>
      <w:r>
        <w:rPr>
          <w:rFonts w:ascii="Palatino Linotype" w:hAnsi="Palatino Linotype"/>
        </w:rPr>
        <w:t>a ventaja de que todas las animaciones tienen los mismos huesos asociados por lo que será fácil cambiar de una a otra.</w:t>
      </w:r>
    </w:p>
    <w:p w14:paraId="05C6C173" w14:textId="0B21CD68" w:rsidR="00747432" w:rsidRPr="00A54BE7" w:rsidRDefault="00D47AB1" w:rsidP="00540DF3">
      <w:pPr>
        <w:spacing w:line="360" w:lineRule="auto"/>
        <w:ind w:firstLine="340"/>
        <w:jc w:val="both"/>
        <w:rPr>
          <w:rFonts w:ascii="Palatino Linotype" w:hAnsi="Palatino Linotype"/>
          <w:strike/>
        </w:rPr>
      </w:pPr>
      <w:r>
        <w:rPr>
          <w:rFonts w:ascii="Palatino Linotype" w:hAnsi="Palatino Linotype"/>
        </w:rPr>
        <w:t>Estas animaciones tienen una pose en T que será la utilizada para referencia</w:t>
      </w:r>
      <w:r w:rsidR="000319AB">
        <w:rPr>
          <w:rFonts w:ascii="Palatino Linotype" w:hAnsi="Palatino Linotype"/>
        </w:rPr>
        <w:t>r</w:t>
      </w:r>
      <w:r>
        <w:rPr>
          <w:rFonts w:ascii="Palatino Linotype" w:hAnsi="Palatino Linotype"/>
        </w:rPr>
        <w:t xml:space="preserve"> el modelo al esqueleto. Simplemente hay que ajustar el tamaño del esqueleto al del modelo y hacer que los huesos coincidan con la parte del modelo a la que van a controlar. Una vez ajustado hay que referenciarlos</w:t>
      </w:r>
      <w:r w:rsidR="00A54BE7">
        <w:rPr>
          <w:rFonts w:ascii="Palatino Linotype" w:hAnsi="Palatino Linotype"/>
        </w:rPr>
        <w:t>.</w:t>
      </w:r>
      <w:r>
        <w:rPr>
          <w:rFonts w:ascii="Palatino Linotype" w:hAnsi="Palatino Linotype"/>
        </w:rPr>
        <w:t xml:space="preserve"> </w:t>
      </w:r>
    </w:p>
    <w:p w14:paraId="34F81578" w14:textId="77777777" w:rsidR="00652977" w:rsidRDefault="00652977" w:rsidP="00652977">
      <w:pPr>
        <w:keepNext/>
        <w:spacing w:line="360" w:lineRule="auto"/>
        <w:ind w:firstLine="340"/>
        <w:jc w:val="center"/>
      </w:pPr>
      <w:r>
        <w:rPr>
          <w:rFonts w:ascii="Palatino Linotype" w:hAnsi="Palatino Linotype"/>
          <w:noProof/>
          <w:lang w:eastAsia="es-ES"/>
        </w:rPr>
        <w:drawing>
          <wp:inline distT="0" distB="0" distL="0" distR="0" wp14:anchorId="321535D3" wp14:editId="72BEAFE6">
            <wp:extent cx="3218971" cy="3467100"/>
            <wp:effectExtent l="0" t="0" r="635"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leto1.JPG"/>
                    <pic:cNvPicPr/>
                  </pic:nvPicPr>
                  <pic:blipFill>
                    <a:blip r:embed="rId30">
                      <a:extLst>
                        <a:ext uri="{28A0092B-C50C-407E-A947-70E740481C1C}">
                          <a14:useLocalDpi xmlns:a14="http://schemas.microsoft.com/office/drawing/2010/main" val="0"/>
                        </a:ext>
                      </a:extLst>
                    </a:blip>
                    <a:stretch>
                      <a:fillRect/>
                    </a:stretch>
                  </pic:blipFill>
                  <pic:spPr>
                    <a:xfrm>
                      <a:off x="0" y="0"/>
                      <a:ext cx="3218971" cy="3467100"/>
                    </a:xfrm>
                    <a:prstGeom prst="rect">
                      <a:avLst/>
                    </a:prstGeom>
                  </pic:spPr>
                </pic:pic>
              </a:graphicData>
            </a:graphic>
          </wp:inline>
        </w:drawing>
      </w:r>
    </w:p>
    <w:p w14:paraId="2C5C7B61" w14:textId="4C162FA6" w:rsidR="00747432" w:rsidRPr="003D36E7" w:rsidRDefault="00652977" w:rsidP="00652977">
      <w:pPr>
        <w:pStyle w:val="Epgrafe"/>
        <w:jc w:val="center"/>
        <w:rPr>
          <w:sz w:val="20"/>
          <w:szCs w:val="20"/>
        </w:rPr>
      </w:pPr>
      <w:bookmarkStart w:id="2414" w:name="_Toc461038817"/>
      <w:r w:rsidRPr="003D36E7">
        <w:rPr>
          <w:sz w:val="20"/>
          <w:szCs w:val="20"/>
        </w:rPr>
        <w:t xml:space="preserve">Figura </w:t>
      </w:r>
      <w:r w:rsidRPr="003D36E7">
        <w:rPr>
          <w:sz w:val="20"/>
          <w:szCs w:val="20"/>
        </w:rPr>
        <w:fldChar w:fldCharType="begin"/>
      </w:r>
      <w:r w:rsidRPr="003D36E7">
        <w:rPr>
          <w:sz w:val="20"/>
          <w:szCs w:val="20"/>
        </w:rPr>
        <w:instrText xml:space="preserve"> SEQ Figura \* ARABIC </w:instrText>
      </w:r>
      <w:r w:rsidRPr="003D36E7">
        <w:rPr>
          <w:sz w:val="20"/>
          <w:szCs w:val="20"/>
        </w:rPr>
        <w:fldChar w:fldCharType="separate"/>
      </w:r>
      <w:ins w:id="2415" w:author="root" w:date="2016-09-08T18:43:00Z">
        <w:r w:rsidR="00E516AC">
          <w:rPr>
            <w:noProof/>
            <w:sz w:val="20"/>
            <w:szCs w:val="20"/>
          </w:rPr>
          <w:t>14</w:t>
        </w:r>
      </w:ins>
      <w:del w:id="2416" w:author="root" w:date="2016-09-02T13:23:00Z">
        <w:r w:rsidR="00EC4D03" w:rsidDel="00752828">
          <w:rPr>
            <w:noProof/>
            <w:sz w:val="20"/>
            <w:szCs w:val="20"/>
          </w:rPr>
          <w:delText>16</w:delText>
        </w:r>
      </w:del>
      <w:r w:rsidRPr="003D36E7">
        <w:rPr>
          <w:sz w:val="20"/>
          <w:szCs w:val="20"/>
        </w:rPr>
        <w:fldChar w:fldCharType="end"/>
      </w:r>
      <w:r w:rsidRPr="003D36E7">
        <w:rPr>
          <w:sz w:val="20"/>
          <w:szCs w:val="20"/>
        </w:rPr>
        <w:t xml:space="preserve"> - Esquel</w:t>
      </w:r>
      <w:r w:rsidR="00A54BE7">
        <w:rPr>
          <w:sz w:val="20"/>
          <w:szCs w:val="20"/>
        </w:rPr>
        <w:t>et</w:t>
      </w:r>
      <w:r w:rsidRPr="003D36E7">
        <w:rPr>
          <w:sz w:val="20"/>
          <w:szCs w:val="20"/>
        </w:rPr>
        <w:t>o referenciado al modelo</w:t>
      </w:r>
      <w:r w:rsidR="006A61C8">
        <w:rPr>
          <w:sz w:val="20"/>
          <w:szCs w:val="20"/>
        </w:rPr>
        <w:t>.</w:t>
      </w:r>
      <w:r w:rsidRPr="003D36E7">
        <w:rPr>
          <w:sz w:val="20"/>
          <w:szCs w:val="20"/>
        </w:rPr>
        <w:br/>
        <w:t>Fuente: Propia</w:t>
      </w:r>
      <w:r w:rsidR="006A61C8">
        <w:rPr>
          <w:sz w:val="20"/>
          <w:szCs w:val="20"/>
        </w:rPr>
        <w:t>.</w:t>
      </w:r>
      <w:bookmarkEnd w:id="2414"/>
    </w:p>
    <w:p w14:paraId="72F60975" w14:textId="0D409DE9" w:rsidR="00D47AB1" w:rsidRDefault="00747432" w:rsidP="00540DF3">
      <w:pPr>
        <w:spacing w:line="360" w:lineRule="auto"/>
        <w:ind w:firstLine="340"/>
        <w:jc w:val="both"/>
        <w:rPr>
          <w:rFonts w:ascii="Palatino Linotype" w:hAnsi="Palatino Linotype"/>
        </w:rPr>
      </w:pPr>
      <w:r>
        <w:rPr>
          <w:rFonts w:ascii="Palatino Linotype" w:hAnsi="Palatino Linotype"/>
        </w:rPr>
        <w:lastRenderedPageBreak/>
        <w:t>Esto hará que cada hueso teng</w:t>
      </w:r>
      <w:r w:rsidR="000319AB">
        <w:rPr>
          <w:rFonts w:ascii="Palatino Linotype" w:hAnsi="Palatino Linotype"/>
        </w:rPr>
        <w:t>a</w:t>
      </w:r>
      <w:r>
        <w:rPr>
          <w:rFonts w:ascii="Palatino Linotype" w:hAnsi="Palatino Linotype"/>
        </w:rPr>
        <w:t xml:space="preserve"> un peso determinado sobre cada parte de la malla. Ahora cada vez que movamos un hueso la malla se deformará con él, la cantidad de movimiento de la malla depende de la cantidad de peso del hueso sobre la malla</w:t>
      </w:r>
    </w:p>
    <w:p w14:paraId="63D5C9CF" w14:textId="77777777" w:rsidR="00652977" w:rsidRDefault="00652977" w:rsidP="00652977">
      <w:pPr>
        <w:keepNext/>
        <w:spacing w:line="360" w:lineRule="auto"/>
        <w:ind w:firstLine="340"/>
        <w:jc w:val="center"/>
      </w:pPr>
      <w:r>
        <w:rPr>
          <w:rFonts w:ascii="Palatino Linotype" w:hAnsi="Palatino Linotype"/>
          <w:noProof/>
          <w:lang w:eastAsia="es-ES"/>
        </w:rPr>
        <w:drawing>
          <wp:inline distT="0" distB="0" distL="0" distR="0" wp14:anchorId="186EF900" wp14:editId="745344F2">
            <wp:extent cx="5010150" cy="3676650"/>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leto3.JPG"/>
                    <pic:cNvPicPr/>
                  </pic:nvPicPr>
                  <pic:blipFill>
                    <a:blip r:embed="rId31">
                      <a:extLst>
                        <a:ext uri="{28A0092B-C50C-407E-A947-70E740481C1C}">
                          <a14:useLocalDpi xmlns:a14="http://schemas.microsoft.com/office/drawing/2010/main" val="0"/>
                        </a:ext>
                      </a:extLst>
                    </a:blip>
                    <a:stretch>
                      <a:fillRect/>
                    </a:stretch>
                  </pic:blipFill>
                  <pic:spPr>
                    <a:xfrm>
                      <a:off x="0" y="0"/>
                      <a:ext cx="5009561" cy="3676218"/>
                    </a:xfrm>
                    <a:prstGeom prst="rect">
                      <a:avLst/>
                    </a:prstGeom>
                  </pic:spPr>
                </pic:pic>
              </a:graphicData>
            </a:graphic>
          </wp:inline>
        </w:drawing>
      </w:r>
    </w:p>
    <w:p w14:paraId="1BABF13A" w14:textId="02F6ACE5" w:rsidR="00652977" w:rsidRPr="003D36E7" w:rsidRDefault="00652977" w:rsidP="00652977">
      <w:pPr>
        <w:pStyle w:val="Epgrafe"/>
        <w:jc w:val="center"/>
        <w:rPr>
          <w:sz w:val="20"/>
          <w:szCs w:val="20"/>
        </w:rPr>
      </w:pPr>
      <w:bookmarkStart w:id="2417" w:name="_Toc461038818"/>
      <w:r w:rsidRPr="003D36E7">
        <w:rPr>
          <w:sz w:val="20"/>
          <w:szCs w:val="20"/>
        </w:rPr>
        <w:t xml:space="preserve">Figura </w:t>
      </w:r>
      <w:r w:rsidRPr="003D36E7">
        <w:rPr>
          <w:sz w:val="20"/>
          <w:szCs w:val="20"/>
        </w:rPr>
        <w:fldChar w:fldCharType="begin"/>
      </w:r>
      <w:r w:rsidRPr="003D36E7">
        <w:rPr>
          <w:sz w:val="20"/>
          <w:szCs w:val="20"/>
        </w:rPr>
        <w:instrText xml:space="preserve"> SEQ Figura \* ARABIC </w:instrText>
      </w:r>
      <w:r w:rsidRPr="003D36E7">
        <w:rPr>
          <w:sz w:val="20"/>
          <w:szCs w:val="20"/>
        </w:rPr>
        <w:fldChar w:fldCharType="separate"/>
      </w:r>
      <w:ins w:id="2418" w:author="root" w:date="2016-09-08T18:43:00Z">
        <w:r w:rsidR="00E516AC">
          <w:rPr>
            <w:noProof/>
            <w:sz w:val="20"/>
            <w:szCs w:val="20"/>
          </w:rPr>
          <w:t>15</w:t>
        </w:r>
      </w:ins>
      <w:del w:id="2419" w:author="root" w:date="2016-09-02T13:23:00Z">
        <w:r w:rsidR="00EC4D03" w:rsidDel="00752828">
          <w:rPr>
            <w:noProof/>
            <w:sz w:val="20"/>
            <w:szCs w:val="20"/>
          </w:rPr>
          <w:delText>17</w:delText>
        </w:r>
      </w:del>
      <w:r w:rsidRPr="003D36E7">
        <w:rPr>
          <w:sz w:val="20"/>
          <w:szCs w:val="20"/>
        </w:rPr>
        <w:fldChar w:fldCharType="end"/>
      </w:r>
      <w:r w:rsidRPr="003D36E7">
        <w:rPr>
          <w:sz w:val="20"/>
          <w:szCs w:val="20"/>
        </w:rPr>
        <w:t xml:space="preserve"> - Peso del hueso del fémur sobre la malla</w:t>
      </w:r>
      <w:r w:rsidR="006A61C8">
        <w:rPr>
          <w:sz w:val="20"/>
          <w:szCs w:val="20"/>
        </w:rPr>
        <w:t>.</w:t>
      </w:r>
      <w:r w:rsidRPr="003D36E7">
        <w:rPr>
          <w:sz w:val="20"/>
          <w:szCs w:val="20"/>
        </w:rPr>
        <w:br/>
        <w:t>Fuente: Propia</w:t>
      </w:r>
      <w:r w:rsidR="006A61C8">
        <w:rPr>
          <w:sz w:val="20"/>
          <w:szCs w:val="20"/>
        </w:rPr>
        <w:t>.</w:t>
      </w:r>
      <w:bookmarkEnd w:id="2417"/>
    </w:p>
    <w:p w14:paraId="2E520E8B" w14:textId="77777777" w:rsidR="00652977" w:rsidRDefault="00FD30DA" w:rsidP="00FD30DA">
      <w:pPr>
        <w:spacing w:line="360" w:lineRule="auto"/>
        <w:ind w:firstLine="340"/>
        <w:jc w:val="both"/>
        <w:rPr>
          <w:rFonts w:ascii="Palatino Linotype" w:hAnsi="Palatino Linotype"/>
        </w:rPr>
      </w:pPr>
      <w:r>
        <w:rPr>
          <w:rFonts w:ascii="Palatino Linotype" w:hAnsi="Palatino Linotype"/>
        </w:rPr>
        <w:t xml:space="preserve">Una vez que el esqueleto esté referenciado al modelo el siguiente paso es preparar las animaciones para su uso. </w:t>
      </w:r>
      <w:r w:rsidR="00875058">
        <w:rPr>
          <w:rFonts w:ascii="Palatino Linotype" w:hAnsi="Palatino Linotype"/>
        </w:rPr>
        <w:t xml:space="preserve">Las animaciones tienen principio y final, esto hace que la animación de correr empiece en parado, por lo que si se reproduce en bucle en una carrera larga cada 3 pasos habría un salto a la posición de parado. Por lo tanto hay que recortarlas para conseguir que el principio coincida con el final. Además cada animación está orientada hacia una posición y en las que son de movimiento el esqueleto avanza junto con el movimiento, hay que conseguir que haga la animación de correr pero sin moverse de la posición en el plano. </w:t>
      </w:r>
    </w:p>
    <w:p w14:paraId="1D04C77C" w14:textId="77777777" w:rsidR="003D36E7" w:rsidRDefault="00875058" w:rsidP="00FD30DA">
      <w:pPr>
        <w:spacing w:line="360" w:lineRule="auto"/>
        <w:ind w:firstLine="340"/>
        <w:jc w:val="both"/>
        <w:rPr>
          <w:rFonts w:ascii="Palatino Linotype" w:hAnsi="Palatino Linotype"/>
          <w:noProof/>
          <w:lang w:eastAsia="es-ES"/>
        </w:rPr>
      </w:pPr>
      <w:r>
        <w:rPr>
          <w:rFonts w:ascii="Palatino Linotype" w:hAnsi="Palatino Linotype"/>
        </w:rPr>
        <w:t xml:space="preserve">Para la edición de los archivos .bvh se ha usado el programa </w:t>
      </w:r>
      <w:hyperlink r:id="rId32" w:history="1">
        <w:r w:rsidRPr="00875058">
          <w:rPr>
            <w:rStyle w:val="Hipervnculo"/>
            <w:rFonts w:ascii="Palatino Linotype" w:hAnsi="Palatino Linotype"/>
          </w:rPr>
          <w:t>bvhacker</w:t>
        </w:r>
      </w:hyperlink>
      <w:r>
        <w:rPr>
          <w:rFonts w:ascii="Palatino Linotype" w:hAnsi="Palatino Linotype"/>
        </w:rPr>
        <w:t xml:space="preserve">, un editor gratuito de archivos bvh, con el que se puede editar el movimiento de los huesos para rotarlos o conseguir que no se desplacen en ningún eje. Además dispone de una herramienta muy potente </w:t>
      </w:r>
      <w:r w:rsidR="00676560">
        <w:rPr>
          <w:rFonts w:ascii="Palatino Linotype" w:hAnsi="Palatino Linotype"/>
        </w:rPr>
        <w:t xml:space="preserve">para modificar el </w:t>
      </w:r>
      <w:r w:rsidR="00676560" w:rsidRPr="00676560">
        <w:rPr>
          <w:rFonts w:ascii="Palatino Linotype" w:hAnsi="Palatino Linotype"/>
          <w:i/>
        </w:rPr>
        <w:t>loop</w:t>
      </w:r>
      <w:r w:rsidR="00676560">
        <w:rPr>
          <w:rFonts w:ascii="Palatino Linotype" w:hAnsi="Palatino Linotype"/>
        </w:rPr>
        <w:t xml:space="preserve"> de la animación, que permite </w:t>
      </w:r>
      <w:r w:rsidR="00676560">
        <w:rPr>
          <w:rFonts w:ascii="Palatino Linotype" w:hAnsi="Palatino Linotype"/>
        </w:rPr>
        <w:lastRenderedPageBreak/>
        <w:t xml:space="preserve">seleccionar el </w:t>
      </w:r>
      <w:r w:rsidR="00676560" w:rsidRPr="00676560">
        <w:rPr>
          <w:rFonts w:ascii="Palatino Linotype" w:hAnsi="Palatino Linotype"/>
          <w:i/>
        </w:rPr>
        <w:t>frame</w:t>
      </w:r>
      <w:r w:rsidR="00676560">
        <w:rPr>
          <w:rFonts w:ascii="Palatino Linotype" w:hAnsi="Palatino Linotype"/>
        </w:rPr>
        <w:t xml:space="preserve"> inicial y el final y coserlos de manera que la posición de los huesos </w:t>
      </w:r>
      <w:r w:rsidR="003D36E7">
        <w:rPr>
          <w:noProof/>
          <w:lang w:eastAsia="es-ES"/>
        </w:rPr>
        <mc:AlternateContent>
          <mc:Choice Requires="wps">
            <w:drawing>
              <wp:anchor distT="0" distB="0" distL="114300" distR="114300" simplePos="0" relativeHeight="251704320" behindDoc="0" locked="0" layoutInCell="1" allowOverlap="1" wp14:anchorId="3988F0D9" wp14:editId="558C9544">
                <wp:simplePos x="0" y="0"/>
                <wp:positionH relativeFrom="column">
                  <wp:posOffset>-425450</wp:posOffset>
                </wp:positionH>
                <wp:positionV relativeFrom="paragraph">
                  <wp:posOffset>4353560</wp:posOffset>
                </wp:positionV>
                <wp:extent cx="6448425" cy="546100"/>
                <wp:effectExtent l="0" t="0" r="0" b="0"/>
                <wp:wrapTight wrapText="bothSides">
                  <wp:wrapPolygon edited="0">
                    <wp:start x="0" y="0"/>
                    <wp:lineTo x="0" y="21600"/>
                    <wp:lineTo x="21600" y="21600"/>
                    <wp:lineTo x="21600" y="0"/>
                  </wp:wrapPolygon>
                </wp:wrapTight>
                <wp:docPr id="23" name="23 Cuadro de texto"/>
                <wp:cNvGraphicFramePr/>
                <a:graphic xmlns:a="http://schemas.openxmlformats.org/drawingml/2006/main">
                  <a:graphicData uri="http://schemas.microsoft.com/office/word/2010/wordprocessingShape">
                    <wps:wsp>
                      <wps:cNvSpPr txBox="1"/>
                      <wps:spPr>
                        <a:xfrm>
                          <a:off x="0" y="0"/>
                          <a:ext cx="6448425" cy="546100"/>
                        </a:xfrm>
                        <a:prstGeom prst="rect">
                          <a:avLst/>
                        </a:prstGeom>
                        <a:solidFill>
                          <a:prstClr val="white"/>
                        </a:solidFill>
                        <a:ln>
                          <a:noFill/>
                        </a:ln>
                        <a:effectLst/>
                      </wps:spPr>
                      <wps:txbx>
                        <w:txbxContent>
                          <w:p w14:paraId="4C4570E9" w14:textId="392E80CC" w:rsidR="003451FC" w:rsidRPr="003D36E7" w:rsidRDefault="003451FC" w:rsidP="003D36E7">
                            <w:pPr>
                              <w:pStyle w:val="Epgrafe"/>
                              <w:jc w:val="center"/>
                              <w:rPr>
                                <w:sz w:val="20"/>
                                <w:szCs w:val="20"/>
                              </w:rPr>
                            </w:pPr>
                            <w:bookmarkStart w:id="2420" w:name="_Toc459454780"/>
                            <w:bookmarkStart w:id="2421" w:name="_Toc461038819"/>
                            <w:r w:rsidRPr="003D36E7">
                              <w:rPr>
                                <w:sz w:val="20"/>
                                <w:szCs w:val="20"/>
                              </w:rPr>
                              <w:t xml:space="preserve">Figura </w:t>
                            </w:r>
                            <w:r w:rsidRPr="003D36E7">
                              <w:rPr>
                                <w:sz w:val="20"/>
                                <w:szCs w:val="20"/>
                              </w:rPr>
                              <w:fldChar w:fldCharType="begin"/>
                            </w:r>
                            <w:r w:rsidRPr="003D36E7">
                              <w:rPr>
                                <w:sz w:val="20"/>
                                <w:szCs w:val="20"/>
                              </w:rPr>
                              <w:instrText xml:space="preserve"> SEQ Figura \* ARABIC </w:instrText>
                            </w:r>
                            <w:r w:rsidRPr="003D36E7">
                              <w:rPr>
                                <w:sz w:val="20"/>
                                <w:szCs w:val="20"/>
                              </w:rPr>
                              <w:fldChar w:fldCharType="separate"/>
                            </w:r>
                            <w:ins w:id="2422" w:author="root" w:date="2016-09-08T18:43:00Z">
                              <w:r w:rsidR="00E516AC">
                                <w:rPr>
                                  <w:noProof/>
                                  <w:sz w:val="20"/>
                                  <w:szCs w:val="20"/>
                                </w:rPr>
                                <w:t>16</w:t>
                              </w:r>
                            </w:ins>
                            <w:del w:id="2423" w:author="root" w:date="2016-09-02T13:23:00Z">
                              <w:r w:rsidDel="00752828">
                                <w:rPr>
                                  <w:noProof/>
                                  <w:sz w:val="20"/>
                                  <w:szCs w:val="20"/>
                                </w:rPr>
                                <w:delText>18</w:delText>
                              </w:r>
                            </w:del>
                            <w:r w:rsidRPr="003D36E7">
                              <w:rPr>
                                <w:sz w:val="20"/>
                                <w:szCs w:val="20"/>
                              </w:rPr>
                              <w:fldChar w:fldCharType="end"/>
                            </w:r>
                            <w:r w:rsidRPr="003D36E7">
                              <w:rPr>
                                <w:sz w:val="20"/>
                                <w:szCs w:val="20"/>
                              </w:rPr>
                              <w:t xml:space="preserve"> - Interfaz de bvhacker</w:t>
                            </w:r>
                            <w:r>
                              <w:rPr>
                                <w:sz w:val="20"/>
                                <w:szCs w:val="20"/>
                              </w:rPr>
                              <w:t>.</w:t>
                            </w:r>
                            <w:r>
                              <w:rPr>
                                <w:sz w:val="20"/>
                                <w:szCs w:val="20"/>
                              </w:rPr>
                              <w:br/>
                              <w:t>Fuente: Propia.</w:t>
                            </w:r>
                            <w:bookmarkEnd w:id="2420"/>
                            <w:bookmarkEnd w:id="2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3 Cuadro de texto" o:spid="_x0000_s1042" type="#_x0000_t202" style="position:absolute;left:0;text-align:left;margin-left:-33.5pt;margin-top:342.8pt;width:507.75pt;height:43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" stroked="f">
                <v:textbox style="mso-fit-shape-to-text:t" inset="0,0,0,0">
                  <w:txbxContent>
                    <w:p w14:paraId="4C4570E9" w14:textId="392E80CC" w:rsidR="003451FC" w:rsidRPr="003D36E7" w:rsidRDefault="003451FC" w:rsidP="003D36E7">
                      <w:pPr>
                        <w:pStyle w:val="Epgrafe"/>
                        <w:jc w:val="center"/>
                        <w:rPr>
                          <w:sz w:val="20"/>
                          <w:szCs w:val="20"/>
                        </w:rPr>
                      </w:pPr>
                      <w:bookmarkStart w:id="2424" w:name="_Toc459454780"/>
                      <w:bookmarkStart w:id="2425" w:name="_Toc461038819"/>
                      <w:r w:rsidRPr="003D36E7">
                        <w:rPr>
                          <w:sz w:val="20"/>
                          <w:szCs w:val="20"/>
                        </w:rPr>
                        <w:t xml:space="preserve">Figura </w:t>
                      </w:r>
                      <w:r w:rsidRPr="003D36E7">
                        <w:rPr>
                          <w:sz w:val="20"/>
                          <w:szCs w:val="20"/>
                        </w:rPr>
                        <w:fldChar w:fldCharType="begin"/>
                      </w:r>
                      <w:r w:rsidRPr="003D36E7">
                        <w:rPr>
                          <w:sz w:val="20"/>
                          <w:szCs w:val="20"/>
                        </w:rPr>
                        <w:instrText xml:space="preserve"> SEQ Figura \* ARABIC </w:instrText>
                      </w:r>
                      <w:r w:rsidRPr="003D36E7">
                        <w:rPr>
                          <w:sz w:val="20"/>
                          <w:szCs w:val="20"/>
                        </w:rPr>
                        <w:fldChar w:fldCharType="separate"/>
                      </w:r>
                      <w:ins w:id="2426" w:author="root" w:date="2016-09-08T18:43:00Z">
                        <w:r w:rsidR="00E516AC">
                          <w:rPr>
                            <w:noProof/>
                            <w:sz w:val="20"/>
                            <w:szCs w:val="20"/>
                          </w:rPr>
                          <w:t>16</w:t>
                        </w:r>
                      </w:ins>
                      <w:del w:id="2427" w:author="root" w:date="2016-09-02T13:23:00Z">
                        <w:r w:rsidDel="00752828">
                          <w:rPr>
                            <w:noProof/>
                            <w:sz w:val="20"/>
                            <w:szCs w:val="20"/>
                          </w:rPr>
                          <w:delText>18</w:delText>
                        </w:r>
                      </w:del>
                      <w:r w:rsidRPr="003D36E7">
                        <w:rPr>
                          <w:sz w:val="20"/>
                          <w:szCs w:val="20"/>
                        </w:rPr>
                        <w:fldChar w:fldCharType="end"/>
                      </w:r>
                      <w:r w:rsidRPr="003D36E7">
                        <w:rPr>
                          <w:sz w:val="20"/>
                          <w:szCs w:val="20"/>
                        </w:rPr>
                        <w:t xml:space="preserve"> - Interfaz de bvhacker</w:t>
                      </w:r>
                      <w:r>
                        <w:rPr>
                          <w:sz w:val="20"/>
                          <w:szCs w:val="20"/>
                        </w:rPr>
                        <w:t>.</w:t>
                      </w:r>
                      <w:r>
                        <w:rPr>
                          <w:sz w:val="20"/>
                          <w:szCs w:val="20"/>
                        </w:rPr>
                        <w:br/>
                        <w:t>Fuente: Propia.</w:t>
                      </w:r>
                      <w:bookmarkEnd w:id="2424"/>
                      <w:bookmarkEnd w:id="2425"/>
                    </w:p>
                  </w:txbxContent>
                </v:textbox>
                <w10:wrap type="tight"/>
              </v:shape>
            </w:pict>
          </mc:Fallback>
        </mc:AlternateContent>
      </w:r>
      <w:r w:rsidR="003D36E7">
        <w:rPr>
          <w:rFonts w:ascii="Palatino Linotype" w:hAnsi="Palatino Linotype"/>
          <w:noProof/>
          <w:lang w:eastAsia="es-ES"/>
        </w:rPr>
        <w:drawing>
          <wp:anchor distT="0" distB="0" distL="114300" distR="114300" simplePos="0" relativeHeight="251702272" behindDoc="1" locked="0" layoutInCell="1" allowOverlap="1" wp14:anchorId="0D4722C7" wp14:editId="7D0DF44C">
            <wp:simplePos x="0" y="0"/>
            <wp:positionH relativeFrom="column">
              <wp:posOffset>-425450</wp:posOffset>
            </wp:positionH>
            <wp:positionV relativeFrom="paragraph">
              <wp:posOffset>976630</wp:posOffset>
            </wp:positionV>
            <wp:extent cx="6448425" cy="3319780"/>
            <wp:effectExtent l="0" t="0" r="9525" b="0"/>
            <wp:wrapTight wrapText="bothSides">
              <wp:wrapPolygon edited="0">
                <wp:start x="0" y="0"/>
                <wp:lineTo x="0" y="21443"/>
                <wp:lineTo x="21568" y="21443"/>
                <wp:lineTo x="21568" y="0"/>
                <wp:lineTo x="0" y="0"/>
              </wp:wrapPolygon>
            </wp:wrapTight>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vhacke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48425" cy="3319780"/>
                    </a:xfrm>
                    <a:prstGeom prst="rect">
                      <a:avLst/>
                    </a:prstGeom>
                  </pic:spPr>
                </pic:pic>
              </a:graphicData>
            </a:graphic>
            <wp14:sizeRelH relativeFrom="page">
              <wp14:pctWidth>0</wp14:pctWidth>
            </wp14:sizeRelH>
            <wp14:sizeRelV relativeFrom="page">
              <wp14:pctHeight>0</wp14:pctHeight>
            </wp14:sizeRelV>
          </wp:anchor>
        </w:drawing>
      </w:r>
      <w:r w:rsidR="00676560">
        <w:rPr>
          <w:rFonts w:ascii="Palatino Linotype" w:hAnsi="Palatino Linotype"/>
        </w:rPr>
        <w:t>coincida</w:t>
      </w:r>
      <w:r w:rsidR="00D84DF6">
        <w:rPr>
          <w:rFonts w:ascii="Palatino Linotype" w:hAnsi="Palatino Linotype"/>
        </w:rPr>
        <w:t xml:space="preserve"> en ambos </w:t>
      </w:r>
      <w:r w:rsidR="00D84DF6">
        <w:rPr>
          <w:rFonts w:ascii="Palatino Linotype" w:hAnsi="Palatino Linotype"/>
          <w:i/>
        </w:rPr>
        <w:t>frames</w:t>
      </w:r>
      <w:r w:rsidR="00D84DF6">
        <w:rPr>
          <w:rFonts w:ascii="Palatino Linotype" w:hAnsi="Palatino Linotype"/>
        </w:rPr>
        <w:t>.</w:t>
      </w:r>
      <w:r w:rsidR="003D36E7" w:rsidRPr="003D36E7">
        <w:rPr>
          <w:rFonts w:ascii="Palatino Linotype" w:hAnsi="Palatino Linotype"/>
          <w:noProof/>
          <w:lang w:eastAsia="es-ES"/>
        </w:rPr>
        <w:t xml:space="preserve"> </w:t>
      </w:r>
    </w:p>
    <w:p w14:paraId="5B65A37B" w14:textId="77777777" w:rsidR="00875058" w:rsidRDefault="006A61C8" w:rsidP="003D36E7">
      <w:pPr>
        <w:spacing w:line="360" w:lineRule="auto"/>
        <w:ind w:firstLine="340"/>
        <w:jc w:val="both"/>
        <w:rPr>
          <w:rFonts w:ascii="Palatino Linotype" w:hAnsi="Palatino Linotype"/>
        </w:rPr>
      </w:pPr>
      <w:r>
        <w:rPr>
          <w:rFonts w:ascii="Palatino Linotype" w:hAnsi="Palatino Linotype"/>
        </w:rPr>
        <w:t>Con las animaciones preparadas lo que queda por hacer es importar las animaciones en Blender y hacer que el modelo las siga. Para ello es muy importante que todas las animaciones tengan los mismos huesos para que el proceso sea sencillo. Simplemente hay que importar una animación y al ser del mismo tipo que nuestro esqueleto referenciado en T simplemente tendremos que seleccionar nuestro esqueleto, abrir la biblioteca de animaciones y elegir la que queremos. De esta manera nuestro esqueleto adoptará la forma de la animación recién importada.</w:t>
      </w:r>
    </w:p>
    <w:p w14:paraId="653D91CE" w14:textId="77777777" w:rsidR="006A61C8" w:rsidRDefault="006A61C8" w:rsidP="006A61C8">
      <w:pPr>
        <w:keepNext/>
        <w:spacing w:line="360" w:lineRule="auto"/>
        <w:ind w:firstLine="340"/>
        <w:jc w:val="center"/>
      </w:pPr>
      <w:r>
        <w:rPr>
          <w:rFonts w:ascii="Palatino Linotype" w:hAnsi="Palatino Linotype"/>
          <w:noProof/>
          <w:lang w:eastAsia="es-ES"/>
        </w:rPr>
        <w:lastRenderedPageBreak/>
        <w:drawing>
          <wp:inline distT="0" distB="0" distL="0" distR="0" wp14:anchorId="1B61F6CE" wp14:editId="18460598">
            <wp:extent cx="3743325" cy="3563957"/>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lto2.JPG"/>
                    <pic:cNvPicPr/>
                  </pic:nvPicPr>
                  <pic:blipFill>
                    <a:blip r:embed="rId34">
                      <a:extLst>
                        <a:ext uri="{28A0092B-C50C-407E-A947-70E740481C1C}">
                          <a14:useLocalDpi xmlns:a14="http://schemas.microsoft.com/office/drawing/2010/main" val="0"/>
                        </a:ext>
                      </a:extLst>
                    </a:blip>
                    <a:stretch>
                      <a:fillRect/>
                    </a:stretch>
                  </pic:blipFill>
                  <pic:spPr>
                    <a:xfrm>
                      <a:off x="0" y="0"/>
                      <a:ext cx="3764348" cy="3583972"/>
                    </a:xfrm>
                    <a:prstGeom prst="rect">
                      <a:avLst/>
                    </a:prstGeom>
                  </pic:spPr>
                </pic:pic>
              </a:graphicData>
            </a:graphic>
          </wp:inline>
        </w:drawing>
      </w:r>
    </w:p>
    <w:p w14:paraId="060F69CD" w14:textId="4C5377FA" w:rsidR="006A61C8" w:rsidRDefault="006A61C8" w:rsidP="006A61C8">
      <w:pPr>
        <w:pStyle w:val="Epgrafe"/>
        <w:jc w:val="center"/>
      </w:pPr>
      <w:bookmarkStart w:id="2428" w:name="_Toc461038820"/>
      <w:r>
        <w:t xml:space="preserve">Figura </w:t>
      </w:r>
      <w:fldSimple w:instr=" SEQ Figura \* ARABIC ">
        <w:ins w:id="2429" w:author="root" w:date="2016-09-08T18:43:00Z">
          <w:r w:rsidR="00E516AC">
            <w:rPr>
              <w:noProof/>
            </w:rPr>
            <w:t>17</w:t>
          </w:r>
        </w:ins>
        <w:del w:id="2430" w:author="root" w:date="2016-09-02T13:23:00Z">
          <w:r w:rsidR="00EC4D03" w:rsidDel="00752828">
            <w:rPr>
              <w:noProof/>
            </w:rPr>
            <w:delText>19</w:delText>
          </w:r>
        </w:del>
      </w:fldSimple>
      <w:r>
        <w:t xml:space="preserve"> - El modelo (derecha) en posición de la animación importada (izquierda).</w:t>
      </w:r>
      <w:r>
        <w:br/>
        <w:t>Fuente: Propia.</w:t>
      </w:r>
      <w:bookmarkEnd w:id="2428"/>
    </w:p>
    <w:p w14:paraId="185A8869" w14:textId="77777777" w:rsidR="00D84DF6" w:rsidRDefault="00D142EA" w:rsidP="0005113F">
      <w:pPr>
        <w:spacing w:line="360" w:lineRule="auto"/>
        <w:ind w:firstLine="340"/>
        <w:jc w:val="both"/>
        <w:rPr>
          <w:rFonts w:ascii="Palatino Linotype" w:hAnsi="Palatino Linotype"/>
        </w:rPr>
      </w:pPr>
      <w:r>
        <w:rPr>
          <w:rFonts w:ascii="Palatino Linotype" w:hAnsi="Palatino Linotype"/>
        </w:rPr>
        <w:t>El último paso en el desarrollo del personaje es exportarlo de tal manera que podamos leerlo con Three.js para incluirlo en nuestra aplicación web. Para esto la librería de Three.js incluye un exportador de Blender a J</w:t>
      </w:r>
      <w:r w:rsidR="0058736B">
        <w:rPr>
          <w:rFonts w:ascii="Palatino Linotype" w:hAnsi="Palatino Linotype"/>
        </w:rPr>
        <w:t>SON</w:t>
      </w:r>
      <w:r>
        <w:rPr>
          <w:rFonts w:ascii="Palatino Linotype" w:hAnsi="Palatino Linotype"/>
        </w:rPr>
        <w:t>. En el momento de exportarlo la versión de Three.js era la r77 y el exportador aún estaba en desarrollo por lo que hubo ciertos problemas al principio. Una vez exportado y cargado en la aplicación el esqueleto se cargaba correctamente pero la malla se deformaba. Finalmente este problema se arregló modificando el código fuente del exportador</w:t>
      </w:r>
      <w:r w:rsidR="0005113F">
        <w:rPr>
          <w:rFonts w:ascii="Palatino Linotype" w:hAnsi="Palatino Linotype"/>
        </w:rPr>
        <w:t xml:space="preserve"> cambiando una línea de código en donde las coordenadas Y de la malla se exportaban como coordenadas Z.</w:t>
      </w:r>
    </w:p>
    <w:p w14:paraId="642FDAB1" w14:textId="77777777" w:rsidR="00DC234E" w:rsidRDefault="00DC234E" w:rsidP="00DC234E">
      <w:pPr>
        <w:pStyle w:val="Ttulo2"/>
      </w:pPr>
      <w:bookmarkStart w:id="2431" w:name="_Toc461122692"/>
      <w:r>
        <w:t>Desarrollo de la aplicación web</w:t>
      </w:r>
      <w:bookmarkEnd w:id="2431"/>
    </w:p>
    <w:p w14:paraId="1AE59B22" w14:textId="782C3104" w:rsidR="0026570D" w:rsidRPr="00757FFE" w:rsidRDefault="0026570D" w:rsidP="000C5482">
      <w:pPr>
        <w:spacing w:line="360" w:lineRule="auto"/>
        <w:ind w:firstLine="340"/>
        <w:jc w:val="both"/>
        <w:rPr>
          <w:rFonts w:ascii="Palatino Linotype" w:hAnsi="Palatino Linotype"/>
        </w:rPr>
      </w:pPr>
      <w:r>
        <w:rPr>
          <w:rFonts w:ascii="Palatino Linotype" w:hAnsi="Palatino Linotype"/>
        </w:rPr>
        <w:t xml:space="preserve">En este proyecto la aplicación web es el núcleo que une todas las demás partes. </w:t>
      </w:r>
      <w:r w:rsidR="000319AB" w:rsidRPr="00002D09">
        <w:rPr>
          <w:rFonts w:ascii="Palatino Linotype" w:hAnsi="Palatino Linotype"/>
        </w:rPr>
        <w:t xml:space="preserve">Mientras </w:t>
      </w:r>
      <w:r w:rsidRPr="00002D09">
        <w:rPr>
          <w:rFonts w:ascii="Palatino Linotype" w:hAnsi="Palatino Linotype"/>
        </w:rPr>
        <w:t>que</w:t>
      </w:r>
      <w:r>
        <w:rPr>
          <w:rFonts w:ascii="Palatino Linotype" w:hAnsi="Palatino Linotype"/>
        </w:rPr>
        <w:t xml:space="preserve"> en el lado del cliente se usa el personaje desarrollado y se ofrece al usuario una interfaz con la que jugar, el lado del servidor se comunica con el robot y envía las órdenes para controlarlo. A continuación se verá c</w:t>
      </w:r>
      <w:r w:rsidR="000319AB">
        <w:rPr>
          <w:rFonts w:ascii="Palatino Linotype" w:hAnsi="Palatino Linotype"/>
        </w:rPr>
        <w:t>ó</w:t>
      </w:r>
      <w:r>
        <w:rPr>
          <w:rFonts w:ascii="Palatino Linotype" w:hAnsi="Palatino Linotype"/>
        </w:rPr>
        <w:t>mo se han ido desarrollando cada una de las partes de la aplicación web y se entrará en detalle cómo funciona cada una y las tareas que realiza.</w:t>
      </w:r>
    </w:p>
    <w:p w14:paraId="757D313A" w14:textId="77777777" w:rsidR="00DC234E" w:rsidRDefault="00DC234E" w:rsidP="00DC234E">
      <w:pPr>
        <w:pStyle w:val="Ttulo3"/>
      </w:pPr>
      <w:bookmarkStart w:id="2432" w:name="_Toc461122693"/>
      <w:r>
        <w:lastRenderedPageBreak/>
        <w:t>Cliente</w:t>
      </w:r>
      <w:bookmarkEnd w:id="2432"/>
    </w:p>
    <w:p w14:paraId="5ED68204" w14:textId="0560B3D0" w:rsidR="000C5482" w:rsidRDefault="001C6711" w:rsidP="000C5482">
      <w:pPr>
        <w:spacing w:line="360" w:lineRule="auto"/>
        <w:ind w:firstLine="340"/>
        <w:jc w:val="both"/>
        <w:rPr>
          <w:rFonts w:ascii="Palatino Linotype" w:hAnsi="Palatino Linotype"/>
        </w:rPr>
      </w:pPr>
      <w:r>
        <w:rPr>
          <w:rFonts w:ascii="Palatino Linotype" w:hAnsi="Palatino Linotype"/>
        </w:rPr>
        <w:t>Para la integración del personaje mode</w:t>
      </w:r>
      <w:r w:rsidR="000319AB">
        <w:rPr>
          <w:rFonts w:ascii="Palatino Linotype" w:hAnsi="Palatino Linotype"/>
        </w:rPr>
        <w:t>l</w:t>
      </w:r>
      <w:r>
        <w:rPr>
          <w:rFonts w:ascii="Palatino Linotype" w:hAnsi="Palatino Linotype"/>
        </w:rPr>
        <w:t>ado y el uso del WebGL se ha utilizado Three.js. Three.js es una potente librería que facilita el uso de WebGL y todo lo que se refiere a gráficos en el navegador. Se basa en el uso de un canvas con un contexto en 3D para mostrar toda la información.</w:t>
      </w:r>
    </w:p>
    <w:p w14:paraId="6646CEB5" w14:textId="77777777" w:rsidR="00D252BC" w:rsidRDefault="00D252BC" w:rsidP="00D252BC">
      <w:pPr>
        <w:pStyle w:val="Ttulo4"/>
      </w:pPr>
      <w:r>
        <w:t>Carga del personaje</w:t>
      </w:r>
    </w:p>
    <w:p w14:paraId="4574EE3D" w14:textId="2F841014" w:rsidR="001C6711" w:rsidRDefault="001C6711" w:rsidP="000C5482">
      <w:pPr>
        <w:spacing w:line="360" w:lineRule="auto"/>
        <w:ind w:firstLine="340"/>
        <w:jc w:val="both"/>
        <w:rPr>
          <w:rFonts w:ascii="Palatino Linotype" w:hAnsi="Palatino Linotype"/>
        </w:rPr>
      </w:pPr>
      <w:r>
        <w:rPr>
          <w:rFonts w:ascii="Palatino Linotype" w:hAnsi="Palatino Linotype"/>
        </w:rPr>
        <w:t xml:space="preserve">Cargar el personaje con sus animaciones y controlar las animaciones al gusto fue </w:t>
      </w:r>
      <w:r w:rsidRPr="00D252BC">
        <w:rPr>
          <w:rFonts w:ascii="Palatino Linotype" w:hAnsi="Palatino Linotype"/>
        </w:rPr>
        <w:t xml:space="preserve">una tarea relativamente sencilla gracias a los archivos </w:t>
      </w:r>
      <w:r w:rsidR="000319AB">
        <w:rPr>
          <w:rFonts w:ascii="Palatino Linotype" w:hAnsi="Palatino Linotype"/>
        </w:rPr>
        <w:t>d</w:t>
      </w:r>
      <w:r w:rsidRPr="00D252BC">
        <w:rPr>
          <w:rFonts w:ascii="Palatino Linotype" w:hAnsi="Palatino Linotype"/>
        </w:rPr>
        <w:t>e ejemplo de los que dispone Three.js. En especial el ejemplo “</w:t>
      </w:r>
      <w:r w:rsidRPr="00D252BC">
        <w:rPr>
          <w:rFonts w:ascii="Palatino Linotype" w:hAnsi="Palatino Linotype"/>
          <w:i/>
          <w:iCs/>
        </w:rPr>
        <w:t>webgl_animation_skinning_blending</w:t>
      </w:r>
      <w:r w:rsidRPr="00D252BC">
        <w:rPr>
          <w:rFonts w:ascii="Palatino Linotype" w:hAnsi="Palatino Linotype"/>
        </w:rPr>
        <w:t>” que ya carga un modelo 3D en JSON y permite jugar con sus animaciones cambiando de una a otra de manera fluida. Por lo tanto partiendo de este ejemplo hubo que cambiar el modelo cargado po</w:t>
      </w:r>
      <w:r w:rsidR="00641B18" w:rsidRPr="00D252BC">
        <w:rPr>
          <w:rFonts w:ascii="Palatino Linotype" w:hAnsi="Palatino Linotype"/>
        </w:rPr>
        <w:t>r el nuestro y se estableció unos controles para manejar las animaciones con el teclado y mediante pesos.</w:t>
      </w:r>
    </w:p>
    <w:p w14:paraId="31E476FF" w14:textId="7BF9C109" w:rsidR="00D252BC" w:rsidRDefault="00D252BC" w:rsidP="000C5482">
      <w:pPr>
        <w:spacing w:line="360" w:lineRule="auto"/>
        <w:ind w:firstLine="340"/>
        <w:jc w:val="both"/>
        <w:rPr>
          <w:rFonts w:ascii="Palatino Linotype" w:hAnsi="Palatino Linotype"/>
        </w:rPr>
      </w:pPr>
      <w:r>
        <w:rPr>
          <w:rFonts w:ascii="Palatino Linotype" w:hAnsi="Palatino Linotype"/>
        </w:rPr>
        <w:t xml:space="preserve">Además de cargar el personaje se crea un plano a nivel del suelo para reflejar las sombras del personaje. El mostrar las </w:t>
      </w:r>
      <w:r w:rsidR="007118D6">
        <w:rPr>
          <w:rFonts w:ascii="Palatino Linotype" w:hAnsi="Palatino Linotype"/>
        </w:rPr>
        <w:t xml:space="preserve">sombras, aunque sean muy diáfanas, da una sensación de realidad que de otra manera no se podría conseguir, además de que nos ayuda a situar la posición en el eje Y del personaje respecto al suelo. </w:t>
      </w:r>
    </w:p>
    <w:p w14:paraId="24B5F080" w14:textId="786989EE" w:rsidR="000D1124" w:rsidRPr="000D1124" w:rsidRDefault="000D1124" w:rsidP="000C5482">
      <w:pPr>
        <w:spacing w:line="360" w:lineRule="auto"/>
        <w:ind w:firstLine="340"/>
        <w:jc w:val="both"/>
        <w:rPr>
          <w:rFonts w:ascii="Palatino Linotype" w:hAnsi="Palatino Linotype"/>
        </w:rPr>
      </w:pPr>
      <w:r>
        <w:rPr>
          <w:rFonts w:ascii="Palatino Linotype" w:hAnsi="Palatino Linotype"/>
        </w:rPr>
        <w:t xml:space="preserve">La función </w:t>
      </w:r>
      <w:r>
        <w:rPr>
          <w:rFonts w:ascii="Palatino Linotype" w:hAnsi="Palatino Linotype"/>
          <w:i/>
        </w:rPr>
        <w:t>animar</w:t>
      </w:r>
      <w:r>
        <w:rPr>
          <w:rFonts w:ascii="Palatino Linotype" w:hAnsi="Palatino Linotype"/>
        </w:rPr>
        <w:t xml:space="preserve"> es la que se encarga de pintar al personaje en el estado actual, dicha función es llamada 60 </w:t>
      </w:r>
      <w:r w:rsidR="000319AB">
        <w:rPr>
          <w:rFonts w:ascii="Palatino Linotype" w:hAnsi="Palatino Linotype"/>
        </w:rPr>
        <w:t xml:space="preserve">veces </w:t>
      </w:r>
      <w:r>
        <w:rPr>
          <w:rFonts w:ascii="Palatino Linotype" w:hAnsi="Palatino Linotype"/>
        </w:rPr>
        <w:t>por segundo gracias al método “</w:t>
      </w:r>
      <w:r w:rsidRPr="000D1124">
        <w:rPr>
          <w:rFonts w:ascii="Palatino Linotype" w:hAnsi="Palatino Linotype"/>
        </w:rPr>
        <w:t>requestAnimationFrame</w:t>
      </w:r>
      <w:r>
        <w:rPr>
          <w:rFonts w:ascii="Palatino Linotype" w:hAnsi="Palatino Linotype"/>
        </w:rPr>
        <w:t xml:space="preserve">” que se encarga de automatizar estas llamadas siempre y cuando la ventana esté activa, por lo tanto la aplicación no consumirá recursos cuando no se encuentre en el primer plano del navegador. La función </w:t>
      </w:r>
      <w:r>
        <w:rPr>
          <w:rFonts w:ascii="Palatino Linotype" w:hAnsi="Palatino Linotype"/>
          <w:i/>
        </w:rPr>
        <w:t>animar</w:t>
      </w:r>
      <w:r>
        <w:rPr>
          <w:rFonts w:ascii="Palatino Linotype" w:hAnsi="Palatino Linotype"/>
        </w:rPr>
        <w:t xml:space="preserve"> llama a su vez a la función </w:t>
      </w:r>
      <w:r>
        <w:rPr>
          <w:rFonts w:ascii="Palatino Linotype" w:hAnsi="Palatino Linotype"/>
          <w:i/>
        </w:rPr>
        <w:t>render</w:t>
      </w:r>
      <w:r>
        <w:rPr>
          <w:rFonts w:ascii="Palatino Linotype" w:hAnsi="Palatino Linotype"/>
        </w:rPr>
        <w:t xml:space="preserve"> que es la encargada de </w:t>
      </w:r>
      <w:r w:rsidR="00D639F3">
        <w:rPr>
          <w:rFonts w:ascii="Palatino Linotype" w:hAnsi="Palatino Linotype"/>
        </w:rPr>
        <w:t>limpiar el canvas y volver a pintar la escena actualizada en él en cada pasada.</w:t>
      </w:r>
    </w:p>
    <w:p w14:paraId="72D82C7F" w14:textId="77777777" w:rsidR="00D252BC" w:rsidRPr="00D252BC" w:rsidRDefault="00D252BC" w:rsidP="00D252BC">
      <w:pPr>
        <w:pStyle w:val="Ttulo4"/>
      </w:pPr>
      <w:r>
        <w:t>Controles</w:t>
      </w:r>
    </w:p>
    <w:p w14:paraId="6A3007B5" w14:textId="77777777" w:rsidR="00641B18" w:rsidRPr="00D252BC" w:rsidRDefault="00641B18" w:rsidP="000C5482">
      <w:pPr>
        <w:spacing w:line="360" w:lineRule="auto"/>
        <w:ind w:firstLine="340"/>
        <w:jc w:val="both"/>
        <w:rPr>
          <w:rFonts w:ascii="Palatino Linotype" w:hAnsi="Palatino Linotype"/>
        </w:rPr>
      </w:pPr>
      <w:r w:rsidRPr="00D252BC">
        <w:rPr>
          <w:rFonts w:ascii="Palatino Linotype" w:hAnsi="Palatino Linotype"/>
        </w:rPr>
        <w:t xml:space="preserve">La clase que el ejemplo usa para cargar el modelo 3D se llama “BlendCharacter.js”. En el proyecto se ha renombrado esta clase y se ha ampliado añadiendo propiedades y métodos necesarios para controlar al personaje a nuestro gusto. En particular se han establecido una serie de estados en los que puede estar el personaje como </w:t>
      </w:r>
      <w:r w:rsidR="00805A7B" w:rsidRPr="00D252BC">
        <w:rPr>
          <w:rFonts w:ascii="Palatino Linotype" w:hAnsi="Palatino Linotype"/>
        </w:rPr>
        <w:t xml:space="preserve">moviéndose hacia adelante, saltando o parado. Además se usa un </w:t>
      </w:r>
      <w:r w:rsidR="00805A7B" w:rsidRPr="00D252BC">
        <w:rPr>
          <w:rFonts w:ascii="Palatino Linotype" w:hAnsi="Palatino Linotype"/>
          <w:i/>
        </w:rPr>
        <w:t>array</w:t>
      </w:r>
      <w:r w:rsidR="00805A7B" w:rsidRPr="00D252BC">
        <w:rPr>
          <w:rFonts w:ascii="Palatino Linotype" w:hAnsi="Palatino Linotype"/>
        </w:rPr>
        <w:t xml:space="preserve"> con el peso que cada </w:t>
      </w:r>
      <w:r w:rsidR="00805A7B" w:rsidRPr="00D252BC">
        <w:rPr>
          <w:rFonts w:ascii="Palatino Linotype" w:hAnsi="Palatino Linotype"/>
        </w:rPr>
        <w:lastRenderedPageBreak/>
        <w:t>animación tiene en cada momento. Cuando se pulsa la tecla de avanzar por ejemplo cambia el estado de parado a avanzando. En el estado avanzando la animación de correr empieza a adquirir peso mientras que la animación de parado lo pierde gradualmente, esto ocurre hasta que la animación de correr tiene el máximo peso. Si se libera el botón de avanzar vuelven a cambiar los estados con el cambio de animación pertinente.</w:t>
      </w:r>
    </w:p>
    <w:p w14:paraId="4FA4A975" w14:textId="2E3E9AE6" w:rsidR="00805A7B" w:rsidRDefault="00805A7B" w:rsidP="000C5482">
      <w:pPr>
        <w:spacing w:line="360" w:lineRule="auto"/>
        <w:ind w:firstLine="340"/>
        <w:jc w:val="both"/>
        <w:rPr>
          <w:rFonts w:ascii="Palatino Linotype" w:hAnsi="Palatino Linotype"/>
        </w:rPr>
      </w:pPr>
      <w:r w:rsidRPr="00D252BC">
        <w:rPr>
          <w:rFonts w:ascii="Palatino Linotype" w:hAnsi="Palatino Linotype"/>
        </w:rPr>
        <w:t xml:space="preserve">Además el control de los estados </w:t>
      </w:r>
      <w:r w:rsidRPr="00002D09">
        <w:rPr>
          <w:rFonts w:ascii="Palatino Linotype" w:hAnsi="Palatino Linotype"/>
        </w:rPr>
        <w:t>en cada momento</w:t>
      </w:r>
      <w:r w:rsidRPr="00D252BC">
        <w:rPr>
          <w:rFonts w:ascii="Palatino Linotype" w:hAnsi="Palatino Linotype"/>
        </w:rPr>
        <w:t xml:space="preserve"> permite usarlos y </w:t>
      </w:r>
      <w:del w:id="2433" w:author="root" w:date="2016-09-02T12:26:00Z">
        <w:r w:rsidRPr="00D252BC" w:rsidDel="00002D09">
          <w:rPr>
            <w:rFonts w:ascii="Palatino Linotype" w:hAnsi="Palatino Linotype"/>
          </w:rPr>
          <w:delText>permit</w:delText>
        </w:r>
        <w:r w:rsidR="00DD625B" w:rsidDel="00002D09">
          <w:rPr>
            <w:rFonts w:ascii="Palatino Linotype" w:hAnsi="Palatino Linotype"/>
          </w:rPr>
          <w:delText>e</w:delText>
        </w:r>
        <w:r w:rsidRPr="00D252BC" w:rsidDel="00002D09">
          <w:rPr>
            <w:rFonts w:ascii="Palatino Linotype" w:hAnsi="Palatino Linotype"/>
          </w:rPr>
          <w:delText xml:space="preserve"> o no realizar</w:delText>
        </w:r>
      </w:del>
      <w:ins w:id="2434" w:author="root" w:date="2016-09-02T12:26:00Z">
        <w:r w:rsidR="00002D09">
          <w:rPr>
            <w:rFonts w:ascii="Palatino Linotype" w:hAnsi="Palatino Linotype"/>
          </w:rPr>
          <w:t>comprobar si realizar o no</w:t>
        </w:r>
      </w:ins>
      <w:r w:rsidRPr="00D252BC">
        <w:rPr>
          <w:rFonts w:ascii="Palatino Linotype" w:hAnsi="Palatino Linotype"/>
        </w:rPr>
        <w:t xml:space="preserve"> ciertas acciones según el estado actual. De este modo si el estado activo es avanzando se podrá mover el personaje en el eje </w:t>
      </w:r>
      <w:r w:rsidR="00D252BC" w:rsidRPr="00D252BC">
        <w:rPr>
          <w:rFonts w:ascii="Palatino Linotype" w:hAnsi="Palatino Linotype"/>
        </w:rPr>
        <w:t>horizontal para dar la impresión de movimiento lateral, mientras que si el estado es parado este movimiento no se permite.</w:t>
      </w:r>
    </w:p>
    <w:p w14:paraId="7B05CD42" w14:textId="77777777" w:rsidR="00D252BC" w:rsidRDefault="00D252BC" w:rsidP="000C5482">
      <w:pPr>
        <w:spacing w:line="360" w:lineRule="auto"/>
        <w:ind w:firstLine="340"/>
        <w:jc w:val="both"/>
        <w:rPr>
          <w:rFonts w:ascii="Palatino Linotype" w:hAnsi="Palatino Linotype"/>
        </w:rPr>
      </w:pPr>
      <w:r>
        <w:rPr>
          <w:rFonts w:ascii="Palatino Linotype" w:hAnsi="Palatino Linotype"/>
        </w:rPr>
        <w:t>De igual manera cada vez que un estado está activo se llama a la API para controlar al robot</w:t>
      </w:r>
      <w:r w:rsidR="007118D6">
        <w:rPr>
          <w:rFonts w:ascii="Palatino Linotype" w:hAnsi="Palatino Linotype"/>
        </w:rPr>
        <w:t>. Esta API</w:t>
      </w:r>
      <w:r>
        <w:rPr>
          <w:rFonts w:ascii="Palatino Linotype" w:hAnsi="Palatino Linotype"/>
        </w:rPr>
        <w:t xml:space="preserve"> se verá </w:t>
      </w:r>
      <w:r w:rsidR="007118D6">
        <w:rPr>
          <w:rFonts w:ascii="Palatino Linotype" w:hAnsi="Palatino Linotype"/>
        </w:rPr>
        <w:t xml:space="preserve">mejor </w:t>
      </w:r>
      <w:r>
        <w:rPr>
          <w:rFonts w:ascii="Palatino Linotype" w:hAnsi="Palatino Linotype"/>
        </w:rPr>
        <w:t>en la parte del servidor.</w:t>
      </w:r>
    </w:p>
    <w:p w14:paraId="28A0626D" w14:textId="77777777" w:rsidR="007118D6" w:rsidRDefault="007118D6" w:rsidP="00D639F3">
      <w:pPr>
        <w:spacing w:line="360" w:lineRule="auto"/>
        <w:ind w:firstLine="340"/>
        <w:jc w:val="both"/>
        <w:rPr>
          <w:rFonts w:ascii="Palatino Linotype" w:hAnsi="Palatino Linotype"/>
        </w:rPr>
      </w:pPr>
      <w:r>
        <w:rPr>
          <w:noProof/>
          <w:lang w:eastAsia="es-ES"/>
        </w:rPr>
        <mc:AlternateContent>
          <mc:Choice Requires="wps">
            <w:drawing>
              <wp:anchor distT="0" distB="0" distL="114300" distR="114300" simplePos="0" relativeHeight="251707392" behindDoc="0" locked="0" layoutInCell="1" allowOverlap="1" wp14:anchorId="51515A01" wp14:editId="38F6C4A3">
                <wp:simplePos x="0" y="0"/>
                <wp:positionH relativeFrom="column">
                  <wp:posOffset>-289560</wp:posOffset>
                </wp:positionH>
                <wp:positionV relativeFrom="paragraph">
                  <wp:posOffset>3985260</wp:posOffset>
                </wp:positionV>
                <wp:extent cx="6245860" cy="546100"/>
                <wp:effectExtent l="0" t="0" r="0" b="0"/>
                <wp:wrapTight wrapText="bothSides">
                  <wp:wrapPolygon edited="0">
                    <wp:start x="0" y="0"/>
                    <wp:lineTo x="0" y="21600"/>
                    <wp:lineTo x="21600" y="21600"/>
                    <wp:lineTo x="21600" y="0"/>
                  </wp:wrapPolygon>
                </wp:wrapTight>
                <wp:docPr id="34" name="34 Cuadro de texto"/>
                <wp:cNvGraphicFramePr/>
                <a:graphic xmlns:a="http://schemas.openxmlformats.org/drawingml/2006/main">
                  <a:graphicData uri="http://schemas.microsoft.com/office/word/2010/wordprocessingShape">
                    <wps:wsp>
                      <wps:cNvSpPr txBox="1"/>
                      <wps:spPr>
                        <a:xfrm>
                          <a:off x="0" y="0"/>
                          <a:ext cx="6245860" cy="546100"/>
                        </a:xfrm>
                        <a:prstGeom prst="rect">
                          <a:avLst/>
                        </a:prstGeom>
                        <a:solidFill>
                          <a:prstClr val="white"/>
                        </a:solidFill>
                        <a:ln>
                          <a:noFill/>
                        </a:ln>
                        <a:effectLst/>
                      </wps:spPr>
                      <wps:txbx>
                        <w:txbxContent>
                          <w:p w14:paraId="47AFB743" w14:textId="0B4357E4" w:rsidR="003451FC" w:rsidRPr="007118D6" w:rsidRDefault="003451FC" w:rsidP="007118D6">
                            <w:pPr>
                              <w:pStyle w:val="Epgrafe"/>
                              <w:jc w:val="center"/>
                              <w:rPr>
                                <w:noProof/>
                                <w:sz w:val="20"/>
                                <w:szCs w:val="20"/>
                              </w:rPr>
                            </w:pPr>
                            <w:bookmarkStart w:id="2435" w:name="_Toc459454782"/>
                            <w:bookmarkStart w:id="2436" w:name="_Toc461038821"/>
                            <w:r w:rsidRPr="007118D6">
                              <w:rPr>
                                <w:sz w:val="20"/>
                                <w:szCs w:val="20"/>
                              </w:rPr>
                              <w:t xml:space="preserve">Figura </w:t>
                            </w:r>
                            <w:r w:rsidRPr="007118D6">
                              <w:rPr>
                                <w:sz w:val="20"/>
                                <w:szCs w:val="20"/>
                              </w:rPr>
                              <w:fldChar w:fldCharType="begin"/>
                            </w:r>
                            <w:r w:rsidRPr="007118D6">
                              <w:rPr>
                                <w:sz w:val="20"/>
                                <w:szCs w:val="20"/>
                              </w:rPr>
                              <w:instrText xml:space="preserve"> SEQ Figura \* ARABIC </w:instrText>
                            </w:r>
                            <w:r w:rsidRPr="007118D6">
                              <w:rPr>
                                <w:sz w:val="20"/>
                                <w:szCs w:val="20"/>
                              </w:rPr>
                              <w:fldChar w:fldCharType="separate"/>
                            </w:r>
                            <w:ins w:id="2437" w:author="root" w:date="2016-09-08T18:43:00Z">
                              <w:r w:rsidR="00E516AC">
                                <w:rPr>
                                  <w:noProof/>
                                  <w:sz w:val="20"/>
                                  <w:szCs w:val="20"/>
                                </w:rPr>
                                <w:t>18</w:t>
                              </w:r>
                            </w:ins>
                            <w:del w:id="2438" w:author="root" w:date="2016-09-02T13:23:00Z">
                              <w:r w:rsidDel="00752828">
                                <w:rPr>
                                  <w:noProof/>
                                  <w:sz w:val="20"/>
                                  <w:szCs w:val="20"/>
                                </w:rPr>
                                <w:delText>20</w:delText>
                              </w:r>
                            </w:del>
                            <w:r w:rsidRPr="007118D6">
                              <w:rPr>
                                <w:sz w:val="20"/>
                                <w:szCs w:val="20"/>
                              </w:rPr>
                              <w:fldChar w:fldCharType="end"/>
                            </w:r>
                            <w:r w:rsidRPr="007118D6">
                              <w:rPr>
                                <w:sz w:val="20"/>
                                <w:szCs w:val="20"/>
                              </w:rPr>
                              <w:t xml:space="preserve"> - Controles para dispositivos móviles</w:t>
                            </w:r>
                            <w:r>
                              <w:rPr>
                                <w:sz w:val="20"/>
                                <w:szCs w:val="20"/>
                              </w:rPr>
                              <w:t>.</w:t>
                            </w:r>
                            <w:r>
                              <w:rPr>
                                <w:sz w:val="20"/>
                                <w:szCs w:val="20"/>
                              </w:rPr>
                              <w:br/>
                              <w:t>Fuente: Propia.</w:t>
                            </w:r>
                            <w:bookmarkEnd w:id="2435"/>
                            <w:bookmarkEnd w:id="2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4 Cuadro de texto" o:spid="_x0000_s1043" type="#_x0000_t202" style="position:absolute;left:0;text-align:left;margin-left:-22.8pt;margin-top:313.8pt;width:491.8pt;height:43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" stroked="f">
                <v:textbox style="mso-fit-shape-to-text:t" inset="0,0,0,0">
                  <w:txbxContent>
                    <w:p w14:paraId="47AFB743" w14:textId="0B4357E4" w:rsidR="003451FC" w:rsidRPr="007118D6" w:rsidRDefault="003451FC" w:rsidP="007118D6">
                      <w:pPr>
                        <w:pStyle w:val="Epgrafe"/>
                        <w:jc w:val="center"/>
                        <w:rPr>
                          <w:noProof/>
                          <w:sz w:val="20"/>
                          <w:szCs w:val="20"/>
                        </w:rPr>
                      </w:pPr>
                      <w:bookmarkStart w:id="2439" w:name="_Toc459454782"/>
                      <w:bookmarkStart w:id="2440" w:name="_Toc461038821"/>
                      <w:r w:rsidRPr="007118D6">
                        <w:rPr>
                          <w:sz w:val="20"/>
                          <w:szCs w:val="20"/>
                        </w:rPr>
                        <w:t xml:space="preserve">Figura </w:t>
                      </w:r>
                      <w:r w:rsidRPr="007118D6">
                        <w:rPr>
                          <w:sz w:val="20"/>
                          <w:szCs w:val="20"/>
                        </w:rPr>
                        <w:fldChar w:fldCharType="begin"/>
                      </w:r>
                      <w:r w:rsidRPr="007118D6">
                        <w:rPr>
                          <w:sz w:val="20"/>
                          <w:szCs w:val="20"/>
                        </w:rPr>
                        <w:instrText xml:space="preserve"> SEQ Figura \* ARABIC </w:instrText>
                      </w:r>
                      <w:r w:rsidRPr="007118D6">
                        <w:rPr>
                          <w:sz w:val="20"/>
                          <w:szCs w:val="20"/>
                        </w:rPr>
                        <w:fldChar w:fldCharType="separate"/>
                      </w:r>
                      <w:ins w:id="2441" w:author="root" w:date="2016-09-08T18:43:00Z">
                        <w:r w:rsidR="00E516AC">
                          <w:rPr>
                            <w:noProof/>
                            <w:sz w:val="20"/>
                            <w:szCs w:val="20"/>
                          </w:rPr>
                          <w:t>18</w:t>
                        </w:r>
                      </w:ins>
                      <w:del w:id="2442" w:author="root" w:date="2016-09-02T13:23:00Z">
                        <w:r w:rsidDel="00752828">
                          <w:rPr>
                            <w:noProof/>
                            <w:sz w:val="20"/>
                            <w:szCs w:val="20"/>
                          </w:rPr>
                          <w:delText>20</w:delText>
                        </w:r>
                      </w:del>
                      <w:r w:rsidRPr="007118D6">
                        <w:rPr>
                          <w:sz w:val="20"/>
                          <w:szCs w:val="20"/>
                        </w:rPr>
                        <w:fldChar w:fldCharType="end"/>
                      </w:r>
                      <w:r w:rsidRPr="007118D6">
                        <w:rPr>
                          <w:sz w:val="20"/>
                          <w:szCs w:val="20"/>
                        </w:rPr>
                        <w:t xml:space="preserve"> - Controles para dispositivos móviles</w:t>
                      </w:r>
                      <w:r>
                        <w:rPr>
                          <w:sz w:val="20"/>
                          <w:szCs w:val="20"/>
                        </w:rPr>
                        <w:t>.</w:t>
                      </w:r>
                      <w:r>
                        <w:rPr>
                          <w:sz w:val="20"/>
                          <w:szCs w:val="20"/>
                        </w:rPr>
                        <w:br/>
                        <w:t>Fuente: Propia.</w:t>
                      </w:r>
                      <w:bookmarkEnd w:id="2439"/>
                      <w:bookmarkEnd w:id="2440"/>
                    </w:p>
                  </w:txbxContent>
                </v:textbox>
                <w10:wrap type="tight"/>
              </v:shape>
            </w:pict>
          </mc:Fallback>
        </mc:AlternateContent>
      </w:r>
      <w:r>
        <w:rPr>
          <w:rFonts w:ascii="Palatino Linotype" w:hAnsi="Palatino Linotype"/>
          <w:noProof/>
          <w:lang w:eastAsia="es-ES"/>
        </w:rPr>
        <w:drawing>
          <wp:anchor distT="0" distB="0" distL="114300" distR="114300" simplePos="0" relativeHeight="251705344" behindDoc="1" locked="0" layoutInCell="1" allowOverlap="1" wp14:anchorId="6DE266BF" wp14:editId="218C9CCF">
            <wp:simplePos x="0" y="0"/>
            <wp:positionH relativeFrom="column">
              <wp:posOffset>-289560</wp:posOffset>
            </wp:positionH>
            <wp:positionV relativeFrom="paragraph">
              <wp:posOffset>1261110</wp:posOffset>
            </wp:positionV>
            <wp:extent cx="6245860" cy="2667000"/>
            <wp:effectExtent l="0" t="0" r="2540" b="0"/>
            <wp:wrapTight wrapText="bothSides">
              <wp:wrapPolygon edited="0">
                <wp:start x="0" y="0"/>
                <wp:lineTo x="0" y="21446"/>
                <wp:lineTo x="21543" y="21446"/>
                <wp:lineTo x="21543" y="0"/>
                <wp:lineTo x="0" y="0"/>
              </wp:wrapPolygon>
            </wp:wrapTight>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esMovil.JPG"/>
                    <pic:cNvPicPr/>
                  </pic:nvPicPr>
                  <pic:blipFill>
                    <a:blip r:embed="rId35">
                      <a:extLst>
                        <a:ext uri="{28A0092B-C50C-407E-A947-70E740481C1C}">
                          <a14:useLocalDpi xmlns:a14="http://schemas.microsoft.com/office/drawing/2010/main" val="0"/>
                        </a:ext>
                      </a:extLst>
                    </a:blip>
                    <a:stretch>
                      <a:fillRect/>
                    </a:stretch>
                  </pic:blipFill>
                  <pic:spPr>
                    <a:xfrm>
                      <a:off x="0" y="0"/>
                      <a:ext cx="6245860" cy="2667000"/>
                    </a:xfrm>
                    <a:prstGeom prst="rect">
                      <a:avLst/>
                    </a:prstGeom>
                  </pic:spPr>
                </pic:pic>
              </a:graphicData>
            </a:graphic>
            <wp14:sizeRelH relativeFrom="page">
              <wp14:pctWidth>0</wp14:pctWidth>
            </wp14:sizeRelH>
            <wp14:sizeRelV relativeFrom="page">
              <wp14:pctHeight>0</wp14:pctHeight>
            </wp14:sizeRelV>
          </wp:anchor>
        </w:drawing>
      </w:r>
      <w:r>
        <w:rPr>
          <w:rFonts w:ascii="Palatino Linotype" w:hAnsi="Palatino Linotype"/>
        </w:rPr>
        <w:t>Para permitir el uso de la aplicación en móviles se ha habilitado unos controles adicionales para dispositivos con pantalla pequeña. Estos controles se basan en botones sobre el fondo que al activarlos mandan la misma señal que se mandaría al pulsar una tecla, por lo que la ejecución funciona exactamente igual.</w:t>
      </w:r>
    </w:p>
    <w:p w14:paraId="2BECB668" w14:textId="77777777" w:rsidR="007118D6" w:rsidRDefault="007118D6" w:rsidP="007118D6">
      <w:pPr>
        <w:pStyle w:val="Ttulo4"/>
      </w:pPr>
      <w:r>
        <w:lastRenderedPageBreak/>
        <w:t>Cámara y fondo</w:t>
      </w:r>
    </w:p>
    <w:p w14:paraId="331E8036" w14:textId="41B01505" w:rsidR="007118D6" w:rsidRPr="000D1124" w:rsidRDefault="000D1124" w:rsidP="007118D6">
      <w:pPr>
        <w:spacing w:line="360" w:lineRule="auto"/>
        <w:ind w:firstLine="340"/>
        <w:jc w:val="both"/>
        <w:rPr>
          <w:rFonts w:ascii="Palatino Linotype" w:hAnsi="Palatino Linotype"/>
        </w:rPr>
      </w:pPr>
      <w:r>
        <w:rPr>
          <w:rFonts w:ascii="Palatino Linotype" w:hAnsi="Palatino Linotype"/>
        </w:rPr>
        <w:t>Para dar la sensación de que nuestro personaje s</w:t>
      </w:r>
      <w:r w:rsidR="00DD625B">
        <w:rPr>
          <w:rFonts w:ascii="Palatino Linotype" w:hAnsi="Palatino Linotype"/>
        </w:rPr>
        <w:t>e</w:t>
      </w:r>
      <w:r>
        <w:rPr>
          <w:rFonts w:ascii="Palatino Linotype" w:hAnsi="Palatino Linotype"/>
        </w:rPr>
        <w:t xml:space="preserve"> encuentra en el mundo real, la aplicación rellena el fondo de la misma con imágenes en tiempo real captadas por la cámara del robot. El método para tomar estas imágenes y gestionarlas se verá más adelante.</w:t>
      </w:r>
    </w:p>
    <w:p w14:paraId="34295595" w14:textId="77777777" w:rsidR="00CC0D0C" w:rsidRDefault="000D1124" w:rsidP="007118D6">
      <w:pPr>
        <w:spacing w:line="360" w:lineRule="auto"/>
        <w:ind w:firstLine="340"/>
        <w:jc w:val="both"/>
        <w:rPr>
          <w:rFonts w:ascii="Palatino Linotype" w:hAnsi="Palatino Linotype"/>
        </w:rPr>
      </w:pPr>
      <w:r w:rsidRPr="000D1124">
        <w:rPr>
          <w:rFonts w:ascii="Palatino Linotype" w:hAnsi="Palatino Linotype"/>
        </w:rPr>
        <w:t xml:space="preserve">El canvas cuando usa un contexto en 2D te permite usar la propiedad </w:t>
      </w:r>
      <w:r w:rsidRPr="000D1124">
        <w:rPr>
          <w:rFonts w:ascii="Palatino Linotype" w:hAnsi="Palatino Linotype"/>
          <w:i/>
        </w:rPr>
        <w:t xml:space="preserve">background </w:t>
      </w:r>
      <w:r w:rsidRPr="000D1124">
        <w:rPr>
          <w:rFonts w:ascii="Palatino Linotype" w:hAnsi="Palatino Linotype"/>
        </w:rPr>
        <w:t xml:space="preserve">para establecer una imagen o video de fondo. Sin embargo cuando se usa un contexto 3D </w:t>
      </w:r>
      <w:r>
        <w:rPr>
          <w:rFonts w:ascii="Palatino Linotype" w:hAnsi="Palatino Linotype"/>
        </w:rPr>
        <w:t xml:space="preserve">esta propiedad está desactivada, por lo que para aplicar un fondo hay que usar otros métodos. </w:t>
      </w:r>
    </w:p>
    <w:p w14:paraId="30C51749" w14:textId="77777777" w:rsidR="000D1124" w:rsidRDefault="000D1124" w:rsidP="007118D6">
      <w:pPr>
        <w:spacing w:line="360" w:lineRule="auto"/>
        <w:ind w:firstLine="340"/>
        <w:jc w:val="both"/>
        <w:rPr>
          <w:rFonts w:ascii="Palatino Linotype" w:hAnsi="Palatino Linotype"/>
        </w:rPr>
      </w:pPr>
      <w:r>
        <w:rPr>
          <w:rFonts w:ascii="Palatino Linotype" w:hAnsi="Palatino Linotype"/>
        </w:rPr>
        <w:t>En este proyecto se ha usado un plano vertical, dicho plano se ha colocado de tal manera que ocupe todo el canvas para que no queden huecos vacíos. A este plano se le asigna una textura con la imagen tomada desde la cámara. De esta manera c</w:t>
      </w:r>
      <w:r w:rsidRPr="000D1124">
        <w:rPr>
          <w:rFonts w:ascii="Palatino Linotype" w:hAnsi="Palatino Linotype"/>
        </w:rPr>
        <w:t xml:space="preserve">ada pasada de </w:t>
      </w:r>
      <w:r w:rsidRPr="00CC0D0C">
        <w:rPr>
          <w:rFonts w:ascii="Palatino Linotype" w:hAnsi="Palatino Linotype"/>
          <w:i/>
        </w:rPr>
        <w:t>render</w:t>
      </w:r>
      <w:r w:rsidR="00CC0D0C">
        <w:rPr>
          <w:rFonts w:ascii="Palatino Linotype" w:hAnsi="Palatino Linotype"/>
        </w:rPr>
        <w:t xml:space="preserve"> se llama a la función que </w:t>
      </w:r>
      <w:r w:rsidRPr="000D1124">
        <w:rPr>
          <w:rFonts w:ascii="Palatino Linotype" w:hAnsi="Palatino Linotype"/>
        </w:rPr>
        <w:t xml:space="preserve"> </w:t>
      </w:r>
      <w:r w:rsidR="00CC0D0C">
        <w:rPr>
          <w:rFonts w:ascii="Palatino Linotype" w:hAnsi="Palatino Linotype"/>
        </w:rPr>
        <w:t>cambia esta imagen por la siguiente tomada</w:t>
      </w:r>
      <w:r w:rsidRPr="000D1124">
        <w:rPr>
          <w:rFonts w:ascii="Palatino Linotype" w:hAnsi="Palatino Linotype"/>
        </w:rPr>
        <w:t xml:space="preserve">. Las imágenes se van sustituyendo a medida que son tomadas por el script raspiMJPEG. </w:t>
      </w:r>
      <w:r w:rsidR="00CC0D0C">
        <w:rPr>
          <w:rFonts w:ascii="Palatino Linotype" w:hAnsi="Palatino Linotype"/>
        </w:rPr>
        <w:t>La función encargada de cambiar las imágenes realiza</w:t>
      </w:r>
      <w:r w:rsidRPr="000D1124">
        <w:rPr>
          <w:rFonts w:ascii="Palatino Linotype" w:hAnsi="Palatino Linotype"/>
        </w:rPr>
        <w:t xml:space="preserve"> petición POST a PHP </w:t>
      </w:r>
      <w:r w:rsidR="00CC0D0C">
        <w:rPr>
          <w:rFonts w:ascii="Palatino Linotype" w:hAnsi="Palatino Linotype"/>
        </w:rPr>
        <w:t>que abre el archivo de la nueva fotografía</w:t>
      </w:r>
      <w:r w:rsidRPr="000D1124">
        <w:rPr>
          <w:rFonts w:ascii="Palatino Linotype" w:hAnsi="Palatino Linotype"/>
        </w:rPr>
        <w:t>.</w:t>
      </w:r>
      <w:r w:rsidR="00CC0D0C">
        <w:rPr>
          <w:rFonts w:ascii="Palatino Linotype" w:hAnsi="Palatino Linotype"/>
        </w:rPr>
        <w:t xml:space="preserve"> Aunque la función es llamada cada pasada de </w:t>
      </w:r>
      <w:r w:rsidR="00CC0D0C" w:rsidRPr="00CC0D0C">
        <w:rPr>
          <w:rFonts w:ascii="Palatino Linotype" w:hAnsi="Palatino Linotype"/>
          <w:i/>
        </w:rPr>
        <w:t>render</w:t>
      </w:r>
      <w:r w:rsidR="00CC0D0C">
        <w:rPr>
          <w:rFonts w:ascii="Palatino Linotype" w:hAnsi="Palatino Linotype"/>
        </w:rPr>
        <w:t xml:space="preserve">, tiene un manejador para solo realizar la petición </w:t>
      </w:r>
      <w:r w:rsidRPr="000D1124">
        <w:rPr>
          <w:rFonts w:ascii="Palatino Linotype" w:hAnsi="Palatino Linotype"/>
        </w:rPr>
        <w:t xml:space="preserve">cada 4 pasadas del </w:t>
      </w:r>
      <w:r w:rsidRPr="00CC0D0C">
        <w:rPr>
          <w:rFonts w:ascii="Palatino Linotype" w:hAnsi="Palatino Linotype"/>
          <w:i/>
        </w:rPr>
        <w:t>render</w:t>
      </w:r>
      <w:r w:rsidRPr="000D1124">
        <w:rPr>
          <w:rFonts w:ascii="Palatino Linotype" w:hAnsi="Palatino Linotype"/>
        </w:rPr>
        <w:t xml:space="preserve">, es decir </w:t>
      </w:r>
      <w:r w:rsidR="00CC0D0C">
        <w:rPr>
          <w:rFonts w:ascii="Palatino Linotype" w:hAnsi="Palatino Linotype"/>
        </w:rPr>
        <w:t xml:space="preserve">que la imagen se actualizará </w:t>
      </w:r>
      <w:r w:rsidRPr="000D1124">
        <w:rPr>
          <w:rFonts w:ascii="Palatino Linotype" w:hAnsi="Palatino Linotype"/>
        </w:rPr>
        <w:t>60/4 = 15 veces por segundo</w:t>
      </w:r>
      <w:r>
        <w:rPr>
          <w:rFonts w:ascii="Palatino Linotype" w:hAnsi="Palatino Linotype"/>
        </w:rPr>
        <w:t>.</w:t>
      </w:r>
      <w:r w:rsidR="00CC0D0C">
        <w:rPr>
          <w:rFonts w:ascii="Palatino Linotype" w:hAnsi="Palatino Linotype"/>
        </w:rPr>
        <w:t xml:space="preserve"> Este manejador se implementó ya que realizar la petición al servidor de cambio de imagen 60 veces por segundo resultaba muy costoso y hacia que a mayoría de peticiones se perdiesen.</w:t>
      </w:r>
    </w:p>
    <w:p w14:paraId="141B236A" w14:textId="77777777" w:rsidR="00CC0D0C" w:rsidRDefault="00CC0D0C" w:rsidP="007118D6">
      <w:pPr>
        <w:spacing w:line="360" w:lineRule="auto"/>
        <w:ind w:firstLine="340"/>
        <w:jc w:val="both"/>
        <w:rPr>
          <w:rFonts w:ascii="Palatino Linotype" w:hAnsi="Palatino Linotype"/>
        </w:rPr>
      </w:pPr>
      <w:r>
        <w:rPr>
          <w:rFonts w:ascii="Palatino Linotype" w:hAnsi="Palatino Linotype"/>
        </w:rPr>
        <w:t xml:space="preserve">La carga de imágenes estáticas 15 veces por segundo crea la sensación de video y por lo tanto </w:t>
      </w:r>
      <w:r w:rsidR="009B6CAF">
        <w:rPr>
          <w:rFonts w:ascii="Palatino Linotype" w:hAnsi="Palatino Linotype"/>
        </w:rPr>
        <w:t>es suficiente para nuestro objetivo.</w:t>
      </w:r>
    </w:p>
    <w:p w14:paraId="702A4F74" w14:textId="77777777" w:rsidR="00DC234E" w:rsidRDefault="009B6CAF" w:rsidP="00537FE2">
      <w:pPr>
        <w:pStyle w:val="Ttulo3"/>
      </w:pPr>
      <w:bookmarkStart w:id="2443" w:name="_Toc461122694"/>
      <w:r>
        <w:rPr>
          <w:noProof/>
          <w:lang w:eastAsia="es-ES"/>
        </w:rPr>
        <w:lastRenderedPageBreak/>
        <mc:AlternateContent>
          <mc:Choice Requires="wps">
            <w:drawing>
              <wp:anchor distT="0" distB="0" distL="114300" distR="114300" simplePos="0" relativeHeight="251710464" behindDoc="0" locked="0" layoutInCell="1" allowOverlap="1" wp14:anchorId="2A686893" wp14:editId="02808BCC">
                <wp:simplePos x="0" y="0"/>
                <wp:positionH relativeFrom="column">
                  <wp:posOffset>-13335</wp:posOffset>
                </wp:positionH>
                <wp:positionV relativeFrom="paragraph">
                  <wp:posOffset>2957830</wp:posOffset>
                </wp:positionV>
                <wp:extent cx="5664835" cy="546100"/>
                <wp:effectExtent l="0" t="0" r="0" b="0"/>
                <wp:wrapTight wrapText="bothSides">
                  <wp:wrapPolygon edited="0">
                    <wp:start x="0" y="0"/>
                    <wp:lineTo x="0" y="21600"/>
                    <wp:lineTo x="21600" y="21600"/>
                    <wp:lineTo x="21600" y="0"/>
                  </wp:wrapPolygon>
                </wp:wrapTight>
                <wp:docPr id="36" name="36 Cuadro de texto"/>
                <wp:cNvGraphicFramePr/>
                <a:graphic xmlns:a="http://schemas.openxmlformats.org/drawingml/2006/main">
                  <a:graphicData uri="http://schemas.microsoft.com/office/word/2010/wordprocessingShape">
                    <wps:wsp>
                      <wps:cNvSpPr txBox="1"/>
                      <wps:spPr>
                        <a:xfrm>
                          <a:off x="0" y="0"/>
                          <a:ext cx="5664835" cy="546100"/>
                        </a:xfrm>
                        <a:prstGeom prst="rect">
                          <a:avLst/>
                        </a:prstGeom>
                        <a:solidFill>
                          <a:prstClr val="white"/>
                        </a:solidFill>
                        <a:ln>
                          <a:noFill/>
                        </a:ln>
                        <a:effectLst/>
                      </wps:spPr>
                      <wps:txbx>
                        <w:txbxContent>
                          <w:p w14:paraId="66A6FE5A" w14:textId="318F7BDA" w:rsidR="003451FC" w:rsidRPr="009B6CAF" w:rsidRDefault="003451FC" w:rsidP="009B6CAF">
                            <w:pPr>
                              <w:pStyle w:val="Epgrafe"/>
                              <w:jc w:val="center"/>
                              <w:rPr>
                                <w:noProof/>
                                <w:sz w:val="20"/>
                                <w:szCs w:val="20"/>
                              </w:rPr>
                            </w:pPr>
                            <w:bookmarkStart w:id="2444" w:name="_Toc459454783"/>
                            <w:bookmarkStart w:id="2445" w:name="_Toc461038822"/>
                            <w:r w:rsidRPr="009B6CAF">
                              <w:rPr>
                                <w:sz w:val="20"/>
                                <w:szCs w:val="20"/>
                              </w:rPr>
                              <w:t xml:space="preserve">Figura </w:t>
                            </w:r>
                            <w:r w:rsidRPr="009B6CAF">
                              <w:rPr>
                                <w:sz w:val="20"/>
                                <w:szCs w:val="20"/>
                              </w:rPr>
                              <w:fldChar w:fldCharType="begin"/>
                            </w:r>
                            <w:r w:rsidRPr="009B6CAF">
                              <w:rPr>
                                <w:sz w:val="20"/>
                                <w:szCs w:val="20"/>
                              </w:rPr>
                              <w:instrText xml:space="preserve"> SEQ Figura \* ARABIC </w:instrText>
                            </w:r>
                            <w:r w:rsidRPr="009B6CAF">
                              <w:rPr>
                                <w:sz w:val="20"/>
                                <w:szCs w:val="20"/>
                              </w:rPr>
                              <w:fldChar w:fldCharType="separate"/>
                            </w:r>
                            <w:ins w:id="2446" w:author="root" w:date="2016-09-08T18:43:00Z">
                              <w:r w:rsidR="00E516AC">
                                <w:rPr>
                                  <w:noProof/>
                                  <w:sz w:val="20"/>
                                  <w:szCs w:val="20"/>
                                </w:rPr>
                                <w:t>19</w:t>
                              </w:r>
                            </w:ins>
                            <w:del w:id="2447" w:author="root" w:date="2016-09-02T13:23:00Z">
                              <w:r w:rsidDel="00752828">
                                <w:rPr>
                                  <w:noProof/>
                                  <w:sz w:val="20"/>
                                  <w:szCs w:val="20"/>
                                </w:rPr>
                                <w:delText>21</w:delText>
                              </w:r>
                            </w:del>
                            <w:r w:rsidRPr="009B6CAF">
                              <w:rPr>
                                <w:sz w:val="20"/>
                                <w:szCs w:val="20"/>
                              </w:rPr>
                              <w:fldChar w:fldCharType="end"/>
                            </w:r>
                            <w:r w:rsidRPr="009B6CAF">
                              <w:rPr>
                                <w:sz w:val="20"/>
                                <w:szCs w:val="20"/>
                              </w:rPr>
                              <w:t xml:space="preserve"> - Aplicación web con la cámara funcionando.</w:t>
                            </w:r>
                            <w:r w:rsidRPr="009B6CAF">
                              <w:rPr>
                                <w:sz w:val="20"/>
                                <w:szCs w:val="20"/>
                              </w:rPr>
                              <w:br/>
                              <w:t>Fuente: Propia.</w:t>
                            </w:r>
                            <w:bookmarkEnd w:id="2444"/>
                            <w:bookmarkEnd w:id="2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6 Cuadro de texto" o:spid="_x0000_s1044" type="#_x0000_t202" style="position:absolute;left:0;text-align:left;margin-left:-1.05pt;margin-top:232.9pt;width:446.05pt;height:43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" stroked="f">
                <v:textbox style="mso-fit-shape-to-text:t" inset="0,0,0,0">
                  <w:txbxContent>
                    <w:p w14:paraId="66A6FE5A" w14:textId="318F7BDA" w:rsidR="003451FC" w:rsidRPr="009B6CAF" w:rsidRDefault="003451FC" w:rsidP="009B6CAF">
                      <w:pPr>
                        <w:pStyle w:val="Epgrafe"/>
                        <w:jc w:val="center"/>
                        <w:rPr>
                          <w:noProof/>
                          <w:sz w:val="20"/>
                          <w:szCs w:val="20"/>
                        </w:rPr>
                      </w:pPr>
                      <w:bookmarkStart w:id="2448" w:name="_Toc459454783"/>
                      <w:bookmarkStart w:id="2449" w:name="_Toc461038822"/>
                      <w:r w:rsidRPr="009B6CAF">
                        <w:rPr>
                          <w:sz w:val="20"/>
                          <w:szCs w:val="20"/>
                        </w:rPr>
                        <w:t xml:space="preserve">Figura </w:t>
                      </w:r>
                      <w:r w:rsidRPr="009B6CAF">
                        <w:rPr>
                          <w:sz w:val="20"/>
                          <w:szCs w:val="20"/>
                        </w:rPr>
                        <w:fldChar w:fldCharType="begin"/>
                      </w:r>
                      <w:r w:rsidRPr="009B6CAF">
                        <w:rPr>
                          <w:sz w:val="20"/>
                          <w:szCs w:val="20"/>
                        </w:rPr>
                        <w:instrText xml:space="preserve"> SEQ Figura \* ARABIC </w:instrText>
                      </w:r>
                      <w:r w:rsidRPr="009B6CAF">
                        <w:rPr>
                          <w:sz w:val="20"/>
                          <w:szCs w:val="20"/>
                        </w:rPr>
                        <w:fldChar w:fldCharType="separate"/>
                      </w:r>
                      <w:ins w:id="2450" w:author="root" w:date="2016-09-08T18:43:00Z">
                        <w:r w:rsidR="00E516AC">
                          <w:rPr>
                            <w:noProof/>
                            <w:sz w:val="20"/>
                            <w:szCs w:val="20"/>
                          </w:rPr>
                          <w:t>19</w:t>
                        </w:r>
                      </w:ins>
                      <w:del w:id="2451" w:author="root" w:date="2016-09-02T13:23:00Z">
                        <w:r w:rsidDel="00752828">
                          <w:rPr>
                            <w:noProof/>
                            <w:sz w:val="20"/>
                            <w:szCs w:val="20"/>
                          </w:rPr>
                          <w:delText>21</w:delText>
                        </w:r>
                      </w:del>
                      <w:r w:rsidRPr="009B6CAF">
                        <w:rPr>
                          <w:sz w:val="20"/>
                          <w:szCs w:val="20"/>
                        </w:rPr>
                        <w:fldChar w:fldCharType="end"/>
                      </w:r>
                      <w:r w:rsidRPr="009B6CAF">
                        <w:rPr>
                          <w:sz w:val="20"/>
                          <w:szCs w:val="20"/>
                        </w:rPr>
                        <w:t xml:space="preserve"> - Aplicación web con la cámara funcionando.</w:t>
                      </w:r>
                      <w:r w:rsidRPr="009B6CAF">
                        <w:rPr>
                          <w:sz w:val="20"/>
                          <w:szCs w:val="20"/>
                        </w:rPr>
                        <w:br/>
                        <w:t>Fuente: Propia.</w:t>
                      </w:r>
                      <w:bookmarkEnd w:id="2448"/>
                      <w:bookmarkEnd w:id="2449"/>
                    </w:p>
                  </w:txbxContent>
                </v:textbox>
                <w10:wrap type="tight"/>
              </v:shape>
            </w:pict>
          </mc:Fallback>
        </mc:AlternateContent>
      </w:r>
      <w:r>
        <w:rPr>
          <w:rFonts w:ascii="Palatino Linotype" w:hAnsi="Palatino Linotype"/>
          <w:noProof/>
          <w:lang w:eastAsia="es-ES"/>
        </w:rPr>
        <w:drawing>
          <wp:anchor distT="0" distB="0" distL="114300" distR="114300" simplePos="0" relativeHeight="251708416" behindDoc="1" locked="0" layoutInCell="1" allowOverlap="1" wp14:anchorId="187FD406" wp14:editId="7AF5A586">
            <wp:simplePos x="0" y="0"/>
            <wp:positionH relativeFrom="column">
              <wp:posOffset>-13335</wp:posOffset>
            </wp:positionH>
            <wp:positionV relativeFrom="paragraph">
              <wp:posOffset>-4445</wp:posOffset>
            </wp:positionV>
            <wp:extent cx="5664835" cy="2905125"/>
            <wp:effectExtent l="0" t="0" r="0" b="9525"/>
            <wp:wrapTight wrapText="bothSides">
              <wp:wrapPolygon edited="0">
                <wp:start x="0" y="0"/>
                <wp:lineTo x="0" y="21529"/>
                <wp:lineTo x="21501" y="21529"/>
                <wp:lineTo x="21501" y="0"/>
                <wp:lineTo x="0" y="0"/>
              </wp:wrapPolygon>
            </wp:wrapTight>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64835" cy="2905125"/>
                    </a:xfrm>
                    <a:prstGeom prst="rect">
                      <a:avLst/>
                    </a:prstGeom>
                  </pic:spPr>
                </pic:pic>
              </a:graphicData>
            </a:graphic>
            <wp14:sizeRelH relativeFrom="page">
              <wp14:pctWidth>0</wp14:pctWidth>
            </wp14:sizeRelH>
            <wp14:sizeRelV relativeFrom="page">
              <wp14:pctHeight>0</wp14:pctHeight>
            </wp14:sizeRelV>
          </wp:anchor>
        </w:drawing>
      </w:r>
      <w:r w:rsidR="00DC234E">
        <w:t>Servidor</w:t>
      </w:r>
      <w:bookmarkEnd w:id="2443"/>
    </w:p>
    <w:p w14:paraId="22370CF4" w14:textId="6E3F6A75" w:rsidR="000E3760" w:rsidRDefault="000E3760" w:rsidP="000E3760">
      <w:pPr>
        <w:spacing w:line="360" w:lineRule="auto"/>
        <w:ind w:firstLine="340"/>
        <w:jc w:val="both"/>
        <w:rPr>
          <w:rFonts w:ascii="Palatino Linotype" w:hAnsi="Palatino Linotype"/>
        </w:rPr>
      </w:pPr>
      <w:r>
        <w:rPr>
          <w:rFonts w:ascii="Palatino Linotype" w:hAnsi="Palatino Linotype"/>
        </w:rPr>
        <w:t xml:space="preserve">En la parte del servidor se </w:t>
      </w:r>
      <w:r w:rsidR="00DF7ACE">
        <w:rPr>
          <w:rFonts w:ascii="Palatino Linotype" w:hAnsi="Palatino Linotype"/>
        </w:rPr>
        <w:t xml:space="preserve">organiza toda la comunicación con el robot. Como se ha mencionado antes, cuando un estado está activo se llama a la API del robot para hacer que </w:t>
      </w:r>
      <w:r w:rsidR="00DD625B">
        <w:rPr>
          <w:rFonts w:ascii="Palatino Linotype" w:hAnsi="Palatino Linotype"/>
        </w:rPr>
        <w:t>é</w:t>
      </w:r>
      <w:r w:rsidR="00DF7ACE">
        <w:rPr>
          <w:rFonts w:ascii="Palatino Linotype" w:hAnsi="Palatino Linotype"/>
        </w:rPr>
        <w:t xml:space="preserve">ste responda a las órdenes. Las llamadas se hacen con cada paso del </w:t>
      </w:r>
      <w:r w:rsidR="00DF7ACE" w:rsidRPr="00DF7ACE">
        <w:rPr>
          <w:rFonts w:ascii="Palatino Linotype" w:hAnsi="Palatino Linotype"/>
          <w:i/>
        </w:rPr>
        <w:t>render</w:t>
      </w:r>
      <w:r w:rsidR="00DF7ACE">
        <w:rPr>
          <w:rFonts w:ascii="Palatino Linotype" w:hAnsi="Palatino Linotype"/>
        </w:rPr>
        <w:t xml:space="preserve"> pero la petición al servidor para controlar el robot solo se envía si el robot no está ejecutando ya la orden. De esta manera al controlar las llamadas se libera el servidor de carga con todas las peticiones irrelevantes que se pudiesen hacer.</w:t>
      </w:r>
    </w:p>
    <w:p w14:paraId="34F8B133" w14:textId="77777777" w:rsidR="00DF7ACE" w:rsidRDefault="00DF7ACE" w:rsidP="000E3760">
      <w:pPr>
        <w:spacing w:line="360" w:lineRule="auto"/>
        <w:ind w:firstLine="340"/>
        <w:jc w:val="both"/>
        <w:rPr>
          <w:rFonts w:ascii="Palatino Linotype" w:hAnsi="Palatino Linotype"/>
        </w:rPr>
      </w:pPr>
      <w:r>
        <w:rPr>
          <w:rFonts w:ascii="Palatino Linotype" w:hAnsi="Palatino Linotype"/>
        </w:rPr>
        <w:t xml:space="preserve">La API del control del robot está desarrollada en PHP y se la llama mediante peticiones AJAX POST. Estas peticiones se ejecutan en JavaScript y al ser asíncronas permiten a la aplicación seguir su funcionamiento sin tener que esperar una respuesta del robot. Por lo tanto si una llamada falla no se paralizará la ejecución si no que al no haberse ejecutado el estado del robot no ha cambiado por lo que a la siguiente pasada de </w:t>
      </w:r>
      <w:r w:rsidRPr="00DF7ACE">
        <w:rPr>
          <w:rFonts w:ascii="Palatino Linotype" w:hAnsi="Palatino Linotype"/>
          <w:i/>
        </w:rPr>
        <w:t>render</w:t>
      </w:r>
      <w:r>
        <w:rPr>
          <w:rFonts w:ascii="Palatino Linotype" w:hAnsi="Palatino Linotype"/>
        </w:rPr>
        <w:t xml:space="preserve"> se la volverá a llamar hasta que se ejecute correctamente y el estado del robot cambie. En la petición POST se pasa un comando en un </w:t>
      </w:r>
      <w:r>
        <w:rPr>
          <w:rFonts w:ascii="Palatino Linotype" w:hAnsi="Palatino Linotype"/>
          <w:i/>
        </w:rPr>
        <w:t>String</w:t>
      </w:r>
      <w:r>
        <w:rPr>
          <w:rFonts w:ascii="Palatino Linotype" w:hAnsi="Palatino Linotype"/>
        </w:rPr>
        <w:t>, la API lee el comando y ejecuta a un script en Python con los argumentos adecuados</w:t>
      </w:r>
      <w:r w:rsidR="00217A7C">
        <w:rPr>
          <w:rFonts w:ascii="Palatino Linotype" w:hAnsi="Palatino Linotype"/>
        </w:rPr>
        <w:t xml:space="preserve"> en forma de caracteres</w:t>
      </w:r>
      <w:r>
        <w:rPr>
          <w:rFonts w:ascii="Palatino Linotype" w:hAnsi="Palatino Linotype"/>
        </w:rPr>
        <w:t xml:space="preserve"> según el comando recibido. Este script se comunica con el arduino mediante el puerto serial y le envía las órdenes.</w:t>
      </w:r>
    </w:p>
    <w:p w14:paraId="43B2D316" w14:textId="77777777" w:rsidR="00DF7ACE" w:rsidRDefault="00DF7ACE" w:rsidP="000E3760">
      <w:pPr>
        <w:spacing w:line="360" w:lineRule="auto"/>
        <w:ind w:firstLine="340"/>
        <w:jc w:val="both"/>
        <w:rPr>
          <w:rFonts w:ascii="Palatino Linotype" w:hAnsi="Palatino Linotype"/>
        </w:rPr>
      </w:pPr>
      <w:r>
        <w:rPr>
          <w:rFonts w:ascii="Palatino Linotype" w:hAnsi="Palatino Linotype"/>
        </w:rPr>
        <w:lastRenderedPageBreak/>
        <w:t>Por lo tanto la comunicación completa para el paso de órdenes es la siguiente: AJAX -&gt; PHP -&gt; Python -&gt; Arduino.</w:t>
      </w:r>
    </w:p>
    <w:p w14:paraId="3E58B980" w14:textId="77777777" w:rsidR="00DF7ACE" w:rsidRDefault="00C3008B" w:rsidP="000E3760">
      <w:pPr>
        <w:spacing w:line="360" w:lineRule="auto"/>
        <w:ind w:firstLine="340"/>
        <w:jc w:val="both"/>
        <w:rPr>
          <w:rFonts w:ascii="Palatino Linotype" w:hAnsi="Palatino Linotype"/>
        </w:rPr>
      </w:pPr>
      <w:r>
        <w:rPr>
          <w:rFonts w:ascii="Palatino Linotype" w:hAnsi="Palatino Linotype"/>
        </w:rPr>
        <w:t xml:space="preserve">Las órdenes dadas por usuario no son las únicas llamadas que el servidor controla. Además para usar el sensor de distancia del arduino, cada pasada del render se llama a una función que envía una petición al servidor para comprobar la distancia. De nuevo mediante un contador esta función solamente se ejecuta cuando se ha llamado 120 veces, por lo que se comprobará la distancia cada dos segundos. Dicha función tiene un parámetro para forzar la ejecución, cuando el parámetro esté a </w:t>
      </w:r>
      <w:r>
        <w:rPr>
          <w:rFonts w:ascii="Palatino Linotype" w:hAnsi="Palatino Linotype"/>
          <w:i/>
        </w:rPr>
        <w:t>true</w:t>
      </w:r>
      <w:r>
        <w:rPr>
          <w:rFonts w:ascii="Palatino Linotype" w:hAnsi="Palatino Linotype"/>
        </w:rPr>
        <w:t xml:space="preserve"> la función hará la petición al servidor sin importar la última vez que la hizo, y el contador volverá a cero.</w:t>
      </w:r>
    </w:p>
    <w:p w14:paraId="6CD13A6A" w14:textId="77777777" w:rsidR="00C3008B" w:rsidRDefault="00C3008B" w:rsidP="000E3760">
      <w:pPr>
        <w:spacing w:line="360" w:lineRule="auto"/>
        <w:ind w:firstLine="340"/>
        <w:jc w:val="both"/>
        <w:rPr>
          <w:rFonts w:ascii="Palatino Linotype" w:hAnsi="Palatino Linotype"/>
        </w:rPr>
      </w:pPr>
      <w:r>
        <w:rPr>
          <w:rFonts w:ascii="Palatino Linotype" w:hAnsi="Palatino Linotype"/>
        </w:rPr>
        <w:t>Cuando se envía la petición para comprobar la distancia se recibe una respuesta de parte del arduino que pasa por Python y se devuelve al PHP y finalmente al código JavaScript. Si la distancia resulta haberse leído mal se fuerza otra llamada inmediatamente y se repite el proceso, si la distancia es menor que un número determinado, 27 centímetros actualmente, se bloquea la opción de avanzar tanto al robot como al personaje, por lo que lo único que podría hacer es rotar hacia los lados para sortear el obstáculo de delante.</w:t>
      </w:r>
    </w:p>
    <w:p w14:paraId="31BAE952" w14:textId="77777777" w:rsidR="00C3008B" w:rsidRDefault="00C3008B" w:rsidP="000E3760">
      <w:pPr>
        <w:spacing w:line="360" w:lineRule="auto"/>
        <w:ind w:firstLine="340"/>
        <w:jc w:val="both"/>
        <w:rPr>
          <w:rFonts w:ascii="Palatino Linotype" w:hAnsi="Palatino Linotype"/>
        </w:rPr>
      </w:pPr>
      <w:r>
        <w:rPr>
          <w:rFonts w:ascii="Palatino Linotype" w:hAnsi="Palatino Linotype"/>
        </w:rPr>
        <w:t>La API del robot maneja los siguientes comandos:</w:t>
      </w:r>
    </w:p>
    <w:tbl>
      <w:tblPr>
        <w:tblStyle w:val="Tablaconcuadrcula"/>
        <w:tblW w:w="9640" w:type="dxa"/>
        <w:tblInd w:w="-318" w:type="dxa"/>
        <w:tblLayout w:type="fixed"/>
        <w:tblLook w:val="04A0" w:firstRow="1" w:lastRow="0" w:firstColumn="1" w:lastColumn="0" w:noHBand="0" w:noVBand="1"/>
      </w:tblPr>
      <w:tblGrid>
        <w:gridCol w:w="1844"/>
        <w:gridCol w:w="1559"/>
        <w:gridCol w:w="4394"/>
        <w:gridCol w:w="1843"/>
      </w:tblGrid>
      <w:tr w:rsidR="003256B8" w14:paraId="46C34716" w14:textId="77777777" w:rsidTr="003256B8">
        <w:tc>
          <w:tcPr>
            <w:tcW w:w="1844" w:type="dxa"/>
            <w:vAlign w:val="center"/>
          </w:tcPr>
          <w:p w14:paraId="6A95CF85" w14:textId="77777777" w:rsidR="00217A7C" w:rsidRPr="00C3008B" w:rsidRDefault="00217A7C" w:rsidP="00C3008B">
            <w:pPr>
              <w:spacing w:line="360" w:lineRule="auto"/>
              <w:jc w:val="center"/>
              <w:rPr>
                <w:rFonts w:ascii="Palatino Linotype" w:hAnsi="Palatino Linotype"/>
                <w:b/>
              </w:rPr>
            </w:pPr>
            <w:r w:rsidRPr="00C3008B">
              <w:rPr>
                <w:rFonts w:ascii="Palatino Linotype" w:hAnsi="Palatino Linotype"/>
                <w:b/>
              </w:rPr>
              <w:t>Orden recibida</w:t>
            </w:r>
          </w:p>
        </w:tc>
        <w:tc>
          <w:tcPr>
            <w:tcW w:w="1559" w:type="dxa"/>
            <w:vAlign w:val="center"/>
          </w:tcPr>
          <w:p w14:paraId="10470E44" w14:textId="77777777" w:rsidR="00217A7C" w:rsidRPr="00C3008B" w:rsidRDefault="00217A7C" w:rsidP="00C3008B">
            <w:pPr>
              <w:spacing w:line="360" w:lineRule="auto"/>
              <w:jc w:val="center"/>
              <w:rPr>
                <w:rFonts w:ascii="Palatino Linotype" w:hAnsi="Palatino Linotype"/>
                <w:b/>
              </w:rPr>
            </w:pPr>
            <w:r w:rsidRPr="00C3008B">
              <w:rPr>
                <w:rFonts w:ascii="Palatino Linotype" w:hAnsi="Palatino Linotype"/>
                <w:b/>
              </w:rPr>
              <w:t>Argumento enviado al arduino</w:t>
            </w:r>
          </w:p>
        </w:tc>
        <w:tc>
          <w:tcPr>
            <w:tcW w:w="4394" w:type="dxa"/>
            <w:vAlign w:val="center"/>
          </w:tcPr>
          <w:p w14:paraId="10FAFE3A" w14:textId="77777777" w:rsidR="00217A7C" w:rsidRPr="00C3008B" w:rsidRDefault="00217A7C" w:rsidP="00217A7C">
            <w:pPr>
              <w:spacing w:line="360" w:lineRule="auto"/>
              <w:jc w:val="center"/>
              <w:rPr>
                <w:rFonts w:ascii="Palatino Linotype" w:hAnsi="Palatino Linotype"/>
                <w:b/>
              </w:rPr>
            </w:pPr>
            <w:r>
              <w:rPr>
                <w:rFonts w:ascii="Palatino Linotype" w:hAnsi="Palatino Linotype"/>
                <w:b/>
              </w:rPr>
              <w:t>Acción realizada por el robot</w:t>
            </w:r>
          </w:p>
        </w:tc>
        <w:tc>
          <w:tcPr>
            <w:tcW w:w="1843" w:type="dxa"/>
            <w:vAlign w:val="center"/>
          </w:tcPr>
          <w:p w14:paraId="07F7C167" w14:textId="77777777" w:rsidR="00217A7C" w:rsidRPr="00C3008B" w:rsidRDefault="000872E4" w:rsidP="00C3008B">
            <w:pPr>
              <w:spacing w:line="360" w:lineRule="auto"/>
              <w:jc w:val="center"/>
              <w:rPr>
                <w:rFonts w:ascii="Palatino Linotype" w:hAnsi="Palatino Linotype"/>
                <w:b/>
              </w:rPr>
            </w:pPr>
            <w:r>
              <w:rPr>
                <w:rFonts w:ascii="Palatino Linotype" w:hAnsi="Palatino Linotype"/>
                <w:b/>
              </w:rPr>
              <w:t>Opción disponible</w:t>
            </w:r>
          </w:p>
        </w:tc>
      </w:tr>
      <w:tr w:rsidR="003256B8" w14:paraId="7C095F06" w14:textId="77777777" w:rsidTr="000872E4">
        <w:tc>
          <w:tcPr>
            <w:tcW w:w="1844" w:type="dxa"/>
            <w:vAlign w:val="center"/>
          </w:tcPr>
          <w:p w14:paraId="4C8AF973" w14:textId="77777777" w:rsidR="00217A7C" w:rsidRDefault="00217A7C" w:rsidP="000872E4">
            <w:pPr>
              <w:spacing w:line="360" w:lineRule="auto"/>
              <w:jc w:val="center"/>
              <w:rPr>
                <w:rFonts w:ascii="Palatino Linotype" w:hAnsi="Palatino Linotype"/>
              </w:rPr>
            </w:pPr>
            <w:r>
              <w:rPr>
                <w:rFonts w:ascii="Palatino Linotype" w:hAnsi="Palatino Linotype"/>
              </w:rPr>
              <w:t>avanzar</w:t>
            </w:r>
          </w:p>
        </w:tc>
        <w:tc>
          <w:tcPr>
            <w:tcW w:w="1559" w:type="dxa"/>
            <w:vAlign w:val="center"/>
          </w:tcPr>
          <w:p w14:paraId="0A907E2F" w14:textId="77777777" w:rsidR="00217A7C" w:rsidRDefault="00217A7C" w:rsidP="000872E4">
            <w:pPr>
              <w:spacing w:line="360" w:lineRule="auto"/>
              <w:jc w:val="center"/>
              <w:rPr>
                <w:rFonts w:ascii="Palatino Linotype" w:hAnsi="Palatino Linotype"/>
              </w:rPr>
            </w:pPr>
            <w:r>
              <w:rPr>
                <w:rFonts w:ascii="Palatino Linotype" w:hAnsi="Palatino Linotype"/>
              </w:rPr>
              <w:t>W</w:t>
            </w:r>
          </w:p>
        </w:tc>
        <w:tc>
          <w:tcPr>
            <w:tcW w:w="4394" w:type="dxa"/>
          </w:tcPr>
          <w:p w14:paraId="64457689" w14:textId="77777777" w:rsidR="00217A7C" w:rsidRDefault="00217A7C" w:rsidP="00217A7C">
            <w:pPr>
              <w:spacing w:line="360" w:lineRule="auto"/>
              <w:rPr>
                <w:rFonts w:ascii="Palatino Linotype" w:hAnsi="Palatino Linotype"/>
              </w:rPr>
            </w:pPr>
            <w:r>
              <w:rPr>
                <w:rFonts w:ascii="Palatino Linotype" w:hAnsi="Palatino Linotype"/>
              </w:rPr>
              <w:t>Enciende los dos motores hacia delante.</w:t>
            </w:r>
          </w:p>
        </w:tc>
        <w:tc>
          <w:tcPr>
            <w:tcW w:w="1843" w:type="dxa"/>
            <w:vAlign w:val="center"/>
          </w:tcPr>
          <w:p w14:paraId="57E15F14" w14:textId="77777777" w:rsidR="00217A7C" w:rsidRDefault="00217A7C" w:rsidP="00217A7C">
            <w:pPr>
              <w:spacing w:line="360" w:lineRule="auto"/>
              <w:jc w:val="center"/>
              <w:rPr>
                <w:rFonts w:ascii="Palatino Linotype" w:hAnsi="Palatino Linotype"/>
              </w:rPr>
            </w:pPr>
            <w:r>
              <w:rPr>
                <w:rFonts w:ascii="Palatino Linotype" w:hAnsi="Palatino Linotype"/>
              </w:rPr>
              <w:t>SI</w:t>
            </w:r>
          </w:p>
        </w:tc>
      </w:tr>
      <w:tr w:rsidR="003256B8" w14:paraId="11E48F8F" w14:textId="77777777" w:rsidTr="000872E4">
        <w:tc>
          <w:tcPr>
            <w:tcW w:w="1844" w:type="dxa"/>
            <w:vAlign w:val="center"/>
          </w:tcPr>
          <w:p w14:paraId="0E8F6471" w14:textId="77777777" w:rsidR="00217A7C" w:rsidRDefault="00217A7C" w:rsidP="000872E4">
            <w:pPr>
              <w:spacing w:line="360" w:lineRule="auto"/>
              <w:jc w:val="center"/>
              <w:rPr>
                <w:rFonts w:ascii="Palatino Linotype" w:hAnsi="Palatino Linotype"/>
              </w:rPr>
            </w:pPr>
            <w:r>
              <w:rPr>
                <w:rFonts w:ascii="Palatino Linotype" w:hAnsi="Palatino Linotype"/>
              </w:rPr>
              <w:t>parar</w:t>
            </w:r>
          </w:p>
        </w:tc>
        <w:tc>
          <w:tcPr>
            <w:tcW w:w="1559" w:type="dxa"/>
            <w:vAlign w:val="center"/>
          </w:tcPr>
          <w:p w14:paraId="2E0CEEE3" w14:textId="77777777" w:rsidR="00217A7C" w:rsidRDefault="00217A7C" w:rsidP="000872E4">
            <w:pPr>
              <w:spacing w:line="360" w:lineRule="auto"/>
              <w:jc w:val="center"/>
              <w:rPr>
                <w:rFonts w:ascii="Palatino Linotype" w:hAnsi="Palatino Linotype"/>
              </w:rPr>
            </w:pPr>
            <w:r>
              <w:rPr>
                <w:rFonts w:ascii="Palatino Linotype" w:hAnsi="Palatino Linotype"/>
              </w:rPr>
              <w:t>X</w:t>
            </w:r>
          </w:p>
        </w:tc>
        <w:tc>
          <w:tcPr>
            <w:tcW w:w="4394" w:type="dxa"/>
          </w:tcPr>
          <w:p w14:paraId="413537E8" w14:textId="77777777" w:rsidR="00217A7C" w:rsidRDefault="00217A7C" w:rsidP="00217A7C">
            <w:pPr>
              <w:spacing w:line="360" w:lineRule="auto"/>
              <w:rPr>
                <w:rFonts w:ascii="Palatino Linotype" w:hAnsi="Palatino Linotype"/>
              </w:rPr>
            </w:pPr>
            <w:r>
              <w:rPr>
                <w:rFonts w:ascii="Palatino Linotype" w:hAnsi="Palatino Linotype"/>
              </w:rPr>
              <w:t>Apaga los motores y se para.</w:t>
            </w:r>
          </w:p>
        </w:tc>
        <w:tc>
          <w:tcPr>
            <w:tcW w:w="1843" w:type="dxa"/>
            <w:vAlign w:val="center"/>
          </w:tcPr>
          <w:p w14:paraId="31AE9706" w14:textId="77777777" w:rsidR="00217A7C" w:rsidRDefault="00217A7C" w:rsidP="00217A7C">
            <w:pPr>
              <w:spacing w:line="360" w:lineRule="auto"/>
              <w:jc w:val="center"/>
              <w:rPr>
                <w:rFonts w:ascii="Palatino Linotype" w:hAnsi="Palatino Linotype"/>
              </w:rPr>
            </w:pPr>
            <w:r>
              <w:rPr>
                <w:rFonts w:ascii="Palatino Linotype" w:hAnsi="Palatino Linotype"/>
              </w:rPr>
              <w:t>SI</w:t>
            </w:r>
          </w:p>
        </w:tc>
      </w:tr>
      <w:tr w:rsidR="003256B8" w14:paraId="2D1F3EF4" w14:textId="77777777" w:rsidTr="000872E4">
        <w:tc>
          <w:tcPr>
            <w:tcW w:w="1844" w:type="dxa"/>
            <w:vAlign w:val="center"/>
          </w:tcPr>
          <w:p w14:paraId="08641447" w14:textId="77777777" w:rsidR="00217A7C" w:rsidRDefault="00217A7C" w:rsidP="000872E4">
            <w:pPr>
              <w:spacing w:line="360" w:lineRule="auto"/>
              <w:jc w:val="center"/>
              <w:rPr>
                <w:rFonts w:ascii="Palatino Linotype" w:hAnsi="Palatino Linotype"/>
              </w:rPr>
            </w:pPr>
            <w:r w:rsidRPr="00C3008B">
              <w:rPr>
                <w:rFonts w:ascii="Palatino Linotype" w:hAnsi="Palatino Linotype"/>
              </w:rPr>
              <w:t>girarIz</w:t>
            </w:r>
          </w:p>
        </w:tc>
        <w:tc>
          <w:tcPr>
            <w:tcW w:w="1559" w:type="dxa"/>
            <w:vAlign w:val="center"/>
          </w:tcPr>
          <w:p w14:paraId="026AAB88" w14:textId="77777777" w:rsidR="00217A7C" w:rsidRDefault="00217A7C" w:rsidP="000872E4">
            <w:pPr>
              <w:spacing w:line="360" w:lineRule="auto"/>
              <w:jc w:val="center"/>
              <w:rPr>
                <w:rFonts w:ascii="Palatino Linotype" w:hAnsi="Palatino Linotype"/>
              </w:rPr>
            </w:pPr>
            <w:r>
              <w:rPr>
                <w:rFonts w:ascii="Palatino Linotype" w:hAnsi="Palatino Linotype"/>
              </w:rPr>
              <w:t>Q</w:t>
            </w:r>
          </w:p>
        </w:tc>
        <w:tc>
          <w:tcPr>
            <w:tcW w:w="4394" w:type="dxa"/>
          </w:tcPr>
          <w:p w14:paraId="51433BAC" w14:textId="77777777" w:rsidR="00217A7C" w:rsidRDefault="00217A7C" w:rsidP="00217A7C">
            <w:pPr>
              <w:spacing w:line="360" w:lineRule="auto"/>
              <w:rPr>
                <w:rFonts w:ascii="Palatino Linotype" w:hAnsi="Palatino Linotype"/>
              </w:rPr>
            </w:pPr>
            <w:r>
              <w:rPr>
                <w:rFonts w:ascii="Palatino Linotype" w:hAnsi="Palatino Linotype"/>
              </w:rPr>
              <w:t>Enciende el motor derecho hacia delante y el izquierdo hacia atrás.</w:t>
            </w:r>
          </w:p>
        </w:tc>
        <w:tc>
          <w:tcPr>
            <w:tcW w:w="1843" w:type="dxa"/>
            <w:vAlign w:val="center"/>
          </w:tcPr>
          <w:p w14:paraId="1B552954" w14:textId="77777777" w:rsidR="00217A7C" w:rsidRDefault="00217A7C" w:rsidP="00217A7C">
            <w:pPr>
              <w:spacing w:line="360" w:lineRule="auto"/>
              <w:jc w:val="center"/>
              <w:rPr>
                <w:rFonts w:ascii="Palatino Linotype" w:hAnsi="Palatino Linotype"/>
              </w:rPr>
            </w:pPr>
            <w:r>
              <w:rPr>
                <w:rFonts w:ascii="Palatino Linotype" w:hAnsi="Palatino Linotype"/>
              </w:rPr>
              <w:t>SI</w:t>
            </w:r>
          </w:p>
        </w:tc>
      </w:tr>
      <w:tr w:rsidR="003256B8" w14:paraId="3576A93A" w14:textId="77777777" w:rsidTr="000872E4">
        <w:tc>
          <w:tcPr>
            <w:tcW w:w="1844" w:type="dxa"/>
            <w:vAlign w:val="center"/>
          </w:tcPr>
          <w:p w14:paraId="22BEDC67" w14:textId="77777777" w:rsidR="00217A7C" w:rsidRDefault="00217A7C" w:rsidP="000872E4">
            <w:pPr>
              <w:spacing w:line="360" w:lineRule="auto"/>
              <w:jc w:val="center"/>
              <w:rPr>
                <w:rFonts w:ascii="Palatino Linotype" w:hAnsi="Palatino Linotype"/>
              </w:rPr>
            </w:pPr>
            <w:r>
              <w:rPr>
                <w:rFonts w:ascii="Palatino Linotype" w:hAnsi="Palatino Linotype"/>
              </w:rPr>
              <w:t>girarDe</w:t>
            </w:r>
          </w:p>
        </w:tc>
        <w:tc>
          <w:tcPr>
            <w:tcW w:w="1559" w:type="dxa"/>
            <w:vAlign w:val="center"/>
          </w:tcPr>
          <w:p w14:paraId="0F1A1305" w14:textId="77777777" w:rsidR="00217A7C" w:rsidRDefault="00217A7C" w:rsidP="000872E4">
            <w:pPr>
              <w:spacing w:line="360" w:lineRule="auto"/>
              <w:jc w:val="center"/>
              <w:rPr>
                <w:rFonts w:ascii="Palatino Linotype" w:hAnsi="Palatino Linotype"/>
              </w:rPr>
            </w:pPr>
            <w:r>
              <w:rPr>
                <w:rFonts w:ascii="Palatino Linotype" w:hAnsi="Palatino Linotype"/>
              </w:rPr>
              <w:t>E</w:t>
            </w:r>
          </w:p>
        </w:tc>
        <w:tc>
          <w:tcPr>
            <w:tcW w:w="4394" w:type="dxa"/>
          </w:tcPr>
          <w:p w14:paraId="765851BF" w14:textId="77777777" w:rsidR="00217A7C" w:rsidRDefault="00217A7C" w:rsidP="00217A7C">
            <w:pPr>
              <w:spacing w:line="360" w:lineRule="auto"/>
              <w:rPr>
                <w:rFonts w:ascii="Palatino Linotype" w:hAnsi="Palatino Linotype"/>
              </w:rPr>
            </w:pPr>
            <w:r>
              <w:rPr>
                <w:rFonts w:ascii="Palatino Linotype" w:hAnsi="Palatino Linotype"/>
              </w:rPr>
              <w:t>Enciende el motor izquierdo hacia delante y el derecho hacia atrás.</w:t>
            </w:r>
          </w:p>
        </w:tc>
        <w:tc>
          <w:tcPr>
            <w:tcW w:w="1843" w:type="dxa"/>
            <w:vAlign w:val="center"/>
          </w:tcPr>
          <w:p w14:paraId="35450FA9" w14:textId="77777777" w:rsidR="00217A7C" w:rsidRDefault="00217A7C" w:rsidP="00217A7C">
            <w:pPr>
              <w:spacing w:line="360" w:lineRule="auto"/>
              <w:jc w:val="center"/>
              <w:rPr>
                <w:rFonts w:ascii="Palatino Linotype" w:hAnsi="Palatino Linotype"/>
              </w:rPr>
            </w:pPr>
            <w:r>
              <w:rPr>
                <w:rFonts w:ascii="Palatino Linotype" w:hAnsi="Palatino Linotype"/>
              </w:rPr>
              <w:t>SI</w:t>
            </w:r>
          </w:p>
        </w:tc>
      </w:tr>
      <w:tr w:rsidR="003256B8" w14:paraId="0E91B967" w14:textId="77777777" w:rsidTr="000872E4">
        <w:tc>
          <w:tcPr>
            <w:tcW w:w="1844" w:type="dxa"/>
            <w:vAlign w:val="center"/>
          </w:tcPr>
          <w:p w14:paraId="2446DFF4" w14:textId="77777777" w:rsidR="00217A7C" w:rsidRDefault="00217A7C" w:rsidP="000872E4">
            <w:pPr>
              <w:spacing w:line="360" w:lineRule="auto"/>
              <w:jc w:val="center"/>
              <w:rPr>
                <w:rFonts w:ascii="Palatino Linotype" w:hAnsi="Palatino Linotype"/>
              </w:rPr>
            </w:pPr>
            <w:r>
              <w:rPr>
                <w:rFonts w:ascii="Palatino Linotype" w:hAnsi="Palatino Linotype"/>
              </w:rPr>
              <w:t>retroceder</w:t>
            </w:r>
          </w:p>
        </w:tc>
        <w:tc>
          <w:tcPr>
            <w:tcW w:w="1559" w:type="dxa"/>
            <w:vAlign w:val="center"/>
          </w:tcPr>
          <w:p w14:paraId="4E0A4ADD" w14:textId="77777777" w:rsidR="00217A7C" w:rsidRDefault="00217A7C" w:rsidP="000872E4">
            <w:pPr>
              <w:spacing w:line="360" w:lineRule="auto"/>
              <w:jc w:val="center"/>
              <w:rPr>
                <w:rFonts w:ascii="Palatino Linotype" w:hAnsi="Palatino Linotype"/>
              </w:rPr>
            </w:pPr>
            <w:r>
              <w:rPr>
                <w:rFonts w:ascii="Palatino Linotype" w:hAnsi="Palatino Linotype"/>
              </w:rPr>
              <w:t>S</w:t>
            </w:r>
          </w:p>
        </w:tc>
        <w:tc>
          <w:tcPr>
            <w:tcW w:w="4394" w:type="dxa"/>
          </w:tcPr>
          <w:p w14:paraId="7BE6D51A" w14:textId="77777777" w:rsidR="00217A7C" w:rsidRDefault="00217A7C" w:rsidP="00217A7C">
            <w:pPr>
              <w:spacing w:line="360" w:lineRule="auto"/>
              <w:rPr>
                <w:rFonts w:ascii="Palatino Linotype" w:hAnsi="Palatino Linotype"/>
              </w:rPr>
            </w:pPr>
            <w:r>
              <w:rPr>
                <w:rFonts w:ascii="Palatino Linotype" w:hAnsi="Palatino Linotype"/>
              </w:rPr>
              <w:t>Enciende los dos motores hacia atrás.</w:t>
            </w:r>
          </w:p>
        </w:tc>
        <w:tc>
          <w:tcPr>
            <w:tcW w:w="1843" w:type="dxa"/>
            <w:vAlign w:val="center"/>
          </w:tcPr>
          <w:p w14:paraId="618A37F6" w14:textId="77777777" w:rsidR="00217A7C" w:rsidRDefault="00217A7C" w:rsidP="00217A7C">
            <w:pPr>
              <w:spacing w:line="360" w:lineRule="auto"/>
              <w:jc w:val="center"/>
              <w:rPr>
                <w:rFonts w:ascii="Palatino Linotype" w:hAnsi="Palatino Linotype"/>
              </w:rPr>
            </w:pPr>
            <w:r>
              <w:rPr>
                <w:rFonts w:ascii="Palatino Linotype" w:hAnsi="Palatino Linotype"/>
              </w:rPr>
              <w:t>NO</w:t>
            </w:r>
          </w:p>
        </w:tc>
      </w:tr>
      <w:tr w:rsidR="00217A7C" w14:paraId="147BF318" w14:textId="77777777" w:rsidTr="000872E4">
        <w:tc>
          <w:tcPr>
            <w:tcW w:w="1844" w:type="dxa"/>
            <w:vAlign w:val="center"/>
          </w:tcPr>
          <w:p w14:paraId="07826084" w14:textId="77777777" w:rsidR="00217A7C" w:rsidRDefault="00217A7C" w:rsidP="000872E4">
            <w:pPr>
              <w:spacing w:line="360" w:lineRule="auto"/>
              <w:jc w:val="center"/>
              <w:rPr>
                <w:rFonts w:ascii="Palatino Linotype" w:hAnsi="Palatino Linotype"/>
              </w:rPr>
            </w:pPr>
            <w:r>
              <w:rPr>
                <w:rFonts w:ascii="Palatino Linotype" w:hAnsi="Palatino Linotype"/>
              </w:rPr>
              <w:t>distancia</w:t>
            </w:r>
          </w:p>
        </w:tc>
        <w:tc>
          <w:tcPr>
            <w:tcW w:w="1559" w:type="dxa"/>
            <w:vAlign w:val="center"/>
          </w:tcPr>
          <w:p w14:paraId="2FBD4EFE" w14:textId="77777777" w:rsidR="00217A7C" w:rsidRDefault="00217A7C" w:rsidP="000872E4">
            <w:pPr>
              <w:spacing w:line="360" w:lineRule="auto"/>
              <w:jc w:val="center"/>
              <w:rPr>
                <w:rFonts w:ascii="Palatino Linotype" w:hAnsi="Palatino Linotype"/>
              </w:rPr>
            </w:pPr>
            <w:r>
              <w:rPr>
                <w:rFonts w:ascii="Palatino Linotype" w:hAnsi="Palatino Linotype"/>
              </w:rPr>
              <w:t>M</w:t>
            </w:r>
          </w:p>
        </w:tc>
        <w:tc>
          <w:tcPr>
            <w:tcW w:w="4394" w:type="dxa"/>
          </w:tcPr>
          <w:p w14:paraId="0C8C321B" w14:textId="77777777" w:rsidR="00217A7C" w:rsidRDefault="003256B8" w:rsidP="00217A7C">
            <w:pPr>
              <w:spacing w:line="360" w:lineRule="auto"/>
              <w:rPr>
                <w:rFonts w:ascii="Palatino Linotype" w:hAnsi="Palatino Linotype"/>
              </w:rPr>
            </w:pPr>
            <w:r>
              <w:rPr>
                <w:rFonts w:ascii="Palatino Linotype" w:hAnsi="Palatino Linotype"/>
              </w:rPr>
              <w:t xml:space="preserve">Llama al sensor de distancia y espera la respuesta en forma de </w:t>
            </w:r>
            <w:r w:rsidRPr="000872E4">
              <w:rPr>
                <w:rFonts w:ascii="Palatino Linotype" w:hAnsi="Palatino Linotype"/>
                <w:i/>
              </w:rPr>
              <w:t>String</w:t>
            </w:r>
            <w:r w:rsidR="000872E4">
              <w:rPr>
                <w:rFonts w:ascii="Palatino Linotype" w:hAnsi="Palatino Linotype"/>
              </w:rPr>
              <w:t>.</w:t>
            </w:r>
          </w:p>
        </w:tc>
        <w:tc>
          <w:tcPr>
            <w:tcW w:w="1843" w:type="dxa"/>
            <w:vAlign w:val="center"/>
          </w:tcPr>
          <w:p w14:paraId="796AE263" w14:textId="77777777" w:rsidR="00217A7C" w:rsidRDefault="00217A7C" w:rsidP="00217A7C">
            <w:pPr>
              <w:spacing w:line="360" w:lineRule="auto"/>
              <w:jc w:val="center"/>
              <w:rPr>
                <w:rFonts w:ascii="Palatino Linotype" w:hAnsi="Palatino Linotype"/>
              </w:rPr>
            </w:pPr>
            <w:r>
              <w:rPr>
                <w:rFonts w:ascii="Palatino Linotype" w:hAnsi="Palatino Linotype"/>
              </w:rPr>
              <w:t>SI</w:t>
            </w:r>
          </w:p>
        </w:tc>
      </w:tr>
    </w:tbl>
    <w:p w14:paraId="72298E65" w14:textId="77777777" w:rsidR="00DC234E" w:rsidRDefault="00DC234E" w:rsidP="00DC234E">
      <w:pPr>
        <w:pStyle w:val="Ttulo2"/>
      </w:pPr>
      <w:bookmarkStart w:id="2452" w:name="_Toc461122695"/>
      <w:r>
        <w:lastRenderedPageBreak/>
        <w:t>Desarrollo del robot</w:t>
      </w:r>
      <w:bookmarkEnd w:id="2452"/>
    </w:p>
    <w:p w14:paraId="3F48BF1D" w14:textId="77777777" w:rsidR="001D217B" w:rsidRDefault="00EE316F" w:rsidP="00EE316F">
      <w:pPr>
        <w:spacing w:line="360" w:lineRule="auto"/>
        <w:ind w:firstLine="340"/>
        <w:jc w:val="both"/>
        <w:rPr>
          <w:rFonts w:ascii="Palatino Linotype" w:hAnsi="Palatino Linotype"/>
        </w:rPr>
      </w:pPr>
      <w:r>
        <w:rPr>
          <w:rFonts w:ascii="Palatino Linotype" w:hAnsi="Palatino Linotype"/>
        </w:rPr>
        <w:t xml:space="preserve">El desarrollo del robot ha sido la parte más técnica y a la vez desconocida para mí. Aunque ya había trabajado anteriormente con arduino nunca había sido a este nivel y con un proyecto tan serio. </w:t>
      </w:r>
    </w:p>
    <w:p w14:paraId="64D89047" w14:textId="77777777" w:rsidR="00EE316F" w:rsidRDefault="00EE316F" w:rsidP="00EE316F">
      <w:pPr>
        <w:spacing w:line="360" w:lineRule="auto"/>
        <w:ind w:firstLine="340"/>
        <w:jc w:val="both"/>
        <w:rPr>
          <w:rFonts w:ascii="Palatino Linotype" w:hAnsi="Palatino Linotype"/>
        </w:rPr>
      </w:pPr>
      <w:r>
        <w:rPr>
          <w:rFonts w:ascii="Palatino Linotype" w:hAnsi="Palatino Linotype"/>
        </w:rPr>
        <w:t>El montaje del robot podría separarse en dos partes muy diferenciadas, la Raspberry Pi y el Arduino. Se podría decir que la Raspberry Pi funciona como el cerebro del robot mientras que el arduino son los músculos que lo mueven.</w:t>
      </w:r>
    </w:p>
    <w:p w14:paraId="6323DE57" w14:textId="77777777" w:rsidR="00EE316F" w:rsidRDefault="00EE316F" w:rsidP="00EE316F">
      <w:pPr>
        <w:spacing w:line="360" w:lineRule="auto"/>
        <w:ind w:firstLine="340"/>
        <w:jc w:val="both"/>
        <w:rPr>
          <w:rFonts w:ascii="Palatino Linotype" w:hAnsi="Palatino Linotype"/>
        </w:rPr>
      </w:pPr>
      <w:r>
        <w:rPr>
          <w:rFonts w:ascii="Palatino Linotype" w:hAnsi="Palatino Linotype"/>
        </w:rPr>
        <w:t>El robot se ha montado en un sencillo chasis al que se le ha añadido un segundo nivel para poder distribuir los componentes más fácilmente. En el nivel de arriba se encuentran el Arduino y la Raspberry Pi, mientras que en el nivel de abajo está el controlador de motores, los motores, la cámara, la batería, las pilas y el sensor de distancia.</w:t>
      </w:r>
    </w:p>
    <w:p w14:paraId="721594AE" w14:textId="77777777" w:rsidR="000529B2" w:rsidRDefault="00EE316F" w:rsidP="000529B2">
      <w:pPr>
        <w:keepNext/>
        <w:spacing w:line="360" w:lineRule="auto"/>
        <w:ind w:firstLine="340"/>
        <w:jc w:val="both"/>
      </w:pPr>
      <w:r>
        <w:rPr>
          <w:rFonts w:ascii="Palatino Linotype" w:hAnsi="Palatino Linotype"/>
          <w:noProof/>
          <w:lang w:eastAsia="es-ES"/>
        </w:rPr>
        <w:drawing>
          <wp:inline distT="0" distB="0" distL="0" distR="0" wp14:anchorId="3CDBF121" wp14:editId="5CBE44BF">
            <wp:extent cx="5400040" cy="4003675"/>
            <wp:effectExtent l="0" t="0" r="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che (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4003675"/>
                    </a:xfrm>
                    <a:prstGeom prst="rect">
                      <a:avLst/>
                    </a:prstGeom>
                  </pic:spPr>
                </pic:pic>
              </a:graphicData>
            </a:graphic>
          </wp:inline>
        </w:drawing>
      </w:r>
    </w:p>
    <w:p w14:paraId="40F5D8B0" w14:textId="11E3ED6A" w:rsidR="00EE316F" w:rsidRDefault="000529B2" w:rsidP="000529B2">
      <w:pPr>
        <w:pStyle w:val="Epgrafe"/>
        <w:jc w:val="center"/>
        <w:rPr>
          <w:sz w:val="20"/>
          <w:szCs w:val="20"/>
        </w:rPr>
      </w:pPr>
      <w:bookmarkStart w:id="2453" w:name="_Toc461038823"/>
      <w:r>
        <w:t xml:space="preserve">Figura </w:t>
      </w:r>
      <w:fldSimple w:instr=" SEQ Figura \* ARABIC ">
        <w:ins w:id="2454" w:author="root" w:date="2016-09-08T18:43:00Z">
          <w:r w:rsidR="00E516AC">
            <w:rPr>
              <w:noProof/>
            </w:rPr>
            <w:t>20</w:t>
          </w:r>
        </w:ins>
        <w:del w:id="2455" w:author="root" w:date="2016-09-02T13:23:00Z">
          <w:r w:rsidR="00EC4D03" w:rsidDel="00752828">
            <w:rPr>
              <w:noProof/>
            </w:rPr>
            <w:delText>22</w:delText>
          </w:r>
        </w:del>
      </w:fldSimple>
      <w:r>
        <w:t xml:space="preserve"> - Vista lateral del robot.</w:t>
      </w:r>
      <w:r>
        <w:rPr>
          <w:sz w:val="20"/>
          <w:szCs w:val="20"/>
        </w:rPr>
        <w:br/>
        <w:t>Fuente: Propia.</w:t>
      </w:r>
      <w:bookmarkEnd w:id="2453"/>
    </w:p>
    <w:p w14:paraId="3286ACFB" w14:textId="77777777" w:rsidR="000529B2" w:rsidRDefault="000529B2" w:rsidP="000529B2">
      <w:pPr>
        <w:keepNext/>
        <w:jc w:val="center"/>
      </w:pPr>
      <w:r>
        <w:rPr>
          <w:noProof/>
          <w:lang w:eastAsia="es-ES"/>
        </w:rPr>
        <w:lastRenderedPageBreak/>
        <w:drawing>
          <wp:inline distT="0" distB="0" distL="0" distR="0" wp14:anchorId="0A60315A" wp14:editId="2751F4A2">
            <wp:extent cx="3267075" cy="2422260"/>
            <wp:effectExtent l="0" t="0" r="0"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che (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0782" cy="2425008"/>
                    </a:xfrm>
                    <a:prstGeom prst="rect">
                      <a:avLst/>
                    </a:prstGeom>
                  </pic:spPr>
                </pic:pic>
              </a:graphicData>
            </a:graphic>
          </wp:inline>
        </w:drawing>
      </w:r>
    </w:p>
    <w:p w14:paraId="73A6F93D" w14:textId="7017A5FD" w:rsidR="000529B2" w:rsidRPr="000529B2" w:rsidRDefault="000529B2" w:rsidP="000529B2">
      <w:pPr>
        <w:pStyle w:val="Epgrafe"/>
        <w:jc w:val="center"/>
        <w:rPr>
          <w:sz w:val="20"/>
          <w:szCs w:val="20"/>
        </w:rPr>
      </w:pPr>
      <w:bookmarkStart w:id="2456" w:name="_Toc461038824"/>
      <w:r w:rsidRPr="000529B2">
        <w:rPr>
          <w:sz w:val="20"/>
          <w:szCs w:val="20"/>
        </w:rPr>
        <w:t xml:space="preserve">Figura </w:t>
      </w:r>
      <w:r w:rsidRPr="000529B2">
        <w:rPr>
          <w:sz w:val="20"/>
          <w:szCs w:val="20"/>
        </w:rPr>
        <w:fldChar w:fldCharType="begin"/>
      </w:r>
      <w:r w:rsidRPr="000529B2">
        <w:rPr>
          <w:sz w:val="20"/>
          <w:szCs w:val="20"/>
        </w:rPr>
        <w:instrText xml:space="preserve"> SEQ Figura \* ARABIC </w:instrText>
      </w:r>
      <w:r w:rsidRPr="000529B2">
        <w:rPr>
          <w:sz w:val="20"/>
          <w:szCs w:val="20"/>
        </w:rPr>
        <w:fldChar w:fldCharType="separate"/>
      </w:r>
      <w:ins w:id="2457" w:author="root" w:date="2016-09-08T18:43:00Z">
        <w:r w:rsidR="00E516AC">
          <w:rPr>
            <w:noProof/>
            <w:sz w:val="20"/>
            <w:szCs w:val="20"/>
          </w:rPr>
          <w:t>21</w:t>
        </w:r>
      </w:ins>
      <w:del w:id="2458" w:author="root" w:date="2016-09-02T13:23:00Z">
        <w:r w:rsidR="00EC4D03" w:rsidDel="00752828">
          <w:rPr>
            <w:noProof/>
            <w:sz w:val="20"/>
            <w:szCs w:val="20"/>
          </w:rPr>
          <w:delText>23</w:delText>
        </w:r>
      </w:del>
      <w:r w:rsidRPr="000529B2">
        <w:rPr>
          <w:sz w:val="20"/>
          <w:szCs w:val="20"/>
        </w:rPr>
        <w:fldChar w:fldCharType="end"/>
      </w:r>
      <w:r w:rsidRPr="000529B2">
        <w:rPr>
          <w:sz w:val="20"/>
          <w:szCs w:val="20"/>
        </w:rPr>
        <w:t xml:space="preserve"> - Vista superior del robot, (Arduino a la izquierda y Raspberry Pi a la derecha)</w:t>
      </w:r>
      <w:r>
        <w:rPr>
          <w:sz w:val="20"/>
          <w:szCs w:val="20"/>
        </w:rPr>
        <w:t>.</w:t>
      </w:r>
      <w:r w:rsidRPr="000529B2">
        <w:rPr>
          <w:sz w:val="20"/>
          <w:szCs w:val="20"/>
        </w:rPr>
        <w:br/>
        <w:t>Fuente: Propia.</w:t>
      </w:r>
      <w:bookmarkEnd w:id="2456"/>
    </w:p>
    <w:p w14:paraId="67B4941E" w14:textId="77777777" w:rsidR="000529B2" w:rsidRDefault="000529B2" w:rsidP="000529B2">
      <w:pPr>
        <w:keepNext/>
        <w:spacing w:line="360" w:lineRule="auto"/>
        <w:ind w:firstLine="340"/>
        <w:jc w:val="center"/>
      </w:pPr>
      <w:r>
        <w:rPr>
          <w:rFonts w:ascii="Palatino Linotype" w:hAnsi="Palatino Linotype"/>
          <w:noProof/>
          <w:lang w:eastAsia="es-ES"/>
        </w:rPr>
        <w:drawing>
          <wp:inline distT="0" distB="0" distL="0" distR="0" wp14:anchorId="0E22A167" wp14:editId="6196A8E2">
            <wp:extent cx="3121830" cy="2314575"/>
            <wp:effectExtent l="0" t="0" r="254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che (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1191" cy="2321515"/>
                    </a:xfrm>
                    <a:prstGeom prst="rect">
                      <a:avLst/>
                    </a:prstGeom>
                  </pic:spPr>
                </pic:pic>
              </a:graphicData>
            </a:graphic>
          </wp:inline>
        </w:drawing>
      </w:r>
    </w:p>
    <w:p w14:paraId="15A31F96" w14:textId="5647DABD" w:rsidR="00EE316F" w:rsidRDefault="000529B2" w:rsidP="000529B2">
      <w:pPr>
        <w:pStyle w:val="Epgrafe"/>
        <w:jc w:val="center"/>
        <w:rPr>
          <w:noProof/>
        </w:rPr>
      </w:pPr>
      <w:bookmarkStart w:id="2459" w:name="_Toc461038825"/>
      <w:r>
        <w:t xml:space="preserve">Figura </w:t>
      </w:r>
      <w:fldSimple w:instr=" SEQ Figura \* ARABIC ">
        <w:ins w:id="2460" w:author="root" w:date="2016-09-08T18:43:00Z">
          <w:r w:rsidR="00E516AC">
            <w:rPr>
              <w:noProof/>
            </w:rPr>
            <w:t>22</w:t>
          </w:r>
        </w:ins>
        <w:del w:id="2461" w:author="root" w:date="2016-09-02T13:23:00Z">
          <w:r w:rsidR="00EC4D03" w:rsidDel="00752828">
            <w:rPr>
              <w:noProof/>
            </w:rPr>
            <w:delText>24</w:delText>
          </w:r>
        </w:del>
      </w:fldSimple>
      <w:r>
        <w:t xml:space="preserve"> - Vista frontal del robot</w:t>
      </w:r>
      <w:r>
        <w:rPr>
          <w:noProof/>
        </w:rPr>
        <w:t>.</w:t>
      </w:r>
      <w:r>
        <w:rPr>
          <w:noProof/>
        </w:rPr>
        <w:br/>
        <w:t>Fuente: Propia.</w:t>
      </w:r>
      <w:bookmarkEnd w:id="2459"/>
    </w:p>
    <w:p w14:paraId="2DFF8B6B" w14:textId="77777777" w:rsidR="000529B2" w:rsidRPr="000529B2" w:rsidRDefault="000529B2" w:rsidP="000529B2">
      <w:pPr>
        <w:keepNext/>
        <w:jc w:val="center"/>
        <w:rPr>
          <w:sz w:val="20"/>
          <w:szCs w:val="20"/>
        </w:rPr>
      </w:pPr>
      <w:r w:rsidRPr="000529B2">
        <w:rPr>
          <w:noProof/>
          <w:sz w:val="20"/>
          <w:szCs w:val="20"/>
          <w:lang w:eastAsia="es-ES"/>
        </w:rPr>
        <w:drawing>
          <wp:inline distT="0" distB="0" distL="0" distR="0" wp14:anchorId="6BD9D657" wp14:editId="1F00CB8E">
            <wp:extent cx="3171220" cy="2351193"/>
            <wp:effectExtent l="0" t="0" r="0" b="0"/>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che (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70251" cy="2350475"/>
                    </a:xfrm>
                    <a:prstGeom prst="rect">
                      <a:avLst/>
                    </a:prstGeom>
                  </pic:spPr>
                </pic:pic>
              </a:graphicData>
            </a:graphic>
          </wp:inline>
        </w:drawing>
      </w:r>
    </w:p>
    <w:p w14:paraId="3F945E1D" w14:textId="1D9F5A02" w:rsidR="000529B2" w:rsidRDefault="000529B2" w:rsidP="000529B2">
      <w:pPr>
        <w:pStyle w:val="Epgrafe"/>
        <w:jc w:val="center"/>
        <w:rPr>
          <w:sz w:val="20"/>
          <w:szCs w:val="20"/>
        </w:rPr>
      </w:pPr>
      <w:bookmarkStart w:id="2462" w:name="_Toc461038826"/>
      <w:r w:rsidRPr="000529B2">
        <w:rPr>
          <w:sz w:val="20"/>
          <w:szCs w:val="20"/>
        </w:rPr>
        <w:t xml:space="preserve">Figura </w:t>
      </w:r>
      <w:r w:rsidRPr="000529B2">
        <w:rPr>
          <w:sz w:val="20"/>
          <w:szCs w:val="20"/>
        </w:rPr>
        <w:fldChar w:fldCharType="begin"/>
      </w:r>
      <w:r w:rsidRPr="000529B2">
        <w:rPr>
          <w:sz w:val="20"/>
          <w:szCs w:val="20"/>
        </w:rPr>
        <w:instrText xml:space="preserve"> SEQ Figura \* ARABIC </w:instrText>
      </w:r>
      <w:r w:rsidRPr="000529B2">
        <w:rPr>
          <w:sz w:val="20"/>
          <w:szCs w:val="20"/>
        </w:rPr>
        <w:fldChar w:fldCharType="separate"/>
      </w:r>
      <w:ins w:id="2463" w:author="root" w:date="2016-09-08T18:43:00Z">
        <w:r w:rsidR="00E516AC">
          <w:rPr>
            <w:noProof/>
            <w:sz w:val="20"/>
            <w:szCs w:val="20"/>
          </w:rPr>
          <w:t>23</w:t>
        </w:r>
      </w:ins>
      <w:del w:id="2464" w:author="root" w:date="2016-09-02T13:23:00Z">
        <w:r w:rsidR="00EC4D03" w:rsidDel="00752828">
          <w:rPr>
            <w:noProof/>
            <w:sz w:val="20"/>
            <w:szCs w:val="20"/>
          </w:rPr>
          <w:delText>25</w:delText>
        </w:r>
      </w:del>
      <w:r w:rsidRPr="000529B2">
        <w:rPr>
          <w:sz w:val="20"/>
          <w:szCs w:val="20"/>
        </w:rPr>
        <w:fldChar w:fldCharType="end"/>
      </w:r>
      <w:r w:rsidRPr="000529B2">
        <w:rPr>
          <w:sz w:val="20"/>
          <w:szCs w:val="20"/>
        </w:rPr>
        <w:t xml:space="preserve"> - Vista trasera del robot.</w:t>
      </w:r>
      <w:r w:rsidRPr="000529B2">
        <w:rPr>
          <w:sz w:val="20"/>
          <w:szCs w:val="20"/>
        </w:rPr>
        <w:br/>
        <w:t>Fuente: Propia</w:t>
      </w:r>
      <w:bookmarkEnd w:id="2462"/>
    </w:p>
    <w:p w14:paraId="39EB5AFF" w14:textId="77777777" w:rsidR="000529B2" w:rsidRDefault="000529B2" w:rsidP="000529B2">
      <w:pPr>
        <w:spacing w:line="360" w:lineRule="auto"/>
        <w:ind w:firstLine="340"/>
        <w:jc w:val="both"/>
        <w:rPr>
          <w:rFonts w:ascii="Palatino Linotype" w:hAnsi="Palatino Linotype"/>
        </w:rPr>
      </w:pPr>
      <w:r>
        <w:rPr>
          <w:rFonts w:ascii="Palatino Linotype" w:hAnsi="Palatino Linotype"/>
        </w:rPr>
        <w:lastRenderedPageBreak/>
        <w:t>El robot tiene dos ruedas traseras conectadas a motores individuales y una rueda “loca” delantera que ayuda en los giros y la estabilidad.</w:t>
      </w:r>
    </w:p>
    <w:p w14:paraId="150EC806" w14:textId="77777777" w:rsidR="00BB5640" w:rsidRPr="000529B2" w:rsidRDefault="00BB5640" w:rsidP="000529B2">
      <w:pPr>
        <w:spacing w:line="360" w:lineRule="auto"/>
        <w:ind w:firstLine="340"/>
        <w:jc w:val="both"/>
        <w:rPr>
          <w:rFonts w:ascii="Palatino Linotype" w:hAnsi="Palatino Linotype"/>
        </w:rPr>
      </w:pPr>
      <w:r>
        <w:rPr>
          <w:rFonts w:ascii="Palatino Linotype" w:hAnsi="Palatino Linotype"/>
        </w:rPr>
        <w:t>Se usan dos fuentes de alimentación distintas en el robot. La primera es una batería externa que se sitúa entre la cámara y el segundo piso. Esta fuente alimenta la Raspberry Pi que a su vez alimenta al Arduino. La segunda es una base para 4 pilas AA situada en la parte inferior del robot, en la cara de abajo. Esta segunda fuente alimenta la placa de los motores así como los mismos motores, si se queda sin pilas los motores no tendrán suficiente fuerza para avanzar, pero la aplicación web seguirá funcionando.</w:t>
      </w:r>
    </w:p>
    <w:p w14:paraId="731C4A6B" w14:textId="77777777" w:rsidR="00DC234E" w:rsidRDefault="00DC234E" w:rsidP="00DC234E">
      <w:pPr>
        <w:pStyle w:val="Ttulo3"/>
      </w:pPr>
      <w:bookmarkStart w:id="2465" w:name="_Toc461122696"/>
      <w:r>
        <w:t>Raspberry pi</w:t>
      </w:r>
      <w:bookmarkEnd w:id="2465"/>
    </w:p>
    <w:p w14:paraId="1F5FEC93" w14:textId="054CADEF" w:rsidR="00BB5640" w:rsidRDefault="00BB5640" w:rsidP="00BB5640">
      <w:pPr>
        <w:spacing w:line="360" w:lineRule="auto"/>
        <w:ind w:firstLine="340"/>
        <w:jc w:val="both"/>
        <w:rPr>
          <w:rFonts w:ascii="Palatino Linotype" w:hAnsi="Palatino Linotype"/>
        </w:rPr>
      </w:pPr>
      <w:r>
        <w:rPr>
          <w:rFonts w:ascii="Palatino Linotype" w:hAnsi="Palatino Linotype"/>
        </w:rPr>
        <w:t xml:space="preserve">Como se ha </w:t>
      </w:r>
      <w:r w:rsidR="00DD625B">
        <w:rPr>
          <w:rFonts w:ascii="Palatino Linotype" w:hAnsi="Palatino Linotype"/>
        </w:rPr>
        <w:t xml:space="preserve">comentado </w:t>
      </w:r>
      <w:r>
        <w:rPr>
          <w:rFonts w:ascii="Palatino Linotype" w:hAnsi="Palatino Linotype"/>
        </w:rPr>
        <w:t>anteriormente, la Raspberry Pi es el cerebro del robot. Es la encargada de capturar las imágenes de la cámara, de controlar el arduino y es a la vez el servidor web que hospeda la aplicación.</w:t>
      </w:r>
    </w:p>
    <w:p w14:paraId="3E038710" w14:textId="77777777" w:rsidR="00BB5640" w:rsidRDefault="00BB5640" w:rsidP="00BB5640">
      <w:pPr>
        <w:spacing w:line="360" w:lineRule="auto"/>
        <w:ind w:firstLine="340"/>
        <w:jc w:val="both"/>
        <w:rPr>
          <w:rFonts w:ascii="Palatino Linotype" w:hAnsi="Palatino Linotype"/>
        </w:rPr>
      </w:pPr>
      <w:r>
        <w:rPr>
          <w:rFonts w:ascii="Palatino Linotype" w:hAnsi="Palatino Linotype"/>
        </w:rPr>
        <w:t>Para preparar la Raspberry Pi se tuvieron que hacer una serie de pasos y configuraciones iniciales que se van a explicar a continuación:</w:t>
      </w:r>
    </w:p>
    <w:p w14:paraId="28614B7A" w14:textId="77777777" w:rsidR="00BB5640" w:rsidRDefault="00BB5640" w:rsidP="00BB5640">
      <w:pPr>
        <w:pStyle w:val="Prrafodelista"/>
        <w:numPr>
          <w:ilvl w:val="0"/>
          <w:numId w:val="9"/>
        </w:numPr>
        <w:spacing w:line="360" w:lineRule="auto"/>
        <w:jc w:val="both"/>
        <w:rPr>
          <w:rFonts w:ascii="Palatino Linotype" w:hAnsi="Palatino Linotype"/>
        </w:rPr>
      </w:pPr>
      <w:r>
        <w:rPr>
          <w:rFonts w:ascii="Palatino Linotype" w:hAnsi="Palatino Linotype"/>
        </w:rPr>
        <w:t>Para controlar la Raspberry Pi desde el ordenador sin tener que usar un ratón, teclado y pantalla supletoria se instaló un servidor VNC</w:t>
      </w:r>
      <w:r>
        <w:rPr>
          <w:rStyle w:val="Refdenotaalpie"/>
          <w:rFonts w:ascii="Palatino Linotype" w:hAnsi="Palatino Linotype"/>
        </w:rPr>
        <w:footnoteReference w:id="3"/>
      </w:r>
      <w:r>
        <w:rPr>
          <w:rFonts w:ascii="Palatino Linotype" w:hAnsi="Palatino Linotype"/>
        </w:rPr>
        <w:t xml:space="preserve"> en la Raspberry Pi que se ejecuta nada más enchufarla gracias a un script.</w:t>
      </w:r>
      <w:r w:rsidR="00493C72">
        <w:rPr>
          <w:rFonts w:ascii="Palatino Linotype" w:hAnsi="Palatino Linotype"/>
        </w:rPr>
        <w:t xml:space="preserve"> El servidor VNC nos permite ver y controlar el escritorio de la Raspberry Pi desde otro ordenador usando simplemente el cliente VNC.</w:t>
      </w:r>
    </w:p>
    <w:p w14:paraId="379958EB" w14:textId="77777777" w:rsidR="00493C72" w:rsidRDefault="009330B7" w:rsidP="00BB5640">
      <w:pPr>
        <w:pStyle w:val="Prrafodelista"/>
        <w:numPr>
          <w:ilvl w:val="0"/>
          <w:numId w:val="9"/>
        </w:numPr>
        <w:spacing w:line="360" w:lineRule="auto"/>
        <w:jc w:val="both"/>
        <w:rPr>
          <w:rFonts w:ascii="Palatino Linotype" w:hAnsi="Palatino Linotype"/>
        </w:rPr>
      </w:pPr>
      <w:r>
        <w:rPr>
          <w:rFonts w:ascii="Palatino Linotype" w:hAnsi="Palatino Linotype"/>
        </w:rPr>
        <w:t>Se instaló el servidor web NginX con PHP</w:t>
      </w:r>
      <w:r>
        <w:rPr>
          <w:rStyle w:val="Refdenotaalpie"/>
          <w:rFonts w:ascii="Palatino Linotype" w:hAnsi="Palatino Linotype"/>
        </w:rPr>
        <w:footnoteReference w:id="4"/>
      </w:r>
      <w:r>
        <w:rPr>
          <w:rFonts w:ascii="Palatino Linotype" w:hAnsi="Palatino Linotype"/>
        </w:rPr>
        <w:t xml:space="preserve"> </w:t>
      </w:r>
    </w:p>
    <w:p w14:paraId="10F501CC" w14:textId="77777777" w:rsidR="009330B7" w:rsidRDefault="009330B7" w:rsidP="009330B7">
      <w:pPr>
        <w:pStyle w:val="Prrafodelista"/>
        <w:numPr>
          <w:ilvl w:val="0"/>
          <w:numId w:val="9"/>
        </w:numPr>
        <w:spacing w:line="360" w:lineRule="auto"/>
        <w:jc w:val="both"/>
        <w:rPr>
          <w:rFonts w:ascii="Palatino Linotype" w:hAnsi="Palatino Linotype"/>
        </w:rPr>
      </w:pPr>
      <w:r>
        <w:rPr>
          <w:rFonts w:ascii="Palatino Linotype" w:hAnsi="Palatino Linotype"/>
        </w:rPr>
        <w:t xml:space="preserve">Se asignó una IP privada estática a la Raspberry Pi para que la conexión al servidor VNC como al servidor web fuese siempre en </w:t>
      </w:r>
      <w:r w:rsidRPr="009330B7">
        <w:rPr>
          <w:rFonts w:ascii="Palatino Linotype" w:hAnsi="Palatino Linotype"/>
        </w:rPr>
        <w:t>192.168.1.137</w:t>
      </w:r>
      <w:r>
        <w:rPr>
          <w:rFonts w:ascii="Palatino Linotype" w:hAnsi="Palatino Linotype"/>
        </w:rPr>
        <w:t>.</w:t>
      </w:r>
    </w:p>
    <w:p w14:paraId="22529B18" w14:textId="77777777" w:rsidR="009330B7" w:rsidRDefault="009330B7" w:rsidP="009330B7">
      <w:pPr>
        <w:pStyle w:val="Prrafodelista"/>
        <w:numPr>
          <w:ilvl w:val="0"/>
          <w:numId w:val="9"/>
        </w:numPr>
        <w:spacing w:line="360" w:lineRule="auto"/>
        <w:jc w:val="both"/>
        <w:rPr>
          <w:rFonts w:ascii="Palatino Linotype" w:hAnsi="Palatino Linotype"/>
        </w:rPr>
      </w:pPr>
      <w:r>
        <w:rPr>
          <w:rFonts w:ascii="Palatino Linotype" w:hAnsi="Palatino Linotype"/>
        </w:rPr>
        <w:t xml:space="preserve">Se instaló el IDE de arduino y se configuró para usar el puerto </w:t>
      </w:r>
      <w:r w:rsidRPr="009330B7">
        <w:rPr>
          <w:rFonts w:ascii="Palatino Linotype" w:hAnsi="Palatino Linotype"/>
        </w:rPr>
        <w:t>ttyACM0</w:t>
      </w:r>
      <w:r>
        <w:rPr>
          <w:rFonts w:ascii="Palatino Linotype" w:hAnsi="Palatino Linotype"/>
        </w:rPr>
        <w:t xml:space="preserve"> de la Raspberry Pi a una velocidad de 9600 baudios.</w:t>
      </w:r>
    </w:p>
    <w:p w14:paraId="5614B318" w14:textId="77777777" w:rsidR="009330B7" w:rsidRPr="009330B7" w:rsidRDefault="009330B7" w:rsidP="00B55C5B">
      <w:pPr>
        <w:pStyle w:val="Prrafodelista"/>
        <w:numPr>
          <w:ilvl w:val="0"/>
          <w:numId w:val="9"/>
        </w:numPr>
        <w:spacing w:line="360" w:lineRule="auto"/>
        <w:ind w:left="1037" w:hanging="340"/>
        <w:jc w:val="both"/>
        <w:rPr>
          <w:rFonts w:ascii="Palatino Linotype" w:hAnsi="Palatino Linotype"/>
        </w:rPr>
      </w:pPr>
      <w:r>
        <w:rPr>
          <w:rFonts w:ascii="Palatino Linotype" w:hAnsi="Palatino Linotype"/>
        </w:rPr>
        <w:t xml:space="preserve">Se dieron permisos al usuario www-data </w:t>
      </w:r>
      <w:r>
        <w:rPr>
          <w:rStyle w:val="Refdenotaalpie"/>
          <w:rFonts w:ascii="Palatino Linotype" w:hAnsi="Palatino Linotype"/>
        </w:rPr>
        <w:footnoteReference w:id="5"/>
      </w:r>
      <w:r>
        <w:rPr>
          <w:rFonts w:ascii="Palatino Linotype" w:hAnsi="Palatino Linotype"/>
        </w:rPr>
        <w:t xml:space="preserve">de ejecución del directorio </w:t>
      </w:r>
      <w:r>
        <w:rPr>
          <w:rFonts w:ascii="Palatino Linotype" w:hAnsi="Palatino Linotype"/>
          <w:i/>
        </w:rPr>
        <w:t>index</w:t>
      </w:r>
      <w:r>
        <w:t xml:space="preserve"> </w:t>
      </w:r>
      <w:r w:rsidRPr="00B55C5B">
        <w:rPr>
          <w:rFonts w:ascii="Palatino Linotype" w:hAnsi="Palatino Linotype"/>
        </w:rPr>
        <w:t>donde se encuentran los archivos web. Además se agregó el usuario www-</w:t>
      </w:r>
      <w:r w:rsidRPr="00B55C5B">
        <w:rPr>
          <w:rFonts w:ascii="Palatino Linotype" w:hAnsi="Palatino Linotype"/>
        </w:rPr>
        <w:lastRenderedPageBreak/>
        <w:t>data al grupo “dialout</w:t>
      </w:r>
      <w:r w:rsidRPr="00B55C5B">
        <w:rPr>
          <w:rStyle w:val="Refdenotaalpie"/>
          <w:rFonts w:ascii="Palatino Linotype" w:hAnsi="Palatino Linotype"/>
        </w:rPr>
        <w:footnoteReference w:id="6"/>
      </w:r>
      <w:r w:rsidRPr="00B55C5B">
        <w:rPr>
          <w:rFonts w:ascii="Palatino Linotype" w:hAnsi="Palatino Linotype"/>
        </w:rPr>
        <w:t>” para poder controlar los puertos seriales desde el servidor web. Es importante reiniciar la Raspberry Pi después de cambiar los permisos.</w:t>
      </w:r>
    </w:p>
    <w:p w14:paraId="73279594" w14:textId="77777777" w:rsidR="009330B7" w:rsidRDefault="00B55C5B" w:rsidP="00B55C5B">
      <w:pPr>
        <w:spacing w:line="360" w:lineRule="auto"/>
        <w:ind w:firstLine="340"/>
        <w:jc w:val="both"/>
        <w:rPr>
          <w:rFonts w:ascii="Palatino Linotype" w:hAnsi="Palatino Linotype"/>
        </w:rPr>
      </w:pPr>
      <w:r>
        <w:rPr>
          <w:rFonts w:ascii="Palatino Linotype" w:hAnsi="Palatino Linotype"/>
        </w:rPr>
        <w:t>Una vez que la Raspberry Pi estuviese preparada se hospedó la aplicación web en ella y se pudo comenzar a hacer las pruebas de comunicación entre el Arduino y el servidor.</w:t>
      </w:r>
    </w:p>
    <w:p w14:paraId="7C214441" w14:textId="77777777" w:rsidR="00BB5640" w:rsidRPr="00BB5640" w:rsidRDefault="00F91AB9" w:rsidP="00D3273D">
      <w:pPr>
        <w:spacing w:line="360" w:lineRule="auto"/>
        <w:ind w:firstLine="340"/>
        <w:jc w:val="both"/>
        <w:rPr>
          <w:rFonts w:ascii="Palatino Linotype" w:hAnsi="Palatino Linotype"/>
        </w:rPr>
      </w:pPr>
      <w:r>
        <w:rPr>
          <w:rFonts w:ascii="Palatino Linotype" w:hAnsi="Palatino Linotype"/>
        </w:rPr>
        <w:t xml:space="preserve">Para el uso de la cámara se usó la aplicación </w:t>
      </w:r>
      <w:hyperlink r:id="rId41" w:history="1">
        <w:r w:rsidRPr="00F91AB9">
          <w:rPr>
            <w:rStyle w:val="Hipervnculo"/>
            <w:rFonts w:ascii="Palatino Linotype" w:hAnsi="Palatino Linotype"/>
          </w:rPr>
          <w:t>raspiMJPEG</w:t>
        </w:r>
      </w:hyperlink>
      <w:r>
        <w:rPr>
          <w:rFonts w:ascii="Palatino Linotype" w:hAnsi="Palatino Linotype"/>
        </w:rPr>
        <w:t xml:space="preserve">. Esta aplicación permite configurar los parámetros de la cámara y tomar fotografías cada </w:t>
      </w:r>
      <w:r>
        <w:rPr>
          <w:rFonts w:ascii="Palatino Linotype" w:hAnsi="Palatino Linotype"/>
          <w:i/>
        </w:rPr>
        <w:t>x</w:t>
      </w:r>
      <w:r>
        <w:rPr>
          <w:rFonts w:ascii="Palatino Linotype" w:hAnsi="Palatino Linotype"/>
        </w:rPr>
        <w:t xml:space="preserve"> tiempo. Hay que tener en cuenta que la cámara no capturaba un video y después lo enviaba a la aplicación web, si no que se dedica a capturar imágenes cada pocos milisegundos y guardarlas en la misma carpeta de tal manera que cada nueva imagen sobrescriba a la anterior. Entonces cada vez que la aplicación web carga la imagen con el mismo nombre resulta que la imagen cargada es diferente a la anterior, lo que provoca una sensación de vídeo. Para que </w:t>
      </w:r>
      <w:r w:rsidR="008B5B65">
        <w:rPr>
          <w:rFonts w:ascii="Palatino Linotype" w:hAnsi="Palatino Linotype"/>
        </w:rPr>
        <w:t>este proceso de guardado y apertura de archivos pueda realizarse a una velocidad adecuada sin perjudicar la velocidad de ejecución lo que se hace es guardar las imágenes en el directorio “</w:t>
      </w:r>
      <w:r w:rsidR="008B5B65" w:rsidRPr="008B5B65">
        <w:rPr>
          <w:rFonts w:ascii="Palatino Linotype" w:hAnsi="Palatino Linotype"/>
        </w:rPr>
        <w:t>/dev/shm/</w:t>
      </w:r>
      <w:r w:rsidR="008B5B65">
        <w:rPr>
          <w:rFonts w:ascii="Palatino Linotype" w:hAnsi="Palatino Linotype"/>
        </w:rPr>
        <w:t xml:space="preserve">” de la Raspberry Pi, lo que equivale a guardarlas en memoria </w:t>
      </w:r>
      <w:r w:rsidR="008B5B65" w:rsidRPr="008B5B65">
        <w:rPr>
          <w:rFonts w:ascii="Palatino Linotype" w:hAnsi="Palatino Linotype"/>
          <w:i/>
        </w:rPr>
        <w:t>RAM</w:t>
      </w:r>
      <w:r w:rsidR="008B5B65">
        <w:rPr>
          <w:rFonts w:ascii="Palatino Linotype" w:hAnsi="Palatino Linotype"/>
          <w:i/>
        </w:rPr>
        <w:t xml:space="preserve"> </w:t>
      </w:r>
      <w:r w:rsidR="008B5B65">
        <w:rPr>
          <w:rFonts w:ascii="Palatino Linotype" w:hAnsi="Palatino Linotype"/>
        </w:rPr>
        <w:t>en vez de en la tarjeta sd y por lo tanto permite su uso de manera más veloz.</w:t>
      </w:r>
    </w:p>
    <w:p w14:paraId="23447F3B" w14:textId="77777777" w:rsidR="00DC234E" w:rsidRDefault="00DC234E" w:rsidP="00DC234E">
      <w:pPr>
        <w:pStyle w:val="Ttulo3"/>
      </w:pPr>
      <w:bookmarkStart w:id="2466" w:name="_Toc461122697"/>
      <w:r>
        <w:t>Arduino</w:t>
      </w:r>
      <w:bookmarkEnd w:id="2466"/>
    </w:p>
    <w:p w14:paraId="15D1B99A" w14:textId="77777777" w:rsidR="00BD729F" w:rsidRDefault="00BD729F" w:rsidP="00BD729F">
      <w:pPr>
        <w:spacing w:line="360" w:lineRule="auto"/>
        <w:ind w:firstLine="340"/>
        <w:jc w:val="both"/>
        <w:rPr>
          <w:rFonts w:ascii="Palatino Linotype" w:hAnsi="Palatino Linotype"/>
        </w:rPr>
      </w:pPr>
      <w:r>
        <w:rPr>
          <w:rFonts w:ascii="Palatino Linotype" w:hAnsi="Palatino Linotype"/>
        </w:rPr>
        <w:t xml:space="preserve">Arduino conforma la parte más electrónica del proyecto, es el encargado de dar las órdenes a los motores y de manejar el sensor de distancia. </w:t>
      </w:r>
    </w:p>
    <w:p w14:paraId="29CA0125" w14:textId="77777777" w:rsidR="00BD729F" w:rsidRDefault="009B4BCB" w:rsidP="00BD729F">
      <w:pPr>
        <w:spacing w:line="360" w:lineRule="auto"/>
        <w:ind w:firstLine="340"/>
        <w:jc w:val="both"/>
        <w:rPr>
          <w:rFonts w:ascii="Palatino Linotype" w:hAnsi="Palatino Linotype"/>
        </w:rPr>
      </w:pPr>
      <w:r>
        <w:rPr>
          <w:rFonts w:ascii="Palatino Linotype" w:hAnsi="Palatino Linotype"/>
        </w:rPr>
        <w:t xml:space="preserve">El código de Arduino se basa en una función inicial llamada </w:t>
      </w:r>
      <w:r>
        <w:rPr>
          <w:rFonts w:ascii="Palatino Linotype" w:hAnsi="Palatino Linotype"/>
          <w:i/>
        </w:rPr>
        <w:t>setup</w:t>
      </w:r>
      <w:r>
        <w:rPr>
          <w:rFonts w:ascii="Palatino Linotype" w:hAnsi="Palatino Linotype"/>
        </w:rPr>
        <w:t xml:space="preserve"> donde se inicializan todas las variables y estados de los pines de Arduino y una función </w:t>
      </w:r>
      <w:r>
        <w:rPr>
          <w:rFonts w:ascii="Palatino Linotype" w:hAnsi="Palatino Linotype"/>
          <w:i/>
        </w:rPr>
        <w:t>loop</w:t>
      </w:r>
      <w:r>
        <w:rPr>
          <w:rFonts w:ascii="Palatino Linotype" w:hAnsi="Palatino Linotype"/>
        </w:rPr>
        <w:t xml:space="preserve"> que se ejecuta continuamente. Esta función </w:t>
      </w:r>
      <w:r>
        <w:rPr>
          <w:rFonts w:ascii="Palatino Linotype" w:hAnsi="Palatino Linotype"/>
          <w:i/>
        </w:rPr>
        <w:t>loop</w:t>
      </w:r>
      <w:r>
        <w:t xml:space="preserve"> </w:t>
      </w:r>
      <w:r>
        <w:rPr>
          <w:rFonts w:ascii="Palatino Linotype" w:hAnsi="Palatino Linotype"/>
        </w:rPr>
        <w:t>lo que hace es mantenerse a la escucha en el puerto serial y en el momento en el que llegue algún dato comprueba a qué orden de entrada se refiere y hace al arduino actuar de una manera o de otra arrancando los motores o leyendo la distancia por el sensor.</w:t>
      </w:r>
    </w:p>
    <w:p w14:paraId="459AA4C2" w14:textId="77777777" w:rsidR="0042217C" w:rsidRDefault="0042217C" w:rsidP="00BD729F">
      <w:pPr>
        <w:spacing w:line="360" w:lineRule="auto"/>
        <w:ind w:firstLine="340"/>
        <w:jc w:val="both"/>
        <w:rPr>
          <w:rFonts w:ascii="Palatino Linotype" w:hAnsi="Palatino Linotype"/>
        </w:rPr>
      </w:pPr>
      <w:r>
        <w:rPr>
          <w:noProof/>
          <w:lang w:eastAsia="es-ES"/>
        </w:rPr>
        <w:lastRenderedPageBreak/>
        <mc:AlternateContent>
          <mc:Choice Requires="wps">
            <w:drawing>
              <wp:anchor distT="0" distB="0" distL="114300" distR="114300" simplePos="0" relativeHeight="251713536" behindDoc="0" locked="0" layoutInCell="1" allowOverlap="1" wp14:anchorId="7C8DDB7A" wp14:editId="6929CFCE">
                <wp:simplePos x="0" y="0"/>
                <wp:positionH relativeFrom="column">
                  <wp:posOffset>-594360</wp:posOffset>
                </wp:positionH>
                <wp:positionV relativeFrom="paragraph">
                  <wp:posOffset>6885305</wp:posOffset>
                </wp:positionV>
                <wp:extent cx="6629400" cy="546100"/>
                <wp:effectExtent l="0" t="0" r="0" b="0"/>
                <wp:wrapTight wrapText="bothSides">
                  <wp:wrapPolygon edited="0">
                    <wp:start x="0" y="0"/>
                    <wp:lineTo x="0" y="21600"/>
                    <wp:lineTo x="21600" y="21600"/>
                    <wp:lineTo x="21600" y="0"/>
                  </wp:wrapPolygon>
                </wp:wrapTight>
                <wp:docPr id="43" name="43 Cuadro de texto"/>
                <wp:cNvGraphicFramePr/>
                <a:graphic xmlns:a="http://schemas.openxmlformats.org/drawingml/2006/main">
                  <a:graphicData uri="http://schemas.microsoft.com/office/word/2010/wordprocessingShape">
                    <wps:wsp>
                      <wps:cNvSpPr txBox="1"/>
                      <wps:spPr>
                        <a:xfrm>
                          <a:off x="0" y="0"/>
                          <a:ext cx="6629400" cy="546100"/>
                        </a:xfrm>
                        <a:prstGeom prst="rect">
                          <a:avLst/>
                        </a:prstGeom>
                        <a:solidFill>
                          <a:prstClr val="white"/>
                        </a:solidFill>
                        <a:ln>
                          <a:noFill/>
                        </a:ln>
                        <a:effectLst/>
                      </wps:spPr>
                      <wps:txbx>
                        <w:txbxContent>
                          <w:p w14:paraId="443081E0" w14:textId="688F329C" w:rsidR="003451FC" w:rsidRPr="0042217C" w:rsidRDefault="003451FC" w:rsidP="0042217C">
                            <w:pPr>
                              <w:pStyle w:val="Epgrafe"/>
                              <w:jc w:val="center"/>
                              <w:rPr>
                                <w:noProof/>
                                <w:sz w:val="20"/>
                                <w:szCs w:val="20"/>
                              </w:rPr>
                            </w:pPr>
                            <w:bookmarkStart w:id="2467" w:name="_Toc459454788"/>
                            <w:bookmarkStart w:id="2468" w:name="_Toc461038827"/>
                            <w:r w:rsidRPr="0042217C">
                              <w:rPr>
                                <w:sz w:val="20"/>
                                <w:szCs w:val="20"/>
                              </w:rPr>
                              <w:t xml:space="preserve">Figura </w:t>
                            </w:r>
                            <w:r w:rsidRPr="0042217C">
                              <w:rPr>
                                <w:sz w:val="20"/>
                                <w:szCs w:val="20"/>
                              </w:rPr>
                              <w:fldChar w:fldCharType="begin"/>
                            </w:r>
                            <w:r w:rsidRPr="0042217C">
                              <w:rPr>
                                <w:sz w:val="20"/>
                                <w:szCs w:val="20"/>
                              </w:rPr>
                              <w:instrText xml:space="preserve"> SEQ Figura \* ARABIC </w:instrText>
                            </w:r>
                            <w:r w:rsidRPr="0042217C">
                              <w:rPr>
                                <w:sz w:val="20"/>
                                <w:szCs w:val="20"/>
                              </w:rPr>
                              <w:fldChar w:fldCharType="separate"/>
                            </w:r>
                            <w:ins w:id="2469" w:author="root" w:date="2016-09-08T18:43:00Z">
                              <w:r w:rsidR="00E516AC">
                                <w:rPr>
                                  <w:noProof/>
                                  <w:sz w:val="20"/>
                                  <w:szCs w:val="20"/>
                                </w:rPr>
                                <w:t>24</w:t>
                              </w:r>
                            </w:ins>
                            <w:del w:id="2470" w:author="root" w:date="2016-09-02T13:23:00Z">
                              <w:r w:rsidDel="00752828">
                                <w:rPr>
                                  <w:noProof/>
                                  <w:sz w:val="20"/>
                                  <w:szCs w:val="20"/>
                                </w:rPr>
                                <w:delText>26</w:delText>
                              </w:r>
                            </w:del>
                            <w:r w:rsidRPr="0042217C">
                              <w:rPr>
                                <w:sz w:val="20"/>
                                <w:szCs w:val="20"/>
                              </w:rPr>
                              <w:fldChar w:fldCharType="end"/>
                            </w:r>
                            <w:r w:rsidRPr="0042217C">
                              <w:rPr>
                                <w:sz w:val="20"/>
                                <w:szCs w:val="20"/>
                              </w:rPr>
                              <w:t xml:space="preserve"> - Circuito completo del arduino y sus sensores.</w:t>
                            </w:r>
                            <w:r w:rsidRPr="0042217C">
                              <w:rPr>
                                <w:sz w:val="20"/>
                                <w:szCs w:val="20"/>
                              </w:rPr>
                              <w:br/>
                              <w:t>Fuente: Propia.</w:t>
                            </w:r>
                            <w:bookmarkEnd w:id="2467"/>
                            <w:bookmarkEnd w:id="2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3 Cuadro de texto" o:spid="_x0000_s1045" type="#_x0000_t202" style="position:absolute;left:0;text-align:left;margin-left:-46.8pt;margin-top:542.15pt;width:522pt;height:43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u43PQIAAH8EAAAOAAAAZHJzL2Uyb0RvYy54bWysVFFv2jAQfp+0/2D5fQQoQ2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" stroked="f">
                <v:textbox style="mso-fit-shape-to-text:t" inset="0,0,0,0">
                  <w:txbxContent>
                    <w:p w14:paraId="443081E0" w14:textId="688F329C" w:rsidR="003451FC" w:rsidRPr="0042217C" w:rsidRDefault="003451FC" w:rsidP="0042217C">
                      <w:pPr>
                        <w:pStyle w:val="Epgrafe"/>
                        <w:jc w:val="center"/>
                        <w:rPr>
                          <w:noProof/>
                          <w:sz w:val="20"/>
                          <w:szCs w:val="20"/>
                        </w:rPr>
                      </w:pPr>
                      <w:bookmarkStart w:id="2471" w:name="_Toc459454788"/>
                      <w:bookmarkStart w:id="2472" w:name="_Toc461038827"/>
                      <w:r w:rsidRPr="0042217C">
                        <w:rPr>
                          <w:sz w:val="20"/>
                          <w:szCs w:val="20"/>
                        </w:rPr>
                        <w:t xml:space="preserve">Figura </w:t>
                      </w:r>
                      <w:r w:rsidRPr="0042217C">
                        <w:rPr>
                          <w:sz w:val="20"/>
                          <w:szCs w:val="20"/>
                        </w:rPr>
                        <w:fldChar w:fldCharType="begin"/>
                      </w:r>
                      <w:r w:rsidRPr="0042217C">
                        <w:rPr>
                          <w:sz w:val="20"/>
                          <w:szCs w:val="20"/>
                        </w:rPr>
                        <w:instrText xml:space="preserve"> SEQ Figura \* ARABIC </w:instrText>
                      </w:r>
                      <w:r w:rsidRPr="0042217C">
                        <w:rPr>
                          <w:sz w:val="20"/>
                          <w:szCs w:val="20"/>
                        </w:rPr>
                        <w:fldChar w:fldCharType="separate"/>
                      </w:r>
                      <w:ins w:id="2473" w:author="root" w:date="2016-09-08T18:43:00Z">
                        <w:r w:rsidR="00E516AC">
                          <w:rPr>
                            <w:noProof/>
                            <w:sz w:val="20"/>
                            <w:szCs w:val="20"/>
                          </w:rPr>
                          <w:t>24</w:t>
                        </w:r>
                      </w:ins>
                      <w:del w:id="2474" w:author="root" w:date="2016-09-02T13:23:00Z">
                        <w:r w:rsidDel="00752828">
                          <w:rPr>
                            <w:noProof/>
                            <w:sz w:val="20"/>
                            <w:szCs w:val="20"/>
                          </w:rPr>
                          <w:delText>26</w:delText>
                        </w:r>
                      </w:del>
                      <w:r w:rsidRPr="0042217C">
                        <w:rPr>
                          <w:sz w:val="20"/>
                          <w:szCs w:val="20"/>
                        </w:rPr>
                        <w:fldChar w:fldCharType="end"/>
                      </w:r>
                      <w:r w:rsidRPr="0042217C">
                        <w:rPr>
                          <w:sz w:val="20"/>
                          <w:szCs w:val="20"/>
                        </w:rPr>
                        <w:t xml:space="preserve"> - Circuito completo del arduino y sus sensores.</w:t>
                      </w:r>
                      <w:r w:rsidRPr="0042217C">
                        <w:rPr>
                          <w:sz w:val="20"/>
                          <w:szCs w:val="20"/>
                        </w:rPr>
                        <w:br/>
                        <w:t>Fuente: Propia.</w:t>
                      </w:r>
                      <w:bookmarkEnd w:id="2471"/>
                      <w:bookmarkEnd w:id="2472"/>
                    </w:p>
                  </w:txbxContent>
                </v:textbox>
                <w10:wrap type="tight"/>
              </v:shape>
            </w:pict>
          </mc:Fallback>
        </mc:AlternateContent>
      </w:r>
      <w:r>
        <w:rPr>
          <w:rFonts w:ascii="Palatino Linotype" w:hAnsi="Palatino Linotype"/>
          <w:noProof/>
          <w:lang w:eastAsia="es-ES"/>
        </w:rPr>
        <w:drawing>
          <wp:anchor distT="0" distB="0" distL="114300" distR="114300" simplePos="0" relativeHeight="251711488" behindDoc="1" locked="0" layoutInCell="1" allowOverlap="1" wp14:anchorId="0415EEAD" wp14:editId="58721858">
            <wp:simplePos x="0" y="0"/>
            <wp:positionH relativeFrom="column">
              <wp:posOffset>-594360</wp:posOffset>
            </wp:positionH>
            <wp:positionV relativeFrom="paragraph">
              <wp:posOffset>694055</wp:posOffset>
            </wp:positionV>
            <wp:extent cx="6629400" cy="6134100"/>
            <wp:effectExtent l="0" t="0" r="0" b="0"/>
            <wp:wrapTight wrapText="bothSides">
              <wp:wrapPolygon edited="0">
                <wp:start x="0" y="0"/>
                <wp:lineTo x="0" y="21533"/>
                <wp:lineTo x="21538" y="21533"/>
                <wp:lineTo x="21538" y="0"/>
                <wp:lineTo x="0" y="0"/>
              </wp:wrapPolygon>
            </wp:wrapTight>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o.jpg"/>
                    <pic:cNvPicPr/>
                  </pic:nvPicPr>
                  <pic:blipFill>
                    <a:blip r:embed="rId42">
                      <a:extLst>
                        <a:ext uri="{28A0092B-C50C-407E-A947-70E740481C1C}">
                          <a14:useLocalDpi xmlns:a14="http://schemas.microsoft.com/office/drawing/2010/main" val="0"/>
                        </a:ext>
                      </a:extLst>
                    </a:blip>
                    <a:stretch>
                      <a:fillRect/>
                    </a:stretch>
                  </pic:blipFill>
                  <pic:spPr>
                    <a:xfrm>
                      <a:off x="0" y="0"/>
                      <a:ext cx="6629400" cy="6134100"/>
                    </a:xfrm>
                    <a:prstGeom prst="rect">
                      <a:avLst/>
                    </a:prstGeom>
                  </pic:spPr>
                </pic:pic>
              </a:graphicData>
            </a:graphic>
            <wp14:sizeRelH relativeFrom="page">
              <wp14:pctWidth>0</wp14:pctWidth>
            </wp14:sizeRelH>
            <wp14:sizeRelV relativeFrom="page">
              <wp14:pctHeight>0</wp14:pctHeight>
            </wp14:sizeRelV>
          </wp:anchor>
        </w:drawing>
      </w:r>
      <w:r>
        <w:rPr>
          <w:rFonts w:ascii="Palatino Linotype" w:hAnsi="Palatino Linotype"/>
        </w:rPr>
        <w:t>Las conexiones del Arduino se explicarán en el apartado de cada sensor más detalladamente. El circuito completo puede verse a continuación:</w:t>
      </w:r>
    </w:p>
    <w:p w14:paraId="58AF88C8" w14:textId="77777777" w:rsidR="0042217C" w:rsidRDefault="0042217C" w:rsidP="00BD729F">
      <w:pPr>
        <w:spacing w:line="360" w:lineRule="auto"/>
        <w:ind w:firstLine="340"/>
        <w:jc w:val="both"/>
        <w:rPr>
          <w:rFonts w:ascii="Palatino Linotype" w:hAnsi="Palatino Linotype"/>
        </w:rPr>
      </w:pPr>
    </w:p>
    <w:p w14:paraId="611F467B" w14:textId="77777777" w:rsidR="0042217C" w:rsidRDefault="0042217C" w:rsidP="00BD729F">
      <w:pPr>
        <w:spacing w:line="360" w:lineRule="auto"/>
        <w:ind w:firstLine="340"/>
        <w:jc w:val="both"/>
        <w:rPr>
          <w:rFonts w:ascii="Palatino Linotype" w:hAnsi="Palatino Linotype"/>
        </w:rPr>
      </w:pPr>
    </w:p>
    <w:p w14:paraId="07DFD71F" w14:textId="77777777" w:rsidR="00AB7838" w:rsidRDefault="00AB7838" w:rsidP="00AB7838">
      <w:pPr>
        <w:pStyle w:val="Ttulo4"/>
      </w:pPr>
      <w:r>
        <w:lastRenderedPageBreak/>
        <w:t>Sensor de distancia</w:t>
      </w:r>
    </w:p>
    <w:p w14:paraId="314C6C19" w14:textId="77777777" w:rsidR="0070100C" w:rsidRDefault="00AB7838" w:rsidP="00AB7838">
      <w:pPr>
        <w:spacing w:line="360" w:lineRule="auto"/>
        <w:ind w:firstLine="340"/>
        <w:jc w:val="both"/>
        <w:rPr>
          <w:rFonts w:ascii="Palatino Linotype" w:hAnsi="Palatino Linotype"/>
        </w:rPr>
      </w:pPr>
      <w:r>
        <w:rPr>
          <w:rFonts w:ascii="Palatino Linotype" w:hAnsi="Palatino Linotype"/>
        </w:rPr>
        <w:t xml:space="preserve">La conexión del sensor de distancia al arduino fue sencilla. Para comenzar simplemente hay que conectar el pin de 5V del Arduino al pin VCC de alimentación del sensor y el pin de GND del Arduino al pin GND del sensor. Por lo tanto el sensor es alimentado por el Arduino. El pin TRIG del sensor va conectado al pin número 8 del Arduino. Este pin se pone en modo </w:t>
      </w:r>
      <w:r>
        <w:rPr>
          <w:rFonts w:ascii="Palatino Linotype" w:hAnsi="Palatino Linotype"/>
          <w:i/>
        </w:rPr>
        <w:t>output</w:t>
      </w:r>
      <w:r>
        <w:rPr>
          <w:rFonts w:ascii="Palatino Linotype" w:hAnsi="Palatino Linotype"/>
        </w:rPr>
        <w:t xml:space="preserve"> y mandará una señal analógica al sensor cada vez que se quiera medir la distancia</w:t>
      </w:r>
      <w:r w:rsidR="0070100C">
        <w:rPr>
          <w:rFonts w:ascii="Palatino Linotype" w:hAnsi="Palatino Linotype"/>
        </w:rPr>
        <w:t xml:space="preserve"> y lo pondrá en funcionamiento enviando una señal de ultrasonido</w:t>
      </w:r>
      <w:r>
        <w:rPr>
          <w:rFonts w:ascii="Palatino Linotype" w:hAnsi="Palatino Linotype"/>
        </w:rPr>
        <w:t xml:space="preserve">. El pin ECHO del sensor se conecta al pin 7 del Arduino, iniciado en modo </w:t>
      </w:r>
      <w:r>
        <w:rPr>
          <w:rFonts w:ascii="Palatino Linotype" w:hAnsi="Palatino Linotype"/>
          <w:i/>
        </w:rPr>
        <w:t>input</w:t>
      </w:r>
      <w:r>
        <w:rPr>
          <w:rFonts w:ascii="Palatino Linotype" w:hAnsi="Palatino Linotype"/>
        </w:rPr>
        <w:t xml:space="preserve"> el pin 7 leerá </w:t>
      </w:r>
      <w:r w:rsidR="0070100C">
        <w:rPr>
          <w:rFonts w:ascii="Palatino Linotype" w:hAnsi="Palatino Linotype"/>
        </w:rPr>
        <w:t>el tiempo que ha transcurrido desde que el sensor envió la señal de ultrasonido hasta que la ha recibido.</w:t>
      </w:r>
    </w:p>
    <w:p w14:paraId="5BDBB886" w14:textId="77777777" w:rsidR="00AB7838" w:rsidRDefault="00AB7838" w:rsidP="00AB7838">
      <w:pPr>
        <w:spacing w:line="360" w:lineRule="auto"/>
        <w:ind w:firstLine="340"/>
        <w:jc w:val="both"/>
        <w:rPr>
          <w:rFonts w:ascii="Palatino Linotype" w:hAnsi="Palatino Linotype"/>
        </w:rPr>
      </w:pPr>
      <w:r>
        <w:rPr>
          <w:rFonts w:ascii="Palatino Linotype" w:hAnsi="Palatino Linotype"/>
        </w:rPr>
        <w:t xml:space="preserve">Cuando se recibe </w:t>
      </w:r>
      <w:r w:rsidR="0070100C">
        <w:rPr>
          <w:rFonts w:ascii="Palatino Linotype" w:hAnsi="Palatino Linotype"/>
        </w:rPr>
        <w:t>el tiempo transcurrido en milisegundo hay que hacer una conversión para pasarlo a distancia. Sabiendo que la velocidad del sonido en el aire es de 340</w:t>
      </w:r>
      <w:r w:rsidR="0070100C" w:rsidRPr="0070100C">
        <w:rPr>
          <w:rFonts w:ascii="Palatino Linotype" w:hAnsi="Palatino Linotype"/>
          <w:i/>
        </w:rPr>
        <w:t xml:space="preserve"> m/s </w:t>
      </w:r>
      <w:r w:rsidR="0070100C">
        <w:rPr>
          <w:rFonts w:ascii="Palatino Linotype" w:hAnsi="Palatino Linotype"/>
        </w:rPr>
        <w:t xml:space="preserve">aproximadamente y que la fórmula de la distancia es </w:t>
      </w:r>
      <w:r w:rsidR="0070100C">
        <w:rPr>
          <w:rFonts w:ascii="Palatino Linotype" w:hAnsi="Palatino Linotype"/>
          <w:i/>
        </w:rPr>
        <w:t>d=v*t</w:t>
      </w:r>
      <w:r w:rsidR="0070100C">
        <w:rPr>
          <w:rFonts w:ascii="Palatino Linotype" w:hAnsi="Palatino Linotype"/>
        </w:rPr>
        <w:t xml:space="preserve"> podemos hacer el siguiente cálculo: 340 </w:t>
      </w:r>
      <w:r w:rsidR="0070100C">
        <w:rPr>
          <w:rFonts w:ascii="Palatino Linotype" w:hAnsi="Palatino Linotype"/>
          <w:i/>
        </w:rPr>
        <w:t>m/s</w:t>
      </w:r>
      <w:r w:rsidR="0070100C">
        <w:rPr>
          <w:rFonts w:ascii="Palatino Linotype" w:hAnsi="Palatino Linotype"/>
        </w:rPr>
        <w:t xml:space="preserve"> es lo mismo que 0.034 centímetros cada microsegundo. Teniendo en cuenta que el tiempo corresponde al tiempo de ida y de vuelta hay que dividirlo entre 2, lo que nos queda 0.017. Por lo que hay que multiplicar el tiempo que recibimos por 0.017.</w:t>
      </w:r>
    </w:p>
    <w:p w14:paraId="1742C46C" w14:textId="77777777" w:rsidR="0070100C" w:rsidRDefault="0070100C" w:rsidP="0070100C">
      <w:pPr>
        <w:pStyle w:val="Ttulo4"/>
      </w:pPr>
      <w:r w:rsidRPr="00E0141B">
        <w:rPr>
          <w:i w:val="0"/>
        </w:rPr>
        <w:t>Shield</w:t>
      </w:r>
      <w:r>
        <w:t xml:space="preserve"> de motores L298n</w:t>
      </w:r>
    </w:p>
    <w:p w14:paraId="7776319B" w14:textId="77777777" w:rsidR="0070100C" w:rsidRDefault="0070100C" w:rsidP="0070100C">
      <w:pPr>
        <w:spacing w:line="360" w:lineRule="auto"/>
        <w:ind w:firstLine="340"/>
        <w:jc w:val="both"/>
        <w:rPr>
          <w:rFonts w:ascii="Palatino Linotype" w:hAnsi="Palatino Linotype"/>
        </w:rPr>
      </w:pPr>
      <w:r>
        <w:rPr>
          <w:rFonts w:ascii="Palatino Linotype" w:hAnsi="Palatino Linotype"/>
        </w:rPr>
        <w:t xml:space="preserve">La </w:t>
      </w:r>
      <w:r w:rsidRPr="00E0141B">
        <w:rPr>
          <w:rFonts w:ascii="Palatino Linotype" w:hAnsi="Palatino Linotype"/>
          <w:i/>
        </w:rPr>
        <w:t>shield</w:t>
      </w:r>
      <w:r>
        <w:rPr>
          <w:rFonts w:ascii="Palatino Linotype" w:hAnsi="Palatino Linotype"/>
        </w:rPr>
        <w:t xml:space="preserve"> de motores L298n nos permite controlar tanto la velocidad como </w:t>
      </w:r>
      <w:r w:rsidR="00E0141B">
        <w:rPr>
          <w:rFonts w:ascii="Palatino Linotype" w:hAnsi="Palatino Linotype"/>
        </w:rPr>
        <w:t>l</w:t>
      </w:r>
      <w:r>
        <w:rPr>
          <w:rFonts w:ascii="Palatino Linotype" w:hAnsi="Palatino Linotype"/>
        </w:rPr>
        <w:t xml:space="preserve">a dirección </w:t>
      </w:r>
      <w:r w:rsidR="00E0141B">
        <w:rPr>
          <w:rFonts w:ascii="Palatino Linotype" w:hAnsi="Palatino Linotype"/>
        </w:rPr>
        <w:t>con salida para</w:t>
      </w:r>
      <w:r>
        <w:rPr>
          <w:rFonts w:ascii="Palatino Linotype" w:hAnsi="Palatino Linotype"/>
        </w:rPr>
        <w:t xml:space="preserve"> 2 motores, </w:t>
      </w:r>
      <w:r w:rsidR="00E0141B">
        <w:rPr>
          <w:rFonts w:ascii="Palatino Linotype" w:hAnsi="Palatino Linotype"/>
        </w:rPr>
        <w:t>con la posibilidad de usar 4 motores si se colocan por parejas</w:t>
      </w:r>
      <w:r>
        <w:rPr>
          <w:rFonts w:ascii="Palatino Linotype" w:hAnsi="Palatino Linotype"/>
        </w:rPr>
        <w:t>.</w:t>
      </w:r>
      <w:r w:rsidR="00E0141B">
        <w:rPr>
          <w:rFonts w:ascii="Palatino Linotype" w:hAnsi="Palatino Linotype"/>
        </w:rPr>
        <w:t xml:space="preserve"> Utilizar la </w:t>
      </w:r>
      <w:r w:rsidR="00E0141B" w:rsidRPr="00E0141B">
        <w:rPr>
          <w:rFonts w:ascii="Palatino Linotype" w:hAnsi="Palatino Linotype"/>
          <w:i/>
        </w:rPr>
        <w:t>shield</w:t>
      </w:r>
      <w:r w:rsidR="00E0141B">
        <w:rPr>
          <w:rFonts w:ascii="Palatino Linotype" w:hAnsi="Palatino Linotype"/>
        </w:rPr>
        <w:t xml:space="preserve"> de motores es necesario ya que el Arduino no es capaz de gestionar la intensidad de salida suficiente para alimentarlos.</w:t>
      </w:r>
    </w:p>
    <w:p w14:paraId="0C5A075D" w14:textId="6FD9D56E" w:rsidR="00E0141B" w:rsidRDefault="00E0141B" w:rsidP="0070100C">
      <w:pPr>
        <w:spacing w:line="360" w:lineRule="auto"/>
        <w:ind w:firstLine="340"/>
        <w:jc w:val="both"/>
        <w:rPr>
          <w:rFonts w:ascii="Palatino Linotype" w:hAnsi="Palatino Linotype"/>
        </w:rPr>
      </w:pPr>
      <w:r>
        <w:rPr>
          <w:rFonts w:ascii="Palatino Linotype" w:hAnsi="Palatino Linotype"/>
        </w:rPr>
        <w:t xml:space="preserve">Nuestra </w:t>
      </w:r>
      <w:r>
        <w:rPr>
          <w:rFonts w:ascii="Palatino Linotype" w:hAnsi="Palatino Linotype"/>
          <w:i/>
        </w:rPr>
        <w:t>shield</w:t>
      </w:r>
      <w:r>
        <w:rPr>
          <w:rFonts w:ascii="Palatino Linotype" w:hAnsi="Palatino Linotype"/>
        </w:rPr>
        <w:t xml:space="preserve"> </w:t>
      </w:r>
      <w:r w:rsidR="00A33E7B">
        <w:rPr>
          <w:rFonts w:ascii="Palatino Linotype" w:hAnsi="Palatino Linotype"/>
        </w:rPr>
        <w:t xml:space="preserve">estará alimentada mediante 4 pilas AA lo que proporcionará cerca de 5 voltios. Suficientes para mover los dos motores. Esta placa además permite alimentar también al arduino pero </w:t>
      </w:r>
      <w:r w:rsidR="00DD625B">
        <w:rPr>
          <w:rFonts w:ascii="Palatino Linotype" w:hAnsi="Palatino Linotype"/>
        </w:rPr>
        <w:t xml:space="preserve">en </w:t>
      </w:r>
      <w:r w:rsidR="00A33E7B">
        <w:rPr>
          <w:rFonts w:ascii="Palatino Linotype" w:hAnsi="Palatino Linotype"/>
        </w:rPr>
        <w:t>nuestro caso no usaremos esta opción ya que el Arduino es alimentado por la Raspberry Pi, y los 5 voltios que nos proporcionan las pilas no son suficientes para gestionar todos los componentes.</w:t>
      </w:r>
    </w:p>
    <w:p w14:paraId="74D93E98" w14:textId="77777777" w:rsidR="00E1048A" w:rsidRDefault="00A33E7B" w:rsidP="00E1048A">
      <w:pPr>
        <w:spacing w:line="360" w:lineRule="auto"/>
        <w:ind w:firstLine="340"/>
        <w:jc w:val="both"/>
        <w:rPr>
          <w:rFonts w:ascii="Palatino Linotype" w:hAnsi="Palatino Linotype"/>
        </w:rPr>
      </w:pPr>
      <w:r>
        <w:rPr>
          <w:rFonts w:ascii="Palatino Linotype" w:hAnsi="Palatino Linotype"/>
        </w:rPr>
        <w:t xml:space="preserve">Las conexiones de la </w:t>
      </w:r>
      <w:r>
        <w:rPr>
          <w:rFonts w:ascii="Palatino Linotype" w:hAnsi="Palatino Linotype"/>
          <w:i/>
        </w:rPr>
        <w:t>shield</w:t>
      </w:r>
      <w:r w:rsidR="00F300E1">
        <w:rPr>
          <w:rFonts w:ascii="Palatino Linotype" w:hAnsi="Palatino Linotype"/>
          <w:i/>
        </w:rPr>
        <w:t xml:space="preserve"> </w:t>
      </w:r>
      <w:r>
        <w:rPr>
          <w:rFonts w:ascii="Palatino Linotype" w:hAnsi="Palatino Linotype"/>
        </w:rPr>
        <w:t>son las siguientes: Las 2 salidas de motores están conectadas cada una a un motor, la salida A al motor izquierdo y la B al motor derecho. La entrada VCC está conectada a un interruptor que</w:t>
      </w:r>
      <w:r w:rsidR="00F300E1">
        <w:rPr>
          <w:rFonts w:ascii="Palatino Linotype" w:hAnsi="Palatino Linotype"/>
        </w:rPr>
        <w:t xml:space="preserve"> continua hacia las pilas </w:t>
      </w:r>
      <w:r w:rsidR="00F300E1">
        <w:rPr>
          <w:rFonts w:ascii="Palatino Linotype" w:hAnsi="Palatino Linotype"/>
        </w:rPr>
        <w:lastRenderedPageBreak/>
        <w:t xml:space="preserve">mientras que la salida GND conecta directamente con el otro extremo de las pilas. Esta </w:t>
      </w:r>
      <w:r w:rsidR="00F300E1">
        <w:rPr>
          <w:rFonts w:ascii="Palatino Linotype" w:hAnsi="Palatino Linotype"/>
          <w:i/>
        </w:rPr>
        <w:t xml:space="preserve">shield </w:t>
      </w:r>
      <w:r w:rsidR="00F300E1">
        <w:rPr>
          <w:rFonts w:ascii="Palatino Linotype" w:hAnsi="Palatino Linotype"/>
        </w:rPr>
        <w:t>dispone de dos pines (INA e INB) que son los encargados de activar y desactivar los mo</w:t>
      </w:r>
      <w:r w:rsidR="00E1048A">
        <w:rPr>
          <w:rFonts w:ascii="Palatino Linotype" w:hAnsi="Palatino Linotype"/>
        </w:rPr>
        <w:t>tores mediante el envió de un pulso digital. Que un motor esté activo no quiere decir que esté en funcionamiento, simplemente que se puede poner en funcionamiento. Estos dos pines también nos permiten enviarles un pulso analógico en vez de digital para controlar la velocidad entre 0 y 250. Los pines IN1 e IN2 son los encargados de controlar el motor A y los IN3 e IN4 los del motor B. Depende cuál de ellos se active mediante pulsos digitales el motor rotará en un sentido o en otro.</w:t>
      </w:r>
    </w:p>
    <w:p w14:paraId="4D4335D1" w14:textId="77777777" w:rsidR="00E1048A" w:rsidRDefault="00E1048A" w:rsidP="00E1048A">
      <w:pPr>
        <w:keepNext/>
        <w:spacing w:line="360" w:lineRule="auto"/>
        <w:ind w:firstLine="340"/>
        <w:jc w:val="center"/>
      </w:pPr>
      <w:r>
        <w:rPr>
          <w:rFonts w:ascii="Palatino Linotype" w:hAnsi="Palatino Linotype"/>
          <w:noProof/>
          <w:lang w:eastAsia="es-ES"/>
        </w:rPr>
        <w:drawing>
          <wp:inline distT="0" distB="0" distL="0" distR="0" wp14:anchorId="2C1CDC55" wp14:editId="6A3D8616">
            <wp:extent cx="5010150" cy="2876550"/>
            <wp:effectExtent l="0" t="0" r="0" b="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amientoMotores.JPG"/>
                    <pic:cNvPicPr/>
                  </pic:nvPicPr>
                  <pic:blipFill>
                    <a:blip r:embed="rId43">
                      <a:extLst>
                        <a:ext uri="{28A0092B-C50C-407E-A947-70E740481C1C}">
                          <a14:useLocalDpi xmlns:a14="http://schemas.microsoft.com/office/drawing/2010/main" val="0"/>
                        </a:ext>
                      </a:extLst>
                    </a:blip>
                    <a:stretch>
                      <a:fillRect/>
                    </a:stretch>
                  </pic:blipFill>
                  <pic:spPr>
                    <a:xfrm>
                      <a:off x="0" y="0"/>
                      <a:ext cx="5010150" cy="2876550"/>
                    </a:xfrm>
                    <a:prstGeom prst="rect">
                      <a:avLst/>
                    </a:prstGeom>
                  </pic:spPr>
                </pic:pic>
              </a:graphicData>
            </a:graphic>
          </wp:inline>
        </w:drawing>
      </w:r>
    </w:p>
    <w:p w14:paraId="267482A5" w14:textId="12DDCEC8" w:rsidR="00A33E7B" w:rsidRDefault="00E1048A" w:rsidP="00E1048A">
      <w:pPr>
        <w:pStyle w:val="Epgrafe"/>
        <w:jc w:val="center"/>
        <w:rPr>
          <w:sz w:val="20"/>
          <w:szCs w:val="20"/>
        </w:rPr>
      </w:pPr>
      <w:bookmarkStart w:id="2475" w:name="_Toc461038828"/>
      <w:r w:rsidRPr="00E1048A">
        <w:rPr>
          <w:sz w:val="20"/>
          <w:szCs w:val="20"/>
        </w:rPr>
        <w:t xml:space="preserve">Figura </w:t>
      </w:r>
      <w:r w:rsidRPr="00E1048A">
        <w:rPr>
          <w:sz w:val="20"/>
          <w:szCs w:val="20"/>
        </w:rPr>
        <w:fldChar w:fldCharType="begin"/>
      </w:r>
      <w:r w:rsidRPr="00E1048A">
        <w:rPr>
          <w:sz w:val="20"/>
          <w:szCs w:val="20"/>
        </w:rPr>
        <w:instrText xml:space="preserve"> SEQ Figura \* ARABIC </w:instrText>
      </w:r>
      <w:r w:rsidRPr="00E1048A">
        <w:rPr>
          <w:sz w:val="20"/>
          <w:szCs w:val="20"/>
        </w:rPr>
        <w:fldChar w:fldCharType="separate"/>
      </w:r>
      <w:ins w:id="2476" w:author="root" w:date="2016-09-08T18:43:00Z">
        <w:r w:rsidR="00E516AC">
          <w:rPr>
            <w:noProof/>
            <w:sz w:val="20"/>
            <w:szCs w:val="20"/>
          </w:rPr>
          <w:t>25</w:t>
        </w:r>
      </w:ins>
      <w:del w:id="2477" w:author="root" w:date="2016-09-02T13:23:00Z">
        <w:r w:rsidR="00EC4D03" w:rsidDel="00752828">
          <w:rPr>
            <w:noProof/>
            <w:sz w:val="20"/>
            <w:szCs w:val="20"/>
          </w:rPr>
          <w:delText>27</w:delText>
        </w:r>
      </w:del>
      <w:r w:rsidRPr="00E1048A">
        <w:rPr>
          <w:sz w:val="20"/>
          <w:szCs w:val="20"/>
        </w:rPr>
        <w:fldChar w:fldCharType="end"/>
      </w:r>
      <w:r w:rsidRPr="00E1048A">
        <w:rPr>
          <w:sz w:val="20"/>
          <w:szCs w:val="20"/>
        </w:rPr>
        <w:t xml:space="preserve"> - Tabla con las posibilidades de los motores según los pines activos.</w:t>
      </w:r>
      <w:r w:rsidRPr="00E1048A">
        <w:rPr>
          <w:sz w:val="20"/>
          <w:szCs w:val="20"/>
        </w:rPr>
        <w:br/>
        <w:t xml:space="preserve">Fuente: </w:t>
      </w:r>
      <w:hyperlink r:id="rId44" w:history="1">
        <w:r w:rsidRPr="00E1048A">
          <w:rPr>
            <w:rStyle w:val="Hipervnculo"/>
            <w:sz w:val="20"/>
            <w:szCs w:val="20"/>
          </w:rPr>
          <w:t>https://www.bananarobotics.com/shop/How-to-use-the-L298N-Dual-H-Bridge-Motor-Driver</w:t>
        </w:r>
        <w:bookmarkEnd w:id="2475"/>
      </w:hyperlink>
      <w:r w:rsidRPr="00E1048A">
        <w:rPr>
          <w:sz w:val="20"/>
          <w:szCs w:val="20"/>
        </w:rPr>
        <w:br/>
      </w:r>
    </w:p>
    <w:p w14:paraId="5EC4C71C" w14:textId="11D8A9B8" w:rsidR="002437AC" w:rsidRDefault="002437AC" w:rsidP="002437AC">
      <w:pPr>
        <w:spacing w:line="360" w:lineRule="auto"/>
        <w:ind w:firstLine="340"/>
        <w:jc w:val="both"/>
        <w:rPr>
          <w:rFonts w:ascii="Palatino Linotype" w:hAnsi="Palatino Linotype"/>
        </w:rPr>
      </w:pPr>
      <w:r>
        <w:rPr>
          <w:rFonts w:ascii="Palatino Linotype" w:hAnsi="Palatino Linotype"/>
        </w:rPr>
        <w:t>A la hora de usar los motores resultó que a velocidad máxima el coche avanzaba y giraba demasiado rápido, por lo que le control de la aplicación era difícil y el video borroso debido a la velocidad de movimiento. Para resolver este problema se var</w:t>
      </w:r>
      <w:r w:rsidR="007A110E">
        <w:rPr>
          <w:rFonts w:ascii="Palatino Linotype" w:hAnsi="Palatino Linotype"/>
        </w:rPr>
        <w:t>ió</w:t>
      </w:r>
      <w:r>
        <w:rPr>
          <w:rFonts w:ascii="Palatino Linotype" w:hAnsi="Palatino Linotype"/>
        </w:rPr>
        <w:t xml:space="preserve"> la velocidad de los motores con el inconveniente de que al rotar más lentamente no eran capaces de poner en movimiento a todo el robot. Finalmente se solucionó arrancando los motores a plena potencia y 125 milisegundos después poniéndolos a una velocidad de 100. De esta manera se consigue poner en movimiento el robot y una vez en movimiento los motores ya son capaces de controlarlo a menor velocidad.</w:t>
      </w:r>
    </w:p>
    <w:p w14:paraId="3E176ED7" w14:textId="77777777" w:rsidR="0042217C" w:rsidRDefault="0042217C" w:rsidP="002437AC">
      <w:pPr>
        <w:spacing w:line="360" w:lineRule="auto"/>
        <w:ind w:firstLine="340"/>
        <w:jc w:val="both"/>
        <w:rPr>
          <w:rFonts w:ascii="Palatino Linotype" w:hAnsi="Palatino Linotype"/>
        </w:rPr>
      </w:pPr>
      <w:r>
        <w:rPr>
          <w:rFonts w:ascii="Palatino Linotype" w:hAnsi="Palatino Linotype"/>
        </w:rPr>
        <w:lastRenderedPageBreak/>
        <w:t>Para realizar giros se optó por el movimiento de ambas ruedas en sentido contrario. De esta manera cuando se desea girar a la derecha la rueda izquierda rota hacia delante mientras que la derecha rota hacia atrás. Esto permite un giro más cerrado y preciso que si simplemente girase una rueda mientras la otra permanece parada.</w:t>
      </w:r>
    </w:p>
    <w:p w14:paraId="2403F6A3" w14:textId="77777777" w:rsidR="0042217C" w:rsidRPr="002437AC" w:rsidRDefault="0042217C" w:rsidP="0042217C">
      <w:pPr>
        <w:spacing w:line="360" w:lineRule="auto"/>
        <w:jc w:val="both"/>
        <w:rPr>
          <w:rFonts w:ascii="Palatino Linotype" w:hAnsi="Palatino Linotype"/>
        </w:rPr>
      </w:pPr>
    </w:p>
    <w:p w14:paraId="47199E76" w14:textId="77777777" w:rsidR="00DC234E" w:rsidRDefault="00DC234E" w:rsidP="00DC234E">
      <w:pPr>
        <w:pStyle w:val="Ttulo2"/>
      </w:pPr>
      <w:bookmarkStart w:id="2478" w:name="_Toc461122698"/>
      <w:r>
        <w:t>Realidad aumentada</w:t>
      </w:r>
      <w:bookmarkEnd w:id="2478"/>
    </w:p>
    <w:p w14:paraId="3CE0E724" w14:textId="5F1C93CC" w:rsidR="00DC234E" w:rsidRDefault="001B071B">
      <w:pPr>
        <w:spacing w:line="360" w:lineRule="auto"/>
        <w:ind w:firstLine="340"/>
        <w:jc w:val="both"/>
        <w:rPr>
          <w:ins w:id="2479" w:author="root" w:date="2016-09-02T13:09:00Z"/>
          <w:rFonts w:ascii="Palatino Linotype" w:hAnsi="Palatino Linotype"/>
        </w:rPr>
        <w:pPrChange w:id="2480" w:author="root" w:date="2016-09-02T12:47:00Z">
          <w:pPr/>
        </w:pPrChange>
      </w:pPr>
      <w:ins w:id="2481" w:author="root" w:date="2016-09-02T13:06:00Z">
        <w:r>
          <w:rPr>
            <w:rFonts w:ascii="Palatino Linotype" w:hAnsi="Palatino Linotype"/>
          </w:rPr>
          <w:t>En la parte de realidad aumentada se ha desarrollado e</w:t>
        </w:r>
      </w:ins>
      <w:ins w:id="2482" w:author="root" w:date="2016-09-02T13:08:00Z">
        <w:r>
          <w:rPr>
            <w:rFonts w:ascii="Palatino Linotype" w:hAnsi="Palatino Linotype"/>
          </w:rPr>
          <w:t>l</w:t>
        </w:r>
      </w:ins>
      <w:ins w:id="2483" w:author="root" w:date="2016-09-02T13:06:00Z">
        <w:r>
          <w:rPr>
            <w:rFonts w:ascii="Palatino Linotype" w:hAnsi="Palatino Linotype"/>
          </w:rPr>
          <w:t xml:space="preserve"> prototipo de un minijuego el cual consiste en que cada vez que se detecte un marcador específico </w:t>
        </w:r>
      </w:ins>
      <w:ins w:id="2484" w:author="root" w:date="2016-09-02T13:08:00Z">
        <w:r>
          <w:rPr>
            <w:rFonts w:ascii="Palatino Linotype" w:hAnsi="Palatino Linotype"/>
          </w:rPr>
          <w:t>se situará una trampilla en dicho marcador que soltará barriles que seguir</w:t>
        </w:r>
      </w:ins>
      <w:ins w:id="2485" w:author="root" w:date="2016-09-02T13:09:00Z">
        <w:r>
          <w:rPr>
            <w:rFonts w:ascii="Palatino Linotype" w:hAnsi="Palatino Linotype"/>
          </w:rPr>
          <w:t xml:space="preserve">án al personaje el cual deberá esquivar o saltar </w:t>
        </w:r>
      </w:ins>
      <w:ins w:id="2486" w:author="root" w:date="2016-09-08T18:32:00Z">
        <w:r w:rsidR="00312A39">
          <w:rPr>
            <w:rFonts w:ascii="Palatino Linotype" w:hAnsi="Palatino Linotype"/>
          </w:rPr>
          <w:t>dichos</w:t>
        </w:r>
      </w:ins>
      <w:ins w:id="2487" w:author="root" w:date="2016-09-02T13:09:00Z">
        <w:r>
          <w:rPr>
            <w:rFonts w:ascii="Palatino Linotype" w:hAnsi="Palatino Linotype"/>
          </w:rPr>
          <w:t xml:space="preserve"> barriles.</w:t>
        </w:r>
      </w:ins>
    </w:p>
    <w:p w14:paraId="48132505" w14:textId="665EDA24" w:rsidR="001B071B" w:rsidRDefault="001B071B">
      <w:pPr>
        <w:spacing w:line="360" w:lineRule="auto"/>
        <w:ind w:firstLine="340"/>
        <w:jc w:val="both"/>
        <w:rPr>
          <w:ins w:id="2488" w:author="root" w:date="2016-09-02T13:11:00Z"/>
          <w:rFonts w:ascii="Palatino Linotype" w:hAnsi="Palatino Linotype"/>
        </w:rPr>
        <w:pPrChange w:id="2489" w:author="root" w:date="2016-09-02T12:47:00Z">
          <w:pPr/>
        </w:pPrChange>
      </w:pPr>
      <w:ins w:id="2490" w:author="root" w:date="2016-09-02T13:09:00Z">
        <w:r>
          <w:rPr>
            <w:rFonts w:ascii="Palatino Linotype" w:hAnsi="Palatino Linotype"/>
          </w:rPr>
          <w:t xml:space="preserve">Para la </w:t>
        </w:r>
      </w:ins>
      <w:ins w:id="2491" w:author="root" w:date="2016-09-02T13:10:00Z">
        <w:r>
          <w:rPr>
            <w:rFonts w:ascii="Palatino Linotype" w:hAnsi="Palatino Linotype"/>
          </w:rPr>
          <w:t>implementación</w:t>
        </w:r>
      </w:ins>
      <w:ins w:id="2492" w:author="root" w:date="2016-09-02T13:09:00Z">
        <w:r>
          <w:rPr>
            <w:rFonts w:ascii="Palatino Linotype" w:hAnsi="Palatino Linotype"/>
          </w:rPr>
          <w:t xml:space="preserve"> de la RA se ha usado la </w:t>
        </w:r>
      </w:ins>
      <w:ins w:id="2493" w:author="root" w:date="2016-09-02T13:10:00Z">
        <w:r>
          <w:rPr>
            <w:rFonts w:ascii="Palatino Linotype" w:hAnsi="Palatino Linotype"/>
          </w:rPr>
          <w:t>librería</w:t>
        </w:r>
      </w:ins>
      <w:ins w:id="2494" w:author="root" w:date="2016-09-02T13:09:00Z">
        <w:r>
          <w:rPr>
            <w:rFonts w:ascii="Palatino Linotype" w:hAnsi="Palatino Linotype"/>
          </w:rPr>
          <w:t xml:space="preserve"> </w:t>
        </w:r>
      </w:ins>
      <w:ins w:id="2495" w:author="root" w:date="2016-09-02T13:10:00Z">
        <w:r>
          <w:rPr>
            <w:rFonts w:ascii="Palatino Linotype" w:hAnsi="Palatino Linotype"/>
          </w:rPr>
          <w:t>JSARToo</w:t>
        </w:r>
        <w:r w:rsidR="00AA627D">
          <w:rPr>
            <w:rFonts w:ascii="Palatino Linotype" w:hAnsi="Palatino Linotype"/>
          </w:rPr>
          <w:t>lK</w:t>
        </w:r>
        <w:r>
          <w:rPr>
            <w:rFonts w:ascii="Palatino Linotype" w:hAnsi="Palatino Linotype"/>
          </w:rPr>
          <w:t>it</w:t>
        </w:r>
        <w:r w:rsidR="00AA627D">
          <w:rPr>
            <w:rFonts w:ascii="Palatino Linotype" w:hAnsi="Palatino Linotype"/>
          </w:rPr>
          <w:t xml:space="preserve"> la cual permite hacer uso de las tecnologías de RA en navegadores web usando </w:t>
        </w:r>
      </w:ins>
      <w:ins w:id="2496" w:author="root" w:date="2016-09-02T13:11:00Z">
        <w:r w:rsidR="00AA627D">
          <w:rPr>
            <w:rFonts w:ascii="Palatino Linotype" w:hAnsi="Palatino Linotype"/>
          </w:rPr>
          <w:t>JavaScript</w:t>
        </w:r>
      </w:ins>
      <w:ins w:id="2497" w:author="root" w:date="2016-09-08T18:32:00Z">
        <w:r w:rsidR="00312A39">
          <w:rPr>
            <w:rFonts w:ascii="Palatino Linotype" w:hAnsi="Palatino Linotype"/>
          </w:rPr>
          <w:t>, HTML5</w:t>
        </w:r>
      </w:ins>
      <w:ins w:id="2498" w:author="root" w:date="2016-09-02T13:10:00Z">
        <w:r w:rsidR="00AA627D">
          <w:rPr>
            <w:rFonts w:ascii="Palatino Linotype" w:hAnsi="Palatino Linotype"/>
          </w:rPr>
          <w:t xml:space="preserve"> y WebGL.</w:t>
        </w:r>
      </w:ins>
    </w:p>
    <w:p w14:paraId="6A4F049A" w14:textId="16F54298" w:rsidR="00AA627D" w:rsidRDefault="00AA627D">
      <w:pPr>
        <w:spacing w:line="360" w:lineRule="auto"/>
        <w:ind w:firstLine="340"/>
        <w:jc w:val="both"/>
        <w:rPr>
          <w:ins w:id="2499" w:author="root" w:date="2016-09-02T13:22:00Z"/>
          <w:rFonts w:ascii="Palatino Linotype" w:hAnsi="Palatino Linotype"/>
        </w:rPr>
        <w:pPrChange w:id="2500" w:author="root" w:date="2016-09-02T12:47:00Z">
          <w:pPr/>
        </w:pPrChange>
      </w:pPr>
      <w:ins w:id="2501" w:author="root" w:date="2016-09-02T13:11:00Z">
        <w:r>
          <w:rPr>
            <w:rFonts w:ascii="Palatino Linotype" w:hAnsi="Palatino Linotype"/>
          </w:rPr>
          <w:t xml:space="preserve">El primer paso fue reconocer el marcador. </w:t>
        </w:r>
      </w:ins>
      <w:ins w:id="2502" w:author="root" w:date="2016-09-02T13:12:00Z">
        <w:r>
          <w:rPr>
            <w:rFonts w:ascii="Palatino Linotype" w:hAnsi="Palatino Linotype"/>
          </w:rPr>
          <w:t xml:space="preserve">Para ello se utilizó un marcador proporcionado por la propia librería, en especial el marcador con </w:t>
        </w:r>
      </w:ins>
      <w:ins w:id="2503" w:author="root" w:date="2016-09-02T13:13:00Z">
        <w:r>
          <w:rPr>
            <w:rFonts w:ascii="Palatino Linotype" w:hAnsi="Palatino Linotype"/>
          </w:rPr>
          <w:t>i</w:t>
        </w:r>
      </w:ins>
      <w:ins w:id="2504" w:author="root" w:date="2016-09-02T13:12:00Z">
        <w:r>
          <w:rPr>
            <w:rFonts w:ascii="Palatino Linotype" w:hAnsi="Palatino Linotype"/>
          </w:rPr>
          <w:t>d 8</w:t>
        </w:r>
      </w:ins>
      <w:ins w:id="2505" w:author="root" w:date="2016-09-02T13:13:00Z">
        <w:r>
          <w:rPr>
            <w:rFonts w:ascii="Palatino Linotype" w:hAnsi="Palatino Linotype"/>
          </w:rPr>
          <w:t>.</w:t>
        </w:r>
      </w:ins>
    </w:p>
    <w:p w14:paraId="05814A0A" w14:textId="77777777" w:rsidR="00752828" w:rsidRDefault="00752828">
      <w:pPr>
        <w:keepNext/>
        <w:spacing w:line="360" w:lineRule="auto"/>
        <w:ind w:firstLine="340"/>
        <w:jc w:val="both"/>
        <w:rPr>
          <w:ins w:id="2506" w:author="root" w:date="2016-09-02T13:23:00Z"/>
        </w:rPr>
        <w:pPrChange w:id="2507" w:author="root" w:date="2016-09-02T13:23:00Z">
          <w:pPr>
            <w:spacing w:line="360" w:lineRule="auto"/>
            <w:ind w:firstLine="340"/>
            <w:jc w:val="both"/>
          </w:pPr>
        </w:pPrChange>
      </w:pPr>
      <w:ins w:id="2508" w:author="root" w:date="2016-09-02T13:22:00Z">
        <w:r>
          <w:rPr>
            <w:rFonts w:ascii="Palatino Linotype" w:hAnsi="Palatino Linotype"/>
            <w:noProof/>
            <w:lang w:eastAsia="es-ES"/>
          </w:rPr>
          <w:drawing>
            <wp:inline distT="0" distB="0" distL="0" distR="0" wp14:anchorId="23500C00" wp14:editId="08E4BA08">
              <wp:extent cx="4531450" cy="3359688"/>
              <wp:effectExtent l="0" t="0" r="2540" b="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60902_131359.jpg"/>
                      <pic:cNvPicPr/>
                    </pic:nvPicPr>
                    <pic:blipFill>
                      <a:blip r:embed="rId45">
                        <a:extLst>
                          <a:ext uri="{28A0092B-C50C-407E-A947-70E740481C1C}">
                            <a14:useLocalDpi xmlns:a14="http://schemas.microsoft.com/office/drawing/2010/main" val="0"/>
                          </a:ext>
                        </a:extLst>
                      </a:blip>
                      <a:stretch>
                        <a:fillRect/>
                      </a:stretch>
                    </pic:blipFill>
                    <pic:spPr>
                      <a:xfrm>
                        <a:off x="0" y="0"/>
                        <a:ext cx="4536977" cy="3363786"/>
                      </a:xfrm>
                      <a:prstGeom prst="rect">
                        <a:avLst/>
                      </a:prstGeom>
                    </pic:spPr>
                  </pic:pic>
                </a:graphicData>
              </a:graphic>
            </wp:inline>
          </w:drawing>
        </w:r>
      </w:ins>
    </w:p>
    <w:p w14:paraId="49806C2E" w14:textId="36D7873A" w:rsidR="00752828" w:rsidRPr="00752828" w:rsidRDefault="00752828">
      <w:pPr>
        <w:pStyle w:val="Epgrafe"/>
        <w:jc w:val="center"/>
        <w:rPr>
          <w:sz w:val="20"/>
          <w:szCs w:val="20"/>
          <w:rPrChange w:id="2509" w:author="root" w:date="2016-09-02T13:23:00Z">
            <w:rPr/>
          </w:rPrChange>
        </w:rPr>
        <w:pPrChange w:id="2510" w:author="root" w:date="2016-09-02T13:23:00Z">
          <w:pPr/>
        </w:pPrChange>
      </w:pPr>
      <w:bookmarkStart w:id="2511" w:name="_Toc461038829"/>
      <w:ins w:id="2512" w:author="root" w:date="2016-09-02T13:23:00Z">
        <w:r w:rsidRPr="00752828">
          <w:rPr>
            <w:sz w:val="20"/>
            <w:szCs w:val="20"/>
            <w:rPrChange w:id="2513" w:author="root" w:date="2016-09-02T13:23:00Z">
              <w:rPr>
                <w:i/>
                <w:iCs/>
              </w:rPr>
            </w:rPrChange>
          </w:rPr>
          <w:t xml:space="preserve">Figura </w:t>
        </w:r>
        <w:r w:rsidRPr="00752828">
          <w:rPr>
            <w:sz w:val="20"/>
            <w:szCs w:val="20"/>
            <w:rPrChange w:id="2514" w:author="root" w:date="2016-09-02T13:23:00Z">
              <w:rPr>
                <w:i/>
                <w:iCs/>
              </w:rPr>
            </w:rPrChange>
          </w:rPr>
          <w:fldChar w:fldCharType="begin"/>
        </w:r>
        <w:r w:rsidRPr="00752828">
          <w:rPr>
            <w:sz w:val="20"/>
            <w:szCs w:val="20"/>
            <w:rPrChange w:id="2515" w:author="root" w:date="2016-09-02T13:23:00Z">
              <w:rPr>
                <w:i/>
                <w:iCs/>
              </w:rPr>
            </w:rPrChange>
          </w:rPr>
          <w:instrText xml:space="preserve"> SEQ Figura \* ARABIC </w:instrText>
        </w:r>
      </w:ins>
      <w:r w:rsidRPr="00752828">
        <w:rPr>
          <w:sz w:val="20"/>
          <w:szCs w:val="20"/>
          <w:rPrChange w:id="2516" w:author="root" w:date="2016-09-02T13:23:00Z">
            <w:rPr>
              <w:i/>
              <w:iCs/>
            </w:rPr>
          </w:rPrChange>
        </w:rPr>
        <w:fldChar w:fldCharType="separate"/>
      </w:r>
      <w:ins w:id="2517" w:author="root" w:date="2016-09-08T18:43:00Z">
        <w:r w:rsidR="00E516AC">
          <w:rPr>
            <w:noProof/>
            <w:sz w:val="20"/>
            <w:szCs w:val="20"/>
          </w:rPr>
          <w:t>26</w:t>
        </w:r>
      </w:ins>
      <w:ins w:id="2518" w:author="root" w:date="2016-09-02T13:23:00Z">
        <w:r w:rsidRPr="00752828">
          <w:rPr>
            <w:sz w:val="20"/>
            <w:szCs w:val="20"/>
            <w:rPrChange w:id="2519" w:author="root" w:date="2016-09-02T13:23:00Z">
              <w:rPr>
                <w:i/>
                <w:iCs/>
              </w:rPr>
            </w:rPrChange>
          </w:rPr>
          <w:fldChar w:fldCharType="end"/>
        </w:r>
        <w:r w:rsidRPr="00752828">
          <w:rPr>
            <w:sz w:val="20"/>
            <w:szCs w:val="20"/>
            <w:rPrChange w:id="2520" w:author="root" w:date="2016-09-02T13:23:00Z">
              <w:rPr>
                <w:i/>
                <w:iCs/>
              </w:rPr>
            </w:rPrChange>
          </w:rPr>
          <w:t xml:space="preserve"> - Marcador con id 8 proporcionado por JSARToolKit</w:t>
        </w:r>
        <w:r>
          <w:rPr>
            <w:sz w:val="20"/>
            <w:szCs w:val="20"/>
          </w:rPr>
          <w:t>.</w:t>
        </w:r>
        <w:r>
          <w:rPr>
            <w:sz w:val="20"/>
            <w:szCs w:val="20"/>
          </w:rPr>
          <w:br/>
          <w:t>Fuente: Propia.</w:t>
        </w:r>
      </w:ins>
      <w:bookmarkEnd w:id="2511"/>
    </w:p>
    <w:p w14:paraId="751E1426" w14:textId="77777777" w:rsidR="00752828" w:rsidRDefault="00752828">
      <w:pPr>
        <w:spacing w:line="360" w:lineRule="auto"/>
        <w:ind w:firstLine="340"/>
        <w:jc w:val="both"/>
        <w:rPr>
          <w:ins w:id="2521" w:author="root" w:date="2016-09-02T13:26:00Z"/>
          <w:rFonts w:ascii="Palatino Linotype" w:hAnsi="Palatino Linotype"/>
        </w:rPr>
        <w:pPrChange w:id="2522" w:author="root" w:date="2016-09-02T13:24:00Z">
          <w:pPr/>
        </w:pPrChange>
      </w:pPr>
      <w:ins w:id="2523" w:author="root" w:date="2016-09-02T13:24:00Z">
        <w:r>
          <w:rPr>
            <w:rFonts w:ascii="Palatino Linotype" w:hAnsi="Palatino Linotype"/>
          </w:rPr>
          <w:lastRenderedPageBreak/>
          <w:t>Una vez que se consiguió detectar marcadores y obtener su matriz de transformaci</w:t>
        </w:r>
      </w:ins>
      <w:ins w:id="2524" w:author="root" w:date="2016-09-02T13:25:00Z">
        <w:r>
          <w:rPr>
            <w:rFonts w:ascii="Palatino Linotype" w:hAnsi="Palatino Linotype"/>
          </w:rPr>
          <w:t>ón para posteriormente aplicársela a nuestros modelos se pasó a crear el minijuego en cuestión. Inicialmente</w:t>
        </w:r>
      </w:ins>
      <w:ins w:id="2525" w:author="root" w:date="2016-09-02T13:26:00Z">
        <w:r>
          <w:rPr>
            <w:rFonts w:ascii="Palatino Linotype" w:hAnsi="Palatino Linotype"/>
          </w:rPr>
          <w:t>, en la fase de programación, se usaron cubos como guía. Las fases del juego son las siguientes:</w:t>
        </w:r>
      </w:ins>
    </w:p>
    <w:p w14:paraId="083DEEBA" w14:textId="77777777" w:rsidR="00752828" w:rsidRPr="00A313FB" w:rsidRDefault="00752828">
      <w:pPr>
        <w:spacing w:line="360" w:lineRule="auto"/>
        <w:ind w:firstLine="340"/>
        <w:jc w:val="both"/>
        <w:rPr>
          <w:ins w:id="2526" w:author="root" w:date="2016-09-02T13:30:00Z"/>
          <w:rFonts w:ascii="Palatino Linotype" w:hAnsi="Palatino Linotype"/>
          <w:rPrChange w:id="2527" w:author="root" w:date="2016-09-02T13:32:00Z">
            <w:rPr>
              <w:ins w:id="2528" w:author="root" w:date="2016-09-02T13:30:00Z"/>
            </w:rPr>
          </w:rPrChange>
        </w:rPr>
        <w:pPrChange w:id="2529" w:author="root" w:date="2016-09-02T13:24:00Z">
          <w:pPr/>
        </w:pPrChange>
      </w:pPr>
      <w:ins w:id="2530" w:author="root" w:date="2016-09-02T13:27:00Z">
        <w:r w:rsidRPr="00A313FB">
          <w:rPr>
            <w:rFonts w:ascii="Palatino Linotype" w:hAnsi="Palatino Linotype"/>
            <w:rPrChange w:id="2531" w:author="root" w:date="2016-09-02T13:32:00Z">
              <w:rPr/>
            </w:rPrChange>
          </w:rPr>
          <w:t>1)</w:t>
        </w:r>
      </w:ins>
      <w:ins w:id="2532" w:author="root" w:date="2016-09-02T13:28:00Z">
        <w:r w:rsidRPr="00A313FB">
          <w:rPr>
            <w:rFonts w:ascii="Palatino Linotype" w:hAnsi="Palatino Linotype"/>
            <w:rPrChange w:id="2533" w:author="root" w:date="2016-09-02T13:32:00Z">
              <w:rPr/>
            </w:rPrChange>
          </w:rPr>
          <w:t xml:space="preserve"> Al cargar la página se carga el juego y se crea la puerta y los barriles. </w:t>
        </w:r>
      </w:ins>
      <w:ins w:id="2534" w:author="root" w:date="2016-09-02T13:29:00Z">
        <w:r w:rsidRPr="00A313FB">
          <w:rPr>
            <w:rFonts w:ascii="Palatino Linotype" w:hAnsi="Palatino Linotype"/>
            <w:rPrChange w:id="2535" w:author="root" w:date="2016-09-02T13:32:00Z">
              <w:rPr/>
            </w:rPrChange>
          </w:rPr>
          <w:t xml:space="preserve">Los barriles se introducen como hijos de la puerta y la puerta a su vez es hija del objeto </w:t>
        </w:r>
      </w:ins>
      <w:ins w:id="2536" w:author="root" w:date="2016-09-02T13:30:00Z">
        <w:r w:rsidRPr="00A313FB">
          <w:rPr>
            <w:rFonts w:ascii="Palatino Linotype" w:hAnsi="Palatino Linotype"/>
            <w:rPrChange w:id="2537" w:author="root" w:date="2016-09-02T13:32:00Z">
              <w:rPr/>
            </w:rPrChange>
          </w:rPr>
          <w:t>al que se aplica la matriz de transformación obtenida del marcador.</w:t>
        </w:r>
      </w:ins>
    </w:p>
    <w:p w14:paraId="695C5BC8" w14:textId="77777777" w:rsidR="00752828" w:rsidRPr="00A313FB" w:rsidRDefault="00752828">
      <w:pPr>
        <w:spacing w:line="360" w:lineRule="auto"/>
        <w:ind w:firstLine="340"/>
        <w:jc w:val="both"/>
        <w:rPr>
          <w:ins w:id="2538" w:author="root" w:date="2016-09-02T13:32:00Z"/>
          <w:rFonts w:ascii="Palatino Linotype" w:hAnsi="Palatino Linotype"/>
          <w:rPrChange w:id="2539" w:author="root" w:date="2016-09-02T13:32:00Z">
            <w:rPr>
              <w:ins w:id="2540" w:author="root" w:date="2016-09-02T13:32:00Z"/>
            </w:rPr>
          </w:rPrChange>
        </w:rPr>
        <w:pPrChange w:id="2541" w:author="root" w:date="2016-09-02T13:24:00Z">
          <w:pPr/>
        </w:pPrChange>
      </w:pPr>
      <w:ins w:id="2542" w:author="root" w:date="2016-09-02T13:30:00Z">
        <w:r w:rsidRPr="00A313FB">
          <w:rPr>
            <w:rFonts w:ascii="Palatino Linotype" w:hAnsi="Palatino Linotype"/>
            <w:rPrChange w:id="2543" w:author="root" w:date="2016-09-02T13:32:00Z">
              <w:rPr/>
            </w:rPrChange>
          </w:rPr>
          <w:t>2)</w:t>
        </w:r>
      </w:ins>
      <w:ins w:id="2544" w:author="root" w:date="2016-09-02T13:31:00Z">
        <w:r w:rsidRPr="00A313FB">
          <w:rPr>
            <w:rFonts w:ascii="Palatino Linotype" w:hAnsi="Palatino Linotype"/>
            <w:rPrChange w:id="2545" w:author="root" w:date="2016-09-02T13:32:00Z">
              <w:rPr/>
            </w:rPrChange>
          </w:rPr>
          <w:t xml:space="preserve"> El detector recibe la imagen a analizar en cada </w:t>
        </w:r>
        <w:r w:rsidRPr="00A313FB">
          <w:rPr>
            <w:rFonts w:ascii="Palatino Linotype" w:hAnsi="Palatino Linotype"/>
            <w:i/>
            <w:rPrChange w:id="2546" w:author="root" w:date="2016-09-02T13:32:00Z">
              <w:rPr/>
            </w:rPrChange>
          </w:rPr>
          <w:t>frame</w:t>
        </w:r>
        <w:r w:rsidRPr="00A313FB">
          <w:rPr>
            <w:rFonts w:ascii="Palatino Linotype" w:hAnsi="Palatino Linotype"/>
            <w:rPrChange w:id="2547" w:author="root" w:date="2016-09-02T13:32:00Z">
              <w:rPr/>
            </w:rPrChange>
          </w:rPr>
          <w:t xml:space="preserve"> y detecta todos los marcadores de la imagen obteniendo su id y su matriz</w:t>
        </w:r>
      </w:ins>
      <w:ins w:id="2548" w:author="root" w:date="2016-09-02T13:32:00Z">
        <w:r w:rsidRPr="00A313FB">
          <w:rPr>
            <w:rFonts w:ascii="Palatino Linotype" w:hAnsi="Palatino Linotype"/>
            <w:rPrChange w:id="2549" w:author="root" w:date="2016-09-02T13:32:00Z">
              <w:rPr/>
            </w:rPrChange>
          </w:rPr>
          <w:t>. Si alguno de los marcadores detectados tiene la id 8 se inicia el juego.</w:t>
        </w:r>
      </w:ins>
    </w:p>
    <w:p w14:paraId="16C4B34C" w14:textId="2CCC9E2A" w:rsidR="00A313FB" w:rsidRDefault="00A313FB">
      <w:pPr>
        <w:spacing w:line="360" w:lineRule="auto"/>
        <w:ind w:firstLine="340"/>
        <w:jc w:val="both"/>
        <w:rPr>
          <w:ins w:id="2550" w:author="root" w:date="2016-09-02T13:41:00Z"/>
          <w:rFonts w:ascii="Palatino Linotype" w:hAnsi="Palatino Linotype"/>
        </w:rPr>
        <w:pPrChange w:id="2551" w:author="root" w:date="2016-09-02T13:35:00Z">
          <w:pPr/>
        </w:pPrChange>
      </w:pPr>
      <w:ins w:id="2552" w:author="root" w:date="2016-09-02T13:32:00Z">
        <w:r w:rsidRPr="00A313FB">
          <w:rPr>
            <w:rFonts w:ascii="Palatino Linotype" w:hAnsi="Palatino Linotype"/>
            <w:rPrChange w:id="2553" w:author="root" w:date="2016-09-02T13:35:00Z">
              <w:rPr/>
            </w:rPrChange>
          </w:rPr>
          <w:t xml:space="preserve">3)  </w:t>
        </w:r>
      </w:ins>
      <w:ins w:id="2554" w:author="root" w:date="2016-09-08T18:34:00Z">
        <w:r w:rsidR="00312A39">
          <w:rPr>
            <w:rFonts w:ascii="Palatino Linotype" w:hAnsi="Palatino Linotype"/>
          </w:rPr>
          <w:t>Cuando se inicia el juego empieza</w:t>
        </w:r>
      </w:ins>
      <w:ins w:id="2555" w:author="root" w:date="2016-09-02T13:33:00Z">
        <w:r w:rsidRPr="00A313FB">
          <w:rPr>
            <w:rFonts w:ascii="Palatino Linotype" w:hAnsi="Palatino Linotype"/>
            <w:rPrChange w:id="2556" w:author="root" w:date="2016-09-02T13:35:00Z">
              <w:rPr/>
            </w:rPrChange>
          </w:rPr>
          <w:t xml:space="preserve"> un contador que hará que cada 2 segundos salga un ba</w:t>
        </w:r>
        <w:r w:rsidRPr="00A313FB">
          <w:rPr>
            <w:rFonts w:ascii="Palatino Linotype" w:hAnsi="Palatino Linotype"/>
          </w:rPr>
          <w:t xml:space="preserve">rril de la compuerta. </w:t>
        </w:r>
      </w:ins>
      <w:ins w:id="2557" w:author="root" w:date="2016-09-02T13:35:00Z">
        <w:r>
          <w:rPr>
            <w:rFonts w:ascii="Palatino Linotype" w:hAnsi="Palatino Linotype"/>
          </w:rPr>
          <w:t xml:space="preserve">Cada vez que un barril sale sigue unos ciertos pasos: </w:t>
        </w:r>
      </w:ins>
      <w:ins w:id="2558" w:author="root" w:date="2016-09-02T13:37:00Z">
        <w:r>
          <w:rPr>
            <w:rFonts w:ascii="Palatino Linotype" w:hAnsi="Palatino Linotype"/>
          </w:rPr>
          <w:t xml:space="preserve">Se hace rotar localmente el modelo de la puerta para dar la sensación de que se abre; </w:t>
        </w:r>
      </w:ins>
      <w:ins w:id="2559" w:author="root" w:date="2016-09-02T13:35:00Z">
        <w:r>
          <w:rPr>
            <w:rFonts w:ascii="Palatino Linotype" w:hAnsi="Palatino Linotype"/>
          </w:rPr>
          <w:t>Se cambia el padre del barril de la puerta a un objeto auxiliar que empieza con la misma matriz de transformaci</w:t>
        </w:r>
      </w:ins>
      <w:ins w:id="2560" w:author="root" w:date="2016-09-02T13:36:00Z">
        <w:r>
          <w:rPr>
            <w:rFonts w:ascii="Palatino Linotype" w:hAnsi="Palatino Linotype"/>
          </w:rPr>
          <w:t>ón que la puerta. Así si la puerta se mueve el barril ya no se moverá con ella al haber sido soltado; El barril comienza a</w:t>
        </w:r>
      </w:ins>
      <w:ins w:id="2561" w:author="root" w:date="2016-09-02T13:34:00Z">
        <w:r w:rsidRPr="00A313FB">
          <w:rPr>
            <w:rFonts w:ascii="Palatino Linotype" w:hAnsi="Palatino Linotype"/>
            <w:rPrChange w:id="2562" w:author="root" w:date="2016-09-02T13:35:00Z">
              <w:rPr/>
            </w:rPrChange>
          </w:rPr>
          <w:t xml:space="preserve"> </w:t>
        </w:r>
      </w:ins>
      <w:ins w:id="2563" w:author="root" w:date="2016-09-02T13:37:00Z">
        <w:r>
          <w:rPr>
            <w:rFonts w:ascii="Palatino Linotype" w:hAnsi="Palatino Linotype"/>
          </w:rPr>
          <w:t xml:space="preserve">avanzar hacia el personaje a la vez que rota sobre </w:t>
        </w:r>
      </w:ins>
      <w:ins w:id="2564" w:author="root" w:date="2016-09-02T13:38:00Z">
        <w:r>
          <w:rPr>
            <w:rFonts w:ascii="Palatino Linotype" w:hAnsi="Palatino Linotype"/>
          </w:rPr>
          <w:t>sí</w:t>
        </w:r>
      </w:ins>
      <w:ins w:id="2565" w:author="root" w:date="2016-09-02T13:37:00Z">
        <w:r>
          <w:rPr>
            <w:rFonts w:ascii="Palatino Linotype" w:hAnsi="Palatino Linotype"/>
          </w:rPr>
          <w:t xml:space="preserve"> mismo. </w:t>
        </w:r>
      </w:ins>
      <w:ins w:id="2566" w:author="root" w:date="2016-09-02T13:38:00Z">
        <w:r>
          <w:rPr>
            <w:rFonts w:ascii="Palatino Linotype" w:hAnsi="Palatino Linotype"/>
          </w:rPr>
          <w:t>Para avanzar hacia el personaje el movimiento que realiza tanto en el</w:t>
        </w:r>
        <w:r w:rsidR="00312A39">
          <w:rPr>
            <w:rFonts w:ascii="Palatino Linotype" w:hAnsi="Palatino Linotype"/>
          </w:rPr>
          <w:t xml:space="preserve"> eje X como en el eje Y depende</w:t>
        </w:r>
        <w:r>
          <w:rPr>
            <w:rFonts w:ascii="Palatino Linotype" w:hAnsi="Palatino Linotype"/>
          </w:rPr>
          <w:t xml:space="preserve"> del eje Z. Se calcula la distancia </w:t>
        </w:r>
      </w:ins>
      <w:ins w:id="2567" w:author="root" w:date="2016-09-02T13:39:00Z">
        <w:r>
          <w:rPr>
            <w:rFonts w:ascii="Palatino Linotype" w:hAnsi="Palatino Linotype"/>
          </w:rPr>
          <w:t>del</w:t>
        </w:r>
      </w:ins>
      <w:ins w:id="2568" w:author="root" w:date="2016-09-02T13:38:00Z">
        <w:r>
          <w:rPr>
            <w:rFonts w:ascii="Palatino Linotype" w:hAnsi="Palatino Linotype"/>
          </w:rPr>
          <w:t xml:space="preserve"> </w:t>
        </w:r>
      </w:ins>
      <w:ins w:id="2569" w:author="root" w:date="2016-09-02T13:39:00Z">
        <w:r>
          <w:rPr>
            <w:rFonts w:ascii="Palatino Linotype" w:hAnsi="Palatino Linotype"/>
          </w:rPr>
          <w:t xml:space="preserve">barril con el personaje en el eje Z y según cuanto aumente cada vez en el eje Z se calcula en cuantas pasadas de </w:t>
        </w:r>
      </w:ins>
      <w:ins w:id="2570" w:author="root" w:date="2016-09-02T13:40:00Z">
        <w:r w:rsidRPr="00A313FB">
          <w:rPr>
            <w:rFonts w:ascii="Palatino Linotype" w:hAnsi="Palatino Linotype"/>
            <w:rPrChange w:id="2571" w:author="root" w:date="2016-09-02T13:40:00Z">
              <w:rPr>
                <w:rFonts w:ascii="Palatino Linotype" w:hAnsi="Palatino Linotype"/>
                <w:i/>
              </w:rPr>
            </w:rPrChange>
          </w:rPr>
          <w:t>render</w:t>
        </w:r>
      </w:ins>
      <w:ins w:id="2572" w:author="root" w:date="2016-09-02T13:39:00Z">
        <w:r>
          <w:rPr>
            <w:rFonts w:ascii="Palatino Linotype" w:hAnsi="Palatino Linotype"/>
          </w:rPr>
          <w:t xml:space="preserve"> va a llegar al personaje. Sabiendo cuantas pasadas de </w:t>
        </w:r>
      </w:ins>
      <w:ins w:id="2573" w:author="root" w:date="2016-09-02T13:40:00Z">
        <w:r>
          <w:rPr>
            <w:rFonts w:ascii="Palatino Linotype" w:hAnsi="Palatino Linotype"/>
          </w:rPr>
          <w:t>render</w:t>
        </w:r>
      </w:ins>
      <w:ins w:id="2574" w:author="root" w:date="2016-09-02T13:39:00Z">
        <w:r>
          <w:rPr>
            <w:rFonts w:ascii="Palatino Linotype" w:hAnsi="Palatino Linotype"/>
          </w:rPr>
          <w:t xml:space="preserve"> </w:t>
        </w:r>
      </w:ins>
      <w:ins w:id="2575" w:author="root" w:date="2016-09-02T13:40:00Z">
        <w:r>
          <w:rPr>
            <w:rFonts w:ascii="Palatino Linotype" w:hAnsi="Palatino Linotype"/>
          </w:rPr>
          <w:t>se van a dar se calcula la velocidad necesaria tanto en el eje X como en el eje Y para que al final de dichas pasadas el barril est</w:t>
        </w:r>
      </w:ins>
      <w:ins w:id="2576" w:author="root" w:date="2016-09-02T13:41:00Z">
        <w:r>
          <w:rPr>
            <w:rFonts w:ascii="Palatino Linotype" w:hAnsi="Palatino Linotype"/>
          </w:rPr>
          <w:t>é en las coordenadas deseadas.</w:t>
        </w:r>
      </w:ins>
    </w:p>
    <w:p w14:paraId="37BA323B" w14:textId="62EAB19D" w:rsidR="00A313FB" w:rsidRDefault="00A313FB">
      <w:pPr>
        <w:spacing w:line="360" w:lineRule="auto"/>
        <w:ind w:firstLine="340"/>
        <w:jc w:val="both"/>
        <w:rPr>
          <w:ins w:id="2577" w:author="root" w:date="2016-09-02T13:42:00Z"/>
          <w:rFonts w:ascii="Palatino Linotype" w:hAnsi="Palatino Linotype"/>
        </w:rPr>
        <w:pPrChange w:id="2578" w:author="root" w:date="2016-09-02T13:35:00Z">
          <w:pPr/>
        </w:pPrChange>
      </w:pPr>
      <w:ins w:id="2579" w:author="root" w:date="2016-09-02T13:41:00Z">
        <w:r>
          <w:rPr>
            <w:rFonts w:ascii="Palatino Linotype" w:hAnsi="Palatino Linotype"/>
          </w:rPr>
          <w:t>4) Cuando el detector ya no encuentre el marcador con id 8 se dará un</w:t>
        </w:r>
        <w:r w:rsidR="00312A39">
          <w:rPr>
            <w:rFonts w:ascii="Palatino Linotype" w:hAnsi="Palatino Linotype"/>
          </w:rPr>
          <w:t xml:space="preserve"> margen de 1 segundo hasta que </w:t>
        </w:r>
      </w:ins>
      <w:ins w:id="2580" w:author="root" w:date="2016-09-08T18:36:00Z">
        <w:r w:rsidR="00312A39">
          <w:rPr>
            <w:rFonts w:ascii="Palatino Linotype" w:hAnsi="Palatino Linotype"/>
          </w:rPr>
          <w:t>é</w:t>
        </w:r>
      </w:ins>
      <w:ins w:id="2581" w:author="root" w:date="2016-09-02T13:41:00Z">
        <w:r>
          <w:rPr>
            <w:rFonts w:ascii="Palatino Linotype" w:hAnsi="Palatino Linotype"/>
          </w:rPr>
          <w:t xml:space="preserve">ste desaparezca y se reinicie el juego. </w:t>
        </w:r>
      </w:ins>
      <w:ins w:id="2582" w:author="root" w:date="2016-09-02T13:42:00Z">
        <w:r>
          <w:rPr>
            <w:rFonts w:ascii="Palatino Linotype" w:hAnsi="Palatino Linotype"/>
          </w:rPr>
          <w:t>Esto se hace para contrarrestar posibles demoras en el detectado de marcadores y darle tiempo a hacer más detecciones antes de reiniciar el juego.</w:t>
        </w:r>
      </w:ins>
    </w:p>
    <w:p w14:paraId="4AAB58B5" w14:textId="7EDF7B84" w:rsidR="00A313FB" w:rsidRDefault="00B9405D">
      <w:pPr>
        <w:spacing w:line="360" w:lineRule="auto"/>
        <w:ind w:firstLine="340"/>
        <w:jc w:val="both"/>
        <w:rPr>
          <w:ins w:id="2583" w:author="root" w:date="2016-09-02T13:43:00Z"/>
          <w:rFonts w:ascii="Palatino Linotype" w:hAnsi="Palatino Linotype"/>
        </w:rPr>
        <w:pPrChange w:id="2584" w:author="root" w:date="2016-09-02T13:35:00Z">
          <w:pPr/>
        </w:pPrChange>
      </w:pPr>
      <w:ins w:id="2585" w:author="root" w:date="2016-09-02T13:42:00Z">
        <w:r>
          <w:rPr>
            <w:rFonts w:ascii="Palatino Linotype" w:hAnsi="Palatino Linotype"/>
          </w:rPr>
          <w:t>5) Al reiniciar el juego se vuelven a colocar los barriles en su posici</w:t>
        </w:r>
      </w:ins>
      <w:ins w:id="2586" w:author="root" w:date="2016-09-02T13:43:00Z">
        <w:r>
          <w:rPr>
            <w:rFonts w:ascii="Palatino Linotype" w:hAnsi="Palatino Linotype"/>
          </w:rPr>
          <w:t>ón inicial y se vuelve a cambiar su padre por la puerta.</w:t>
        </w:r>
      </w:ins>
    </w:p>
    <w:p w14:paraId="490A9AAB" w14:textId="1C259F1C" w:rsidR="00B9405D" w:rsidRDefault="007201F6">
      <w:pPr>
        <w:spacing w:line="360" w:lineRule="auto"/>
        <w:ind w:firstLine="340"/>
        <w:jc w:val="both"/>
        <w:rPr>
          <w:ins w:id="2587" w:author="root" w:date="2016-09-02T13:45:00Z"/>
          <w:rFonts w:ascii="Palatino Linotype" w:hAnsi="Palatino Linotype"/>
        </w:rPr>
        <w:pPrChange w:id="2588" w:author="root" w:date="2016-09-02T13:35:00Z">
          <w:pPr/>
        </w:pPrChange>
      </w:pPr>
      <w:ins w:id="2589" w:author="root" w:date="2016-09-02T13:56:00Z">
        <w:r>
          <w:rPr>
            <w:noProof/>
            <w:lang w:eastAsia="es-ES"/>
          </w:rPr>
          <w:lastRenderedPageBreak/>
          <mc:AlternateContent>
            <mc:Choice Requires="wps">
              <w:drawing>
                <wp:anchor distT="0" distB="0" distL="114300" distR="114300" simplePos="0" relativeHeight="251731968" behindDoc="0" locked="0" layoutInCell="1" allowOverlap="1" wp14:anchorId="0C1A0A80" wp14:editId="40630E9E">
                  <wp:simplePos x="0" y="0"/>
                  <wp:positionH relativeFrom="column">
                    <wp:posOffset>98425</wp:posOffset>
                  </wp:positionH>
                  <wp:positionV relativeFrom="paragraph">
                    <wp:posOffset>7323455</wp:posOffset>
                  </wp:positionV>
                  <wp:extent cx="5727065" cy="635"/>
                  <wp:effectExtent l="0" t="0" r="6985" b="6350"/>
                  <wp:wrapTight wrapText="bothSides">
                    <wp:wrapPolygon edited="0">
                      <wp:start x="0" y="0"/>
                      <wp:lineTo x="0" y="21098"/>
                      <wp:lineTo x="21554" y="21098"/>
                      <wp:lineTo x="21554" y="0"/>
                      <wp:lineTo x="0" y="0"/>
                    </wp:wrapPolygon>
                  </wp:wrapTight>
                  <wp:docPr id="59" name="59 Cuadro de texto"/>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a:effectLst/>
                        </wps:spPr>
                        <wps:txbx>
                          <w:txbxContent>
                            <w:p w14:paraId="4BCBC70C" w14:textId="6147A173" w:rsidR="003451FC" w:rsidRPr="0005123D" w:rsidRDefault="003451FC">
                              <w:pPr>
                                <w:pStyle w:val="Epgrafe"/>
                                <w:jc w:val="center"/>
                                <w:rPr>
                                  <w:noProof/>
                                  <w:sz w:val="20"/>
                                  <w:szCs w:val="20"/>
                                  <w:rPrChange w:id="2590" w:author="root" w:date="2016-09-02T13:56:00Z">
                                    <w:rPr>
                                      <w:rFonts w:ascii="Palatino Linotype" w:hAnsi="Palatino Linotype"/>
                                      <w:noProof/>
                                    </w:rPr>
                                  </w:rPrChange>
                                </w:rPr>
                                <w:pPrChange w:id="2591" w:author="root" w:date="2016-09-02T13:56:00Z">
                                  <w:pPr>
                                    <w:keepNext/>
                                    <w:spacing w:line="360" w:lineRule="auto"/>
                                    <w:ind w:firstLine="340"/>
                                    <w:jc w:val="both"/>
                                  </w:pPr>
                                </w:pPrChange>
                              </w:pPr>
                              <w:bookmarkStart w:id="2592" w:name="_Toc461038830"/>
                              <w:ins w:id="2593" w:author="root" w:date="2016-09-02T13:56:00Z">
                                <w:r w:rsidRPr="0005123D">
                                  <w:rPr>
                                    <w:sz w:val="20"/>
                                    <w:szCs w:val="20"/>
                                    <w:rPrChange w:id="2594" w:author="root" w:date="2016-09-02T13:56:00Z">
                                      <w:rPr>
                                        <w:i/>
                                        <w:iCs/>
                                      </w:rPr>
                                    </w:rPrChange>
                                  </w:rPr>
                                  <w:t xml:space="preserve">Figura </w:t>
                                </w:r>
                                <w:r w:rsidRPr="0005123D">
                                  <w:rPr>
                                    <w:sz w:val="20"/>
                                    <w:szCs w:val="20"/>
                                    <w:rPrChange w:id="2595" w:author="root" w:date="2016-09-02T13:56:00Z">
                                      <w:rPr>
                                        <w:i/>
                                        <w:iCs/>
                                      </w:rPr>
                                    </w:rPrChange>
                                  </w:rPr>
                                  <w:fldChar w:fldCharType="begin"/>
                                </w:r>
                                <w:r w:rsidRPr="0005123D">
                                  <w:rPr>
                                    <w:sz w:val="20"/>
                                    <w:szCs w:val="20"/>
                                    <w:rPrChange w:id="2596" w:author="root" w:date="2016-09-02T13:56:00Z">
                                      <w:rPr>
                                        <w:i/>
                                        <w:iCs/>
                                      </w:rPr>
                                    </w:rPrChange>
                                  </w:rPr>
                                  <w:instrText xml:space="preserve"> SEQ Figura \* ARABIC </w:instrText>
                                </w:r>
                              </w:ins>
                              <w:r w:rsidRPr="0005123D">
                                <w:rPr>
                                  <w:sz w:val="20"/>
                                  <w:szCs w:val="20"/>
                                  <w:rPrChange w:id="2597" w:author="root" w:date="2016-09-02T13:56:00Z">
                                    <w:rPr>
                                      <w:i/>
                                      <w:iCs/>
                                    </w:rPr>
                                  </w:rPrChange>
                                </w:rPr>
                                <w:fldChar w:fldCharType="separate"/>
                              </w:r>
                              <w:ins w:id="2598" w:author="root" w:date="2016-09-08T18:43:00Z">
                                <w:r w:rsidR="00E516AC">
                                  <w:rPr>
                                    <w:noProof/>
                                    <w:sz w:val="20"/>
                                    <w:szCs w:val="20"/>
                                  </w:rPr>
                                  <w:t>27</w:t>
                                </w:r>
                              </w:ins>
                              <w:ins w:id="2599" w:author="root" w:date="2016-09-02T13:56:00Z">
                                <w:r w:rsidRPr="0005123D">
                                  <w:rPr>
                                    <w:sz w:val="20"/>
                                    <w:szCs w:val="20"/>
                                    <w:rPrChange w:id="2600" w:author="root" w:date="2016-09-02T13:56:00Z">
                                      <w:rPr>
                                        <w:i/>
                                        <w:iCs/>
                                      </w:rPr>
                                    </w:rPrChange>
                                  </w:rPr>
                                  <w:fldChar w:fldCharType="end"/>
                                </w:r>
                                <w:r w:rsidRPr="0005123D">
                                  <w:rPr>
                                    <w:sz w:val="20"/>
                                    <w:szCs w:val="20"/>
                                    <w:rPrChange w:id="2601" w:author="root" w:date="2016-09-02T13:56:00Z">
                                      <w:rPr>
                                        <w:i/>
                                        <w:iCs/>
                                      </w:rPr>
                                    </w:rPrChange>
                                  </w:rPr>
                                  <w:t xml:space="preserve"> - Puerta y barril usados en el minijuego.</w:t>
                                </w:r>
                                <w:r w:rsidRPr="0005123D">
                                  <w:rPr>
                                    <w:sz w:val="20"/>
                                    <w:szCs w:val="20"/>
                                    <w:rPrChange w:id="2602" w:author="root" w:date="2016-09-02T13:56:00Z">
                                      <w:rPr>
                                        <w:i/>
                                        <w:iCs/>
                                      </w:rPr>
                                    </w:rPrChange>
                                  </w:rPr>
                                  <w:br/>
                                  <w:t>Fuente: Propia.</w:t>
                                </w:r>
                              </w:ins>
                              <w:bookmarkEnd w:id="2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9 Cuadro de texto" o:spid="_x0000_s1046" type="#_x0000_t202" style="position:absolute;left:0;text-align:left;margin-left:7.75pt;margin-top:576.65pt;width:450.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" stroked="f">
                  <v:textbox style="mso-fit-shape-to-text:t" inset="0,0,0,0">
                    <w:txbxContent>
                      <w:p w14:paraId="4BCBC70C" w14:textId="6147A173" w:rsidR="003451FC" w:rsidRPr="0005123D" w:rsidRDefault="003451FC">
                        <w:pPr>
                          <w:pStyle w:val="Epgrafe"/>
                          <w:jc w:val="center"/>
                          <w:rPr>
                            <w:noProof/>
                            <w:sz w:val="20"/>
                            <w:szCs w:val="20"/>
                            <w:rPrChange w:id="2603" w:author="root" w:date="2016-09-02T13:56:00Z">
                              <w:rPr>
                                <w:rFonts w:ascii="Palatino Linotype" w:hAnsi="Palatino Linotype"/>
                                <w:noProof/>
                              </w:rPr>
                            </w:rPrChange>
                          </w:rPr>
                          <w:pPrChange w:id="2604" w:author="root" w:date="2016-09-02T13:56:00Z">
                            <w:pPr>
                              <w:keepNext/>
                              <w:spacing w:line="360" w:lineRule="auto"/>
                              <w:ind w:firstLine="340"/>
                              <w:jc w:val="both"/>
                            </w:pPr>
                          </w:pPrChange>
                        </w:pPr>
                        <w:bookmarkStart w:id="2605" w:name="_Toc461038830"/>
                        <w:ins w:id="2606" w:author="root" w:date="2016-09-02T13:56:00Z">
                          <w:r w:rsidRPr="0005123D">
                            <w:rPr>
                              <w:sz w:val="20"/>
                              <w:szCs w:val="20"/>
                              <w:rPrChange w:id="2607" w:author="root" w:date="2016-09-02T13:56:00Z">
                                <w:rPr>
                                  <w:i/>
                                  <w:iCs/>
                                </w:rPr>
                              </w:rPrChange>
                            </w:rPr>
                            <w:t xml:space="preserve">Figura </w:t>
                          </w:r>
                          <w:r w:rsidRPr="0005123D">
                            <w:rPr>
                              <w:sz w:val="20"/>
                              <w:szCs w:val="20"/>
                              <w:rPrChange w:id="2608" w:author="root" w:date="2016-09-02T13:56:00Z">
                                <w:rPr>
                                  <w:i/>
                                  <w:iCs/>
                                </w:rPr>
                              </w:rPrChange>
                            </w:rPr>
                            <w:fldChar w:fldCharType="begin"/>
                          </w:r>
                          <w:r w:rsidRPr="0005123D">
                            <w:rPr>
                              <w:sz w:val="20"/>
                              <w:szCs w:val="20"/>
                              <w:rPrChange w:id="2609" w:author="root" w:date="2016-09-02T13:56:00Z">
                                <w:rPr>
                                  <w:i/>
                                  <w:iCs/>
                                </w:rPr>
                              </w:rPrChange>
                            </w:rPr>
                            <w:instrText xml:space="preserve"> SEQ Figura \* ARABIC </w:instrText>
                          </w:r>
                        </w:ins>
                        <w:r w:rsidRPr="0005123D">
                          <w:rPr>
                            <w:sz w:val="20"/>
                            <w:szCs w:val="20"/>
                            <w:rPrChange w:id="2610" w:author="root" w:date="2016-09-02T13:56:00Z">
                              <w:rPr>
                                <w:i/>
                                <w:iCs/>
                              </w:rPr>
                            </w:rPrChange>
                          </w:rPr>
                          <w:fldChar w:fldCharType="separate"/>
                        </w:r>
                        <w:ins w:id="2611" w:author="root" w:date="2016-09-08T18:43:00Z">
                          <w:r w:rsidR="00E516AC">
                            <w:rPr>
                              <w:noProof/>
                              <w:sz w:val="20"/>
                              <w:szCs w:val="20"/>
                            </w:rPr>
                            <w:t>27</w:t>
                          </w:r>
                        </w:ins>
                        <w:ins w:id="2612" w:author="root" w:date="2016-09-02T13:56:00Z">
                          <w:r w:rsidRPr="0005123D">
                            <w:rPr>
                              <w:sz w:val="20"/>
                              <w:szCs w:val="20"/>
                              <w:rPrChange w:id="2613" w:author="root" w:date="2016-09-02T13:56:00Z">
                                <w:rPr>
                                  <w:i/>
                                  <w:iCs/>
                                </w:rPr>
                              </w:rPrChange>
                            </w:rPr>
                            <w:fldChar w:fldCharType="end"/>
                          </w:r>
                          <w:r w:rsidRPr="0005123D">
                            <w:rPr>
                              <w:sz w:val="20"/>
                              <w:szCs w:val="20"/>
                              <w:rPrChange w:id="2614" w:author="root" w:date="2016-09-02T13:56:00Z">
                                <w:rPr>
                                  <w:i/>
                                  <w:iCs/>
                                </w:rPr>
                              </w:rPrChange>
                            </w:rPr>
                            <w:t xml:space="preserve"> - Puerta y barril usados en el minijuego.</w:t>
                          </w:r>
                          <w:r w:rsidRPr="0005123D">
                            <w:rPr>
                              <w:sz w:val="20"/>
                              <w:szCs w:val="20"/>
                              <w:rPrChange w:id="2615" w:author="root" w:date="2016-09-02T13:56:00Z">
                                <w:rPr>
                                  <w:i/>
                                  <w:iCs/>
                                </w:rPr>
                              </w:rPrChange>
                            </w:rPr>
                            <w:br/>
                            <w:t>Fuente: Propia.</w:t>
                          </w:r>
                        </w:ins>
                        <w:bookmarkEnd w:id="2605"/>
                      </w:p>
                    </w:txbxContent>
                  </v:textbox>
                  <w10:wrap type="tight"/>
                </v:shape>
              </w:pict>
            </mc:Fallback>
          </mc:AlternateContent>
        </w:r>
      </w:ins>
      <w:ins w:id="2616" w:author="root" w:date="2016-09-02T13:54:00Z">
        <w:r>
          <w:rPr>
            <w:rFonts w:ascii="Palatino Linotype" w:hAnsi="Palatino Linotype"/>
            <w:noProof/>
            <w:lang w:eastAsia="es-ES"/>
          </w:rPr>
          <w:drawing>
            <wp:anchor distT="0" distB="0" distL="114300" distR="114300" simplePos="0" relativeHeight="251729920" behindDoc="1" locked="0" layoutInCell="1" allowOverlap="1" wp14:anchorId="2A0C401B" wp14:editId="6DED25B7">
              <wp:simplePos x="0" y="0"/>
              <wp:positionH relativeFrom="column">
                <wp:posOffset>34290</wp:posOffset>
              </wp:positionH>
              <wp:positionV relativeFrom="paragraph">
                <wp:posOffset>4615180</wp:posOffset>
              </wp:positionV>
              <wp:extent cx="5727065" cy="2609850"/>
              <wp:effectExtent l="0" t="0" r="6985" b="0"/>
              <wp:wrapTight wrapText="bothSides">
                <wp:wrapPolygon edited="0">
                  <wp:start x="0" y="0"/>
                  <wp:lineTo x="0" y="21442"/>
                  <wp:lineTo x="21554" y="21442"/>
                  <wp:lineTo x="21554" y="0"/>
                  <wp:lineTo x="0" y="0"/>
                </wp:wrapPolygon>
              </wp:wrapTight>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JPG"/>
                      <pic:cNvPicPr/>
                    </pic:nvPicPr>
                    <pic:blipFill>
                      <a:blip r:embed="rId46">
                        <a:extLst>
                          <a:ext uri="{28A0092B-C50C-407E-A947-70E740481C1C}">
                            <a14:useLocalDpi xmlns:a14="http://schemas.microsoft.com/office/drawing/2010/main" val="0"/>
                          </a:ext>
                        </a:extLst>
                      </a:blip>
                      <a:stretch>
                        <a:fillRect/>
                      </a:stretch>
                    </pic:blipFill>
                    <pic:spPr>
                      <a:xfrm>
                        <a:off x="0" y="0"/>
                        <a:ext cx="5727065" cy="2609850"/>
                      </a:xfrm>
                      <a:prstGeom prst="rect">
                        <a:avLst/>
                      </a:prstGeom>
                    </pic:spPr>
                  </pic:pic>
                </a:graphicData>
              </a:graphic>
              <wp14:sizeRelH relativeFrom="page">
                <wp14:pctWidth>0</wp14:pctWidth>
              </wp14:sizeRelH>
              <wp14:sizeRelV relativeFrom="page">
                <wp14:pctHeight>0</wp14:pctHeight>
              </wp14:sizeRelV>
            </wp:anchor>
          </w:drawing>
        </w:r>
        <w:r w:rsidR="0005123D">
          <w:rPr>
            <w:noProof/>
            <w:lang w:eastAsia="es-ES"/>
          </w:rPr>
          <mc:AlternateContent>
            <mc:Choice Requires="wps">
              <w:drawing>
                <wp:anchor distT="0" distB="0" distL="114300" distR="114300" simplePos="0" relativeHeight="251728896" behindDoc="0" locked="0" layoutInCell="1" allowOverlap="1" wp14:anchorId="4FD5C792" wp14:editId="57560055">
                  <wp:simplePos x="0" y="0"/>
                  <wp:positionH relativeFrom="column">
                    <wp:posOffset>-13335</wp:posOffset>
                  </wp:positionH>
                  <wp:positionV relativeFrom="paragraph">
                    <wp:posOffset>3355975</wp:posOffset>
                  </wp:positionV>
                  <wp:extent cx="5695950" cy="635"/>
                  <wp:effectExtent l="0" t="0" r="0" b="0"/>
                  <wp:wrapTight wrapText="bothSides">
                    <wp:wrapPolygon edited="0">
                      <wp:start x="0" y="0"/>
                      <wp:lineTo x="0" y="21600"/>
                      <wp:lineTo x="21600" y="21600"/>
                      <wp:lineTo x="21600" y="0"/>
                    </wp:wrapPolygon>
                  </wp:wrapTight>
                  <wp:docPr id="58" name="58 Cuadro de texto"/>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a:effectLst/>
                        </wps:spPr>
                        <wps:txbx>
                          <w:txbxContent>
                            <w:p w14:paraId="5844988B" w14:textId="18BEE530" w:rsidR="003451FC" w:rsidRPr="0005123D" w:rsidRDefault="003451FC">
                              <w:pPr>
                                <w:pStyle w:val="Epgrafe"/>
                                <w:jc w:val="center"/>
                                <w:rPr>
                                  <w:noProof/>
                                  <w:sz w:val="20"/>
                                  <w:szCs w:val="20"/>
                                  <w:rPrChange w:id="2617" w:author="root" w:date="2016-09-02T13:55:00Z">
                                    <w:rPr>
                                      <w:rFonts w:ascii="Palatino Linotype" w:hAnsi="Palatino Linotype"/>
                                      <w:noProof/>
                                    </w:rPr>
                                  </w:rPrChange>
                                </w:rPr>
                                <w:pPrChange w:id="2618" w:author="root" w:date="2016-09-02T13:55:00Z">
                                  <w:pPr>
                                    <w:spacing w:line="360" w:lineRule="auto"/>
                                    <w:ind w:firstLine="340"/>
                                    <w:jc w:val="both"/>
                                  </w:pPr>
                                </w:pPrChange>
                              </w:pPr>
                              <w:bookmarkStart w:id="2619" w:name="_Toc461038831"/>
                              <w:ins w:id="2620" w:author="root" w:date="2016-09-02T13:54:00Z">
                                <w:r w:rsidRPr="0005123D">
                                  <w:rPr>
                                    <w:sz w:val="20"/>
                                    <w:szCs w:val="20"/>
                                    <w:rPrChange w:id="2621" w:author="root" w:date="2016-09-02T13:55:00Z">
                                      <w:rPr>
                                        <w:i/>
                                        <w:iCs/>
                                      </w:rPr>
                                    </w:rPrChange>
                                  </w:rPr>
                                  <w:t xml:space="preserve">Figura </w:t>
                                </w:r>
                                <w:r w:rsidRPr="0005123D">
                                  <w:rPr>
                                    <w:sz w:val="20"/>
                                    <w:szCs w:val="20"/>
                                    <w:rPrChange w:id="2622" w:author="root" w:date="2016-09-02T13:55:00Z">
                                      <w:rPr>
                                        <w:i/>
                                        <w:iCs/>
                                      </w:rPr>
                                    </w:rPrChange>
                                  </w:rPr>
                                  <w:fldChar w:fldCharType="begin"/>
                                </w:r>
                                <w:r w:rsidRPr="0005123D">
                                  <w:rPr>
                                    <w:sz w:val="20"/>
                                    <w:szCs w:val="20"/>
                                    <w:rPrChange w:id="2623" w:author="root" w:date="2016-09-02T13:55:00Z">
                                      <w:rPr>
                                        <w:i/>
                                        <w:iCs/>
                                      </w:rPr>
                                    </w:rPrChange>
                                  </w:rPr>
                                  <w:instrText xml:space="preserve"> SEQ Figura \* ARABIC </w:instrText>
                                </w:r>
                              </w:ins>
                              <w:r w:rsidRPr="0005123D">
                                <w:rPr>
                                  <w:sz w:val="20"/>
                                  <w:szCs w:val="20"/>
                                  <w:rPrChange w:id="2624" w:author="root" w:date="2016-09-02T13:55:00Z">
                                    <w:rPr>
                                      <w:i/>
                                      <w:iCs/>
                                    </w:rPr>
                                  </w:rPrChange>
                                </w:rPr>
                                <w:fldChar w:fldCharType="separate"/>
                              </w:r>
                              <w:ins w:id="2625" w:author="root" w:date="2016-09-08T18:43:00Z">
                                <w:r w:rsidR="00E516AC">
                                  <w:rPr>
                                    <w:noProof/>
                                    <w:sz w:val="20"/>
                                    <w:szCs w:val="20"/>
                                  </w:rPr>
                                  <w:t>28</w:t>
                                </w:r>
                              </w:ins>
                              <w:ins w:id="2626" w:author="root" w:date="2016-09-02T13:54:00Z">
                                <w:r w:rsidRPr="0005123D">
                                  <w:rPr>
                                    <w:sz w:val="20"/>
                                    <w:szCs w:val="20"/>
                                    <w:rPrChange w:id="2627" w:author="root" w:date="2016-09-02T13:55:00Z">
                                      <w:rPr>
                                        <w:i/>
                                        <w:iCs/>
                                      </w:rPr>
                                    </w:rPrChange>
                                  </w:rPr>
                                  <w:fldChar w:fldCharType="end"/>
                                </w:r>
                                <w:r w:rsidRPr="0005123D">
                                  <w:rPr>
                                    <w:sz w:val="20"/>
                                    <w:szCs w:val="20"/>
                                    <w:rPrChange w:id="2628" w:author="root" w:date="2016-09-02T13:55:00Z">
                                      <w:rPr>
                                        <w:i/>
                                        <w:iCs/>
                                      </w:rPr>
                                    </w:rPrChange>
                                  </w:rPr>
                                  <w:t xml:space="preserve"> - Cubos utilizados en la fase de programación.</w:t>
                                </w:r>
                                <w:r w:rsidRPr="0005123D">
                                  <w:rPr>
                                    <w:sz w:val="20"/>
                                    <w:szCs w:val="20"/>
                                    <w:rPrChange w:id="2629" w:author="root" w:date="2016-09-02T13:55:00Z">
                                      <w:rPr>
                                        <w:i/>
                                        <w:iCs/>
                                      </w:rPr>
                                    </w:rPrChange>
                                  </w:rPr>
                                  <w:br/>
                                  <w:t>Fuente: Propia.</w:t>
                                </w:r>
                              </w:ins>
                              <w:bookmarkEnd w:id="26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8 Cuadro de texto" o:spid="_x0000_s1047" type="#_x0000_t202" style="position:absolute;left:0;text-align:left;margin-left:-1.05pt;margin-top:264.25pt;width:44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" stroked="f">
                  <v:textbox style="mso-fit-shape-to-text:t" inset="0,0,0,0">
                    <w:txbxContent>
                      <w:p w14:paraId="5844988B" w14:textId="18BEE530" w:rsidR="003451FC" w:rsidRPr="0005123D" w:rsidRDefault="003451FC">
                        <w:pPr>
                          <w:pStyle w:val="Epgrafe"/>
                          <w:jc w:val="center"/>
                          <w:rPr>
                            <w:noProof/>
                            <w:sz w:val="20"/>
                            <w:szCs w:val="20"/>
                            <w:rPrChange w:id="2630" w:author="root" w:date="2016-09-02T13:55:00Z">
                              <w:rPr>
                                <w:rFonts w:ascii="Palatino Linotype" w:hAnsi="Palatino Linotype"/>
                                <w:noProof/>
                              </w:rPr>
                            </w:rPrChange>
                          </w:rPr>
                          <w:pPrChange w:id="2631" w:author="root" w:date="2016-09-02T13:55:00Z">
                            <w:pPr>
                              <w:spacing w:line="360" w:lineRule="auto"/>
                              <w:ind w:firstLine="340"/>
                              <w:jc w:val="both"/>
                            </w:pPr>
                          </w:pPrChange>
                        </w:pPr>
                        <w:bookmarkStart w:id="2632" w:name="_Toc461038831"/>
                        <w:ins w:id="2633" w:author="root" w:date="2016-09-02T13:54:00Z">
                          <w:r w:rsidRPr="0005123D">
                            <w:rPr>
                              <w:sz w:val="20"/>
                              <w:szCs w:val="20"/>
                              <w:rPrChange w:id="2634" w:author="root" w:date="2016-09-02T13:55:00Z">
                                <w:rPr>
                                  <w:i/>
                                  <w:iCs/>
                                </w:rPr>
                              </w:rPrChange>
                            </w:rPr>
                            <w:t xml:space="preserve">Figura </w:t>
                          </w:r>
                          <w:r w:rsidRPr="0005123D">
                            <w:rPr>
                              <w:sz w:val="20"/>
                              <w:szCs w:val="20"/>
                              <w:rPrChange w:id="2635" w:author="root" w:date="2016-09-02T13:55:00Z">
                                <w:rPr>
                                  <w:i/>
                                  <w:iCs/>
                                </w:rPr>
                              </w:rPrChange>
                            </w:rPr>
                            <w:fldChar w:fldCharType="begin"/>
                          </w:r>
                          <w:r w:rsidRPr="0005123D">
                            <w:rPr>
                              <w:sz w:val="20"/>
                              <w:szCs w:val="20"/>
                              <w:rPrChange w:id="2636" w:author="root" w:date="2016-09-02T13:55:00Z">
                                <w:rPr>
                                  <w:i/>
                                  <w:iCs/>
                                </w:rPr>
                              </w:rPrChange>
                            </w:rPr>
                            <w:instrText xml:space="preserve"> SEQ Figura \* ARABIC </w:instrText>
                          </w:r>
                        </w:ins>
                        <w:r w:rsidRPr="0005123D">
                          <w:rPr>
                            <w:sz w:val="20"/>
                            <w:szCs w:val="20"/>
                            <w:rPrChange w:id="2637" w:author="root" w:date="2016-09-02T13:55:00Z">
                              <w:rPr>
                                <w:i/>
                                <w:iCs/>
                              </w:rPr>
                            </w:rPrChange>
                          </w:rPr>
                          <w:fldChar w:fldCharType="separate"/>
                        </w:r>
                        <w:ins w:id="2638" w:author="root" w:date="2016-09-08T18:43:00Z">
                          <w:r w:rsidR="00E516AC">
                            <w:rPr>
                              <w:noProof/>
                              <w:sz w:val="20"/>
                              <w:szCs w:val="20"/>
                            </w:rPr>
                            <w:t>28</w:t>
                          </w:r>
                        </w:ins>
                        <w:ins w:id="2639" w:author="root" w:date="2016-09-02T13:54:00Z">
                          <w:r w:rsidRPr="0005123D">
                            <w:rPr>
                              <w:sz w:val="20"/>
                              <w:szCs w:val="20"/>
                              <w:rPrChange w:id="2640" w:author="root" w:date="2016-09-02T13:55:00Z">
                                <w:rPr>
                                  <w:i/>
                                  <w:iCs/>
                                </w:rPr>
                              </w:rPrChange>
                            </w:rPr>
                            <w:fldChar w:fldCharType="end"/>
                          </w:r>
                          <w:r w:rsidRPr="0005123D">
                            <w:rPr>
                              <w:sz w:val="20"/>
                              <w:szCs w:val="20"/>
                              <w:rPrChange w:id="2641" w:author="root" w:date="2016-09-02T13:55:00Z">
                                <w:rPr>
                                  <w:i/>
                                  <w:iCs/>
                                </w:rPr>
                              </w:rPrChange>
                            </w:rPr>
                            <w:t xml:space="preserve"> - Cubos utilizados en la fase de programación.</w:t>
                          </w:r>
                          <w:r w:rsidRPr="0005123D">
                            <w:rPr>
                              <w:sz w:val="20"/>
                              <w:szCs w:val="20"/>
                              <w:rPrChange w:id="2642" w:author="root" w:date="2016-09-02T13:55:00Z">
                                <w:rPr>
                                  <w:i/>
                                  <w:iCs/>
                                </w:rPr>
                              </w:rPrChange>
                            </w:rPr>
                            <w:br/>
                            <w:t>Fuente: Propia.</w:t>
                          </w:r>
                        </w:ins>
                        <w:bookmarkEnd w:id="2632"/>
                      </w:p>
                    </w:txbxContent>
                  </v:textbox>
                  <w10:wrap type="tight"/>
                </v:shape>
              </w:pict>
            </mc:Fallback>
          </mc:AlternateContent>
        </w:r>
      </w:ins>
      <w:ins w:id="2643" w:author="root" w:date="2016-09-02T13:43:00Z">
        <w:r w:rsidR="00B9405D">
          <w:rPr>
            <w:rFonts w:ascii="Palatino Linotype" w:hAnsi="Palatino Linotype"/>
            <w:noProof/>
            <w:lang w:eastAsia="es-ES"/>
          </w:rPr>
          <w:drawing>
            <wp:anchor distT="0" distB="0" distL="114300" distR="114300" simplePos="0" relativeHeight="251726848" behindDoc="1" locked="0" layoutInCell="1" allowOverlap="1" wp14:anchorId="67830DCD" wp14:editId="068293A6">
              <wp:simplePos x="0" y="0"/>
              <wp:positionH relativeFrom="column">
                <wp:posOffset>-13335</wp:posOffset>
              </wp:positionH>
              <wp:positionV relativeFrom="paragraph">
                <wp:posOffset>-4445</wp:posOffset>
              </wp:positionV>
              <wp:extent cx="5695950" cy="3303270"/>
              <wp:effectExtent l="0" t="0" r="0" b="0"/>
              <wp:wrapTight wrapText="bothSides">
                <wp:wrapPolygon edited="0">
                  <wp:start x="0" y="0"/>
                  <wp:lineTo x="0" y="21426"/>
                  <wp:lineTo x="21528" y="21426"/>
                  <wp:lineTo x="21528" y="0"/>
                  <wp:lineTo x="0" y="0"/>
                </wp:wrapPolygon>
              </wp:wrapTight>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os.JPG"/>
                      <pic:cNvPicPr/>
                    </pic:nvPicPr>
                    <pic:blipFill>
                      <a:blip r:embed="rId47">
                        <a:extLst>
                          <a:ext uri="{28A0092B-C50C-407E-A947-70E740481C1C}">
                            <a14:useLocalDpi xmlns:a14="http://schemas.microsoft.com/office/drawing/2010/main" val="0"/>
                          </a:ext>
                        </a:extLst>
                      </a:blip>
                      <a:stretch>
                        <a:fillRect/>
                      </a:stretch>
                    </pic:blipFill>
                    <pic:spPr>
                      <a:xfrm>
                        <a:off x="0" y="0"/>
                        <a:ext cx="5695950" cy="3303270"/>
                      </a:xfrm>
                      <a:prstGeom prst="rect">
                        <a:avLst/>
                      </a:prstGeom>
                    </pic:spPr>
                  </pic:pic>
                </a:graphicData>
              </a:graphic>
              <wp14:sizeRelH relativeFrom="page">
                <wp14:pctWidth>0</wp14:pctWidth>
              </wp14:sizeRelH>
              <wp14:sizeRelV relativeFrom="page">
                <wp14:pctHeight>0</wp14:pctHeight>
              </wp14:sizeRelV>
            </wp:anchor>
          </w:drawing>
        </w:r>
      </w:ins>
      <w:ins w:id="2644" w:author="root" w:date="2016-09-02T13:44:00Z">
        <w:r w:rsidR="00B9405D">
          <w:rPr>
            <w:rFonts w:ascii="Palatino Linotype" w:hAnsi="Palatino Linotype"/>
          </w:rPr>
          <w:t xml:space="preserve">Una vez terminada la programación se pasó a la fase de modelar y cargar los objetos </w:t>
        </w:r>
      </w:ins>
      <w:ins w:id="2645" w:author="root" w:date="2016-09-02T13:45:00Z">
        <w:r w:rsidR="00B9405D">
          <w:rPr>
            <w:rFonts w:ascii="Palatino Linotype" w:hAnsi="Palatino Linotype"/>
          </w:rPr>
          <w:t>utilizados finalmente. Para ello se modeló y texturizó una trampilla y un barril.</w:t>
        </w:r>
      </w:ins>
    </w:p>
    <w:p w14:paraId="3CE7C833" w14:textId="77777777" w:rsidR="007201F6" w:rsidRDefault="007201F6" w:rsidP="007201F6">
      <w:pPr>
        <w:keepNext/>
        <w:spacing w:line="360" w:lineRule="auto"/>
        <w:ind w:firstLine="340"/>
        <w:jc w:val="both"/>
        <w:rPr>
          <w:ins w:id="2646" w:author="root" w:date="2016-09-02T13:57:00Z"/>
        </w:rPr>
      </w:pPr>
      <w:ins w:id="2647" w:author="root" w:date="2016-09-02T13:57:00Z">
        <w:r>
          <w:rPr>
            <w:rFonts w:ascii="Palatino Linotype" w:hAnsi="Palatino Linotype"/>
            <w:noProof/>
            <w:sz w:val="20"/>
            <w:szCs w:val="20"/>
            <w:lang w:eastAsia="es-ES"/>
          </w:rPr>
          <w:lastRenderedPageBreak/>
          <w:drawing>
            <wp:inline distT="0" distB="0" distL="0" distR="0" wp14:anchorId="4DAB45BD" wp14:editId="32C2CD17">
              <wp:extent cx="5613415" cy="3257550"/>
              <wp:effectExtent l="0" t="0" r="6350" b="0"/>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JPG"/>
                      <pic:cNvPicPr/>
                    </pic:nvPicPr>
                    <pic:blipFill>
                      <a:blip r:embed="rId48">
                        <a:extLst>
                          <a:ext uri="{28A0092B-C50C-407E-A947-70E740481C1C}">
                            <a14:useLocalDpi xmlns:a14="http://schemas.microsoft.com/office/drawing/2010/main" val="0"/>
                          </a:ext>
                        </a:extLst>
                      </a:blip>
                      <a:stretch>
                        <a:fillRect/>
                      </a:stretch>
                    </pic:blipFill>
                    <pic:spPr>
                      <a:xfrm>
                        <a:off x="0" y="0"/>
                        <a:ext cx="5613415" cy="3257550"/>
                      </a:xfrm>
                      <a:prstGeom prst="rect">
                        <a:avLst/>
                      </a:prstGeom>
                    </pic:spPr>
                  </pic:pic>
                </a:graphicData>
              </a:graphic>
            </wp:inline>
          </w:drawing>
        </w:r>
      </w:ins>
    </w:p>
    <w:p w14:paraId="2FA04F3E" w14:textId="7C5FD5D9" w:rsidR="00B9405D" w:rsidRPr="007201F6" w:rsidRDefault="007201F6">
      <w:pPr>
        <w:pStyle w:val="Epgrafe"/>
        <w:jc w:val="center"/>
        <w:rPr>
          <w:ins w:id="2648" w:author="root" w:date="2016-09-02T13:35:00Z"/>
          <w:sz w:val="20"/>
          <w:szCs w:val="20"/>
          <w:rPrChange w:id="2649" w:author="root" w:date="2016-09-02T13:57:00Z">
            <w:rPr>
              <w:ins w:id="2650" w:author="root" w:date="2016-09-02T13:35:00Z"/>
              <w:rFonts w:ascii="Palatino Linotype" w:hAnsi="Palatino Linotype"/>
            </w:rPr>
          </w:rPrChange>
        </w:rPr>
        <w:pPrChange w:id="2651" w:author="root" w:date="2016-09-02T13:57:00Z">
          <w:pPr/>
        </w:pPrChange>
      </w:pPr>
      <w:bookmarkStart w:id="2652" w:name="_Toc461038832"/>
      <w:ins w:id="2653" w:author="root" w:date="2016-09-02T13:57:00Z">
        <w:r w:rsidRPr="007201F6">
          <w:rPr>
            <w:sz w:val="20"/>
            <w:szCs w:val="20"/>
            <w:rPrChange w:id="2654" w:author="root" w:date="2016-09-02T13:57:00Z">
              <w:rPr>
                <w:i/>
                <w:iCs/>
              </w:rPr>
            </w:rPrChange>
          </w:rPr>
          <w:t xml:space="preserve">Figura </w:t>
        </w:r>
        <w:r w:rsidRPr="007201F6">
          <w:rPr>
            <w:sz w:val="20"/>
            <w:szCs w:val="20"/>
            <w:rPrChange w:id="2655" w:author="root" w:date="2016-09-02T13:57:00Z">
              <w:rPr>
                <w:i/>
                <w:iCs/>
              </w:rPr>
            </w:rPrChange>
          </w:rPr>
          <w:fldChar w:fldCharType="begin"/>
        </w:r>
        <w:r w:rsidRPr="007201F6">
          <w:rPr>
            <w:sz w:val="20"/>
            <w:szCs w:val="20"/>
            <w:rPrChange w:id="2656" w:author="root" w:date="2016-09-02T13:57:00Z">
              <w:rPr>
                <w:i/>
                <w:iCs/>
              </w:rPr>
            </w:rPrChange>
          </w:rPr>
          <w:instrText xml:space="preserve"> SEQ Figura \* ARABIC </w:instrText>
        </w:r>
      </w:ins>
      <w:r w:rsidRPr="007201F6">
        <w:rPr>
          <w:sz w:val="20"/>
          <w:szCs w:val="20"/>
          <w:rPrChange w:id="2657" w:author="root" w:date="2016-09-02T13:57:00Z">
            <w:rPr>
              <w:i/>
              <w:iCs/>
            </w:rPr>
          </w:rPrChange>
        </w:rPr>
        <w:fldChar w:fldCharType="separate"/>
      </w:r>
      <w:ins w:id="2658" w:author="root" w:date="2016-09-08T18:43:00Z">
        <w:r w:rsidR="00E516AC">
          <w:rPr>
            <w:noProof/>
            <w:sz w:val="20"/>
            <w:szCs w:val="20"/>
          </w:rPr>
          <w:t>29</w:t>
        </w:r>
      </w:ins>
      <w:ins w:id="2659" w:author="root" w:date="2016-09-02T13:57:00Z">
        <w:r w:rsidRPr="007201F6">
          <w:rPr>
            <w:sz w:val="20"/>
            <w:szCs w:val="20"/>
            <w:rPrChange w:id="2660" w:author="root" w:date="2016-09-02T13:57:00Z">
              <w:rPr>
                <w:i/>
                <w:iCs/>
              </w:rPr>
            </w:rPrChange>
          </w:rPr>
          <w:fldChar w:fldCharType="end"/>
        </w:r>
        <w:r w:rsidRPr="007201F6">
          <w:rPr>
            <w:sz w:val="20"/>
            <w:szCs w:val="20"/>
            <w:rPrChange w:id="2661" w:author="root" w:date="2016-09-02T13:57:00Z">
              <w:rPr>
                <w:i/>
                <w:iCs/>
              </w:rPr>
            </w:rPrChange>
          </w:rPr>
          <w:t xml:space="preserve"> - Minijuego de los barriles implementado.</w:t>
        </w:r>
        <w:r w:rsidRPr="007201F6">
          <w:rPr>
            <w:sz w:val="20"/>
            <w:szCs w:val="20"/>
            <w:rPrChange w:id="2662" w:author="root" w:date="2016-09-02T13:57:00Z">
              <w:rPr>
                <w:i/>
                <w:iCs/>
              </w:rPr>
            </w:rPrChange>
          </w:rPr>
          <w:br/>
          <w:t>Fuente: Propia.</w:t>
        </w:r>
      </w:ins>
      <w:bookmarkEnd w:id="2652"/>
    </w:p>
    <w:p w14:paraId="1B10147E" w14:textId="00D4538D" w:rsidR="00DC234E" w:rsidRDefault="00DC234E">
      <w:pPr>
        <w:pStyle w:val="Ttulo1"/>
        <w:numPr>
          <w:ilvl w:val="0"/>
          <w:numId w:val="0"/>
        </w:numPr>
        <w:ind w:left="432" w:hanging="432"/>
        <w:pPrChange w:id="2663" w:author="root" w:date="2016-09-02T13:35:00Z">
          <w:pPr/>
        </w:pPrChange>
      </w:pPr>
      <w:r>
        <w:br w:type="page"/>
      </w:r>
    </w:p>
    <w:p w14:paraId="52EED308" w14:textId="77777777" w:rsidR="00DC234E" w:rsidRDefault="00DC234E" w:rsidP="00DC234E">
      <w:pPr>
        <w:pStyle w:val="Ttulo1"/>
      </w:pPr>
      <w:bookmarkStart w:id="2664" w:name="_Toc461122699"/>
      <w:r>
        <w:lastRenderedPageBreak/>
        <w:t>Trabajo futuro</w:t>
      </w:r>
      <w:bookmarkEnd w:id="2664"/>
    </w:p>
    <w:p w14:paraId="2F22A8A8" w14:textId="77777777" w:rsidR="00DE6232" w:rsidRPr="00DE6232" w:rsidRDefault="00DE6232" w:rsidP="00DE6232">
      <w:pPr>
        <w:spacing w:line="360" w:lineRule="auto"/>
        <w:ind w:firstLine="340"/>
        <w:jc w:val="both"/>
        <w:rPr>
          <w:rFonts w:ascii="Palatino Linotype" w:hAnsi="Palatino Linotype"/>
        </w:rPr>
      </w:pPr>
      <w:r w:rsidRPr="00DE6232">
        <w:rPr>
          <w:rFonts w:ascii="Palatino Linotype" w:hAnsi="Palatino Linotype"/>
        </w:rPr>
        <w:t>Lo realizado en este Trabajo de Fin de Grado no es más que un prototipo de lo que podría llegar a ser una nueva manera de jugar. Por lo tanto se pretende mostrar la idea pero dejando claro que el trabajo entregado no muestra todo el potencial que tendría una versión final ya que se requeriría  mucho más tiempo para su realización además de un equipo más amplio.</w:t>
      </w:r>
    </w:p>
    <w:p w14:paraId="5FAD0B32" w14:textId="77777777" w:rsidR="00DE6232" w:rsidRPr="00DE6232" w:rsidRDefault="00DE6232" w:rsidP="00DE6232">
      <w:pPr>
        <w:spacing w:line="360" w:lineRule="auto"/>
        <w:ind w:firstLine="340"/>
        <w:jc w:val="both"/>
        <w:rPr>
          <w:rFonts w:ascii="Palatino Linotype" w:hAnsi="Palatino Linotype"/>
        </w:rPr>
      </w:pPr>
      <w:r w:rsidRPr="00DE6232">
        <w:rPr>
          <w:rFonts w:ascii="Palatino Linotype" w:hAnsi="Palatino Linotype"/>
        </w:rPr>
        <w:t>Echemos entonces una vista al futuro y a lo que se podría realizar con los recursos suficientes.</w:t>
      </w:r>
    </w:p>
    <w:p w14:paraId="0C937906" w14:textId="77777777" w:rsidR="00F64226" w:rsidRPr="00F64226" w:rsidRDefault="00DE6232" w:rsidP="00F64226">
      <w:pPr>
        <w:pStyle w:val="Ttulo2"/>
      </w:pPr>
      <w:bookmarkStart w:id="2665" w:name="_Toc461122700"/>
      <w:r>
        <w:t>Mejoras</w:t>
      </w:r>
      <w:bookmarkEnd w:id="2665"/>
    </w:p>
    <w:p w14:paraId="10969853" w14:textId="77777777" w:rsidR="00F64226" w:rsidRDefault="00F64226" w:rsidP="00DE6232">
      <w:pPr>
        <w:spacing w:line="360" w:lineRule="auto"/>
        <w:ind w:firstLine="340"/>
        <w:jc w:val="both"/>
        <w:rPr>
          <w:rFonts w:ascii="Palatino Linotype" w:hAnsi="Palatino Linotype"/>
        </w:rPr>
      </w:pPr>
      <w:r>
        <w:rPr>
          <w:rFonts w:ascii="Palatino Linotype" w:hAnsi="Palatino Linotype"/>
        </w:rPr>
        <w:t xml:space="preserve">Para que el jugador tenga ganas de seguir usando el juego es necesario desarrollar una serie de puntos para engancharlo y hacer que quiera seguir usando el sistema. </w:t>
      </w:r>
    </w:p>
    <w:p w14:paraId="7C5E6404" w14:textId="77777777" w:rsidR="00F64226" w:rsidRPr="00F64226" w:rsidRDefault="00F64226" w:rsidP="00F64226">
      <w:pPr>
        <w:pStyle w:val="Ttulo3"/>
      </w:pPr>
      <w:bookmarkStart w:id="2666" w:name="_Toc461122701"/>
      <w:r>
        <w:t>Historia</w:t>
      </w:r>
      <w:bookmarkEnd w:id="2666"/>
    </w:p>
    <w:p w14:paraId="4C2FF2AD" w14:textId="77777777" w:rsidR="00F64226" w:rsidRPr="00F64226" w:rsidRDefault="00F64226" w:rsidP="00F64226">
      <w:pPr>
        <w:spacing w:line="360" w:lineRule="auto"/>
        <w:ind w:firstLine="340"/>
        <w:jc w:val="both"/>
        <w:rPr>
          <w:rFonts w:ascii="Palatino Linotype" w:hAnsi="Palatino Linotype"/>
        </w:rPr>
      </w:pPr>
      <w:r w:rsidRPr="00F64226">
        <w:rPr>
          <w:rFonts w:ascii="Palatino Linotype" w:hAnsi="Palatino Linotype"/>
        </w:rPr>
        <w:t>Uno de estos punto</w:t>
      </w:r>
      <w:r>
        <w:rPr>
          <w:rFonts w:ascii="Palatino Linotype" w:hAnsi="Palatino Linotype"/>
        </w:rPr>
        <w:t>s</w:t>
      </w:r>
      <w:r w:rsidRPr="00F64226">
        <w:rPr>
          <w:rFonts w:ascii="Palatino Linotype" w:hAnsi="Palatino Linotype"/>
        </w:rPr>
        <w:t xml:space="preserve"> sería el desarrollo de una historia.</w:t>
      </w:r>
      <w:r w:rsidR="00363665">
        <w:rPr>
          <w:rFonts w:ascii="Palatino Linotype" w:hAnsi="Palatino Linotype"/>
        </w:rPr>
        <w:t xml:space="preserve"> En el prototipo simplemente se enseña un minijuego para mostrar las capacidades de jugabilidad, sin embargo se podría añadir una historia detrás para formar un juego completo y no a simples minijuegos separados entre sí.</w:t>
      </w:r>
    </w:p>
    <w:p w14:paraId="667DAF30" w14:textId="77777777" w:rsidR="00F64226" w:rsidRDefault="00F64226" w:rsidP="00F64226">
      <w:pPr>
        <w:pStyle w:val="Ttulo3"/>
      </w:pPr>
      <w:bookmarkStart w:id="2667" w:name="_Toc461122702"/>
      <w:r>
        <w:t>Rejugabilidad</w:t>
      </w:r>
      <w:bookmarkEnd w:id="2667"/>
    </w:p>
    <w:p w14:paraId="7EB6A431" w14:textId="77777777" w:rsidR="00F64226" w:rsidRDefault="00F64226" w:rsidP="00F64226">
      <w:pPr>
        <w:spacing w:line="360" w:lineRule="auto"/>
        <w:ind w:firstLine="340"/>
        <w:jc w:val="both"/>
        <w:rPr>
          <w:rFonts w:ascii="Palatino Linotype" w:hAnsi="Palatino Linotype"/>
        </w:rPr>
      </w:pPr>
      <w:r>
        <w:rPr>
          <w:rFonts w:ascii="Palatino Linotype" w:hAnsi="Palatino Linotype"/>
        </w:rPr>
        <w:t xml:space="preserve">Hay que tener en cuenta que tenemos dos proyectos distintos entre manos. Uno es el robot como plataforma de juego y otro el juego en sí mismo. Por lo tanto sería posible que, usando el mismo robot, el juego fuese diferente y por lo tanto en vez de mostrar por pantalla unos gráficos mostrasen otros diferentes con una finalidad distinta. </w:t>
      </w:r>
    </w:p>
    <w:p w14:paraId="3FC5F140" w14:textId="005C8D59" w:rsidR="00F64226" w:rsidRDefault="00F64226" w:rsidP="00F64226">
      <w:pPr>
        <w:spacing w:line="360" w:lineRule="auto"/>
        <w:ind w:firstLine="340"/>
        <w:jc w:val="both"/>
        <w:rPr>
          <w:ins w:id="2668" w:author="root" w:date="2016-09-02T12:33:00Z"/>
          <w:rFonts w:ascii="Palatino Linotype" w:hAnsi="Palatino Linotype"/>
        </w:rPr>
      </w:pPr>
      <w:r>
        <w:rPr>
          <w:rFonts w:ascii="Palatino Linotype" w:hAnsi="Palatino Linotype"/>
        </w:rPr>
        <w:t>Ahora mismo como juego se tiene simplemente la visualización y control de un personaje femenino</w:t>
      </w:r>
      <w:ins w:id="2669" w:author="root" w:date="2016-09-02T12:29:00Z">
        <w:r w:rsidR="00F77C32">
          <w:rPr>
            <w:rFonts w:ascii="Palatino Linotype" w:hAnsi="Palatino Linotype"/>
          </w:rPr>
          <w:t xml:space="preserve"> además de una compuerta colocada mediante un marcador de RA la cual lanza barriles hacia el personaje cuando es detectada</w:t>
        </w:r>
      </w:ins>
      <w:r>
        <w:rPr>
          <w:rFonts w:ascii="Palatino Linotype" w:hAnsi="Palatino Linotype"/>
        </w:rPr>
        <w:t xml:space="preserve">. Sin embargo se podría </w:t>
      </w:r>
      <w:r w:rsidR="00363665">
        <w:rPr>
          <w:rFonts w:ascii="Palatino Linotype" w:hAnsi="Palatino Linotype"/>
        </w:rPr>
        <w:t>visualizar</w:t>
      </w:r>
      <w:r>
        <w:rPr>
          <w:rFonts w:ascii="Palatino Linotype" w:hAnsi="Palatino Linotype"/>
        </w:rPr>
        <w:t xml:space="preserve"> un coche</w:t>
      </w:r>
      <w:r w:rsidR="00363665">
        <w:rPr>
          <w:rFonts w:ascii="Palatino Linotype" w:hAnsi="Palatino Linotype"/>
        </w:rPr>
        <w:t xml:space="preserve"> controlado por nosotros además de los controlado</w:t>
      </w:r>
      <w:r w:rsidR="005B0DF4">
        <w:rPr>
          <w:rFonts w:ascii="Palatino Linotype" w:hAnsi="Palatino Linotype"/>
        </w:rPr>
        <w:t>s por la IA y hacer una carrea o crear un RPG con eventos aleatorios y gestión de recursos.</w:t>
      </w:r>
    </w:p>
    <w:p w14:paraId="18F1D8F7" w14:textId="4BA58B42" w:rsidR="00F77C32" w:rsidRDefault="00F77C32">
      <w:pPr>
        <w:pStyle w:val="Ttulo3"/>
        <w:rPr>
          <w:ins w:id="2670" w:author="root" w:date="2016-09-02T12:35:00Z"/>
        </w:rPr>
        <w:pPrChange w:id="2671" w:author="root" w:date="2016-09-02T12:35:00Z">
          <w:pPr>
            <w:spacing w:line="360" w:lineRule="auto"/>
            <w:ind w:firstLine="340"/>
            <w:jc w:val="both"/>
          </w:pPr>
        </w:pPrChange>
      </w:pPr>
      <w:bookmarkStart w:id="2672" w:name="_Toc461122703"/>
      <w:commentRangeStart w:id="2673"/>
      <w:ins w:id="2674" w:author="root" w:date="2016-09-02T12:35:00Z">
        <w:r>
          <w:lastRenderedPageBreak/>
          <w:t>Chasis de 4 rueda</w:t>
        </w:r>
      </w:ins>
      <w:ins w:id="2675" w:author="root" w:date="2016-09-02T12:36:00Z">
        <w:r>
          <w:t>s</w:t>
        </w:r>
      </w:ins>
      <w:commentRangeEnd w:id="2673"/>
      <w:ins w:id="2676" w:author="root" w:date="2016-09-02T12:40:00Z">
        <w:r w:rsidR="00A56512">
          <w:rPr>
            <w:rStyle w:val="Refdecomentario"/>
            <w:rFonts w:asciiTheme="minorHAnsi" w:eastAsiaTheme="minorHAnsi" w:hAnsiTheme="minorHAnsi" w:cstheme="minorBidi"/>
            <w:color w:val="auto"/>
          </w:rPr>
          <w:commentReference w:id="2673"/>
        </w:r>
      </w:ins>
      <w:bookmarkEnd w:id="2672"/>
    </w:p>
    <w:p w14:paraId="4FEC1112" w14:textId="6B9F4FF5" w:rsidR="00F77C32" w:rsidRPr="00F77C32" w:rsidRDefault="00F77C32" w:rsidP="00F77C32">
      <w:pPr>
        <w:spacing w:line="360" w:lineRule="auto"/>
        <w:ind w:firstLine="340"/>
        <w:jc w:val="both"/>
        <w:rPr>
          <w:rFonts w:ascii="Palatino Linotype" w:hAnsi="Palatino Linotype"/>
          <w:rPrChange w:id="2677" w:author="root" w:date="2016-09-02T12:35:00Z">
            <w:rPr/>
          </w:rPrChange>
        </w:rPr>
      </w:pPr>
      <w:ins w:id="2678" w:author="root" w:date="2016-09-02T12:36:00Z">
        <w:r>
          <w:rPr>
            <w:rFonts w:ascii="Palatino Linotype" w:hAnsi="Palatino Linotype"/>
          </w:rPr>
          <w:t xml:space="preserve">Actualmente el chasis del robot dispone de 2 ruedas traseras motorizadas y una “rueda loca” delantera que ayuda a mantener el equilibrio y girar. Una vez finalizado el proyecto se ha comprobado que esta rueda hace ladearse al robot y no le permite ir recto. </w:t>
        </w:r>
      </w:ins>
      <w:ins w:id="2679" w:author="root" w:date="2016-09-02T12:37:00Z">
        <w:r>
          <w:rPr>
            <w:rFonts w:ascii="Palatino Linotype" w:hAnsi="Palatino Linotype"/>
          </w:rPr>
          <w:t xml:space="preserve">Este efecto se acentúa si se disminuye la velocidad de las ruedas traseras ya que no tienen la suficiente potencia para poner la “rueda loca” recta lo que deriva en que cuando se pretende ir recto el robot gira hacia el </w:t>
        </w:r>
      </w:ins>
      <w:ins w:id="2680" w:author="root" w:date="2016-09-02T12:38:00Z">
        <w:r>
          <w:rPr>
            <w:rFonts w:ascii="Palatino Linotype" w:hAnsi="Palatino Linotype"/>
          </w:rPr>
          <w:t xml:space="preserve">último lado girado. Esto se podría solucionar sustituyendo el chasis por uno en el que se puedan colocar </w:t>
        </w:r>
      </w:ins>
      <w:ins w:id="2681" w:author="root" w:date="2016-09-02T12:39:00Z">
        <w:r>
          <w:rPr>
            <w:rFonts w:ascii="Palatino Linotype" w:hAnsi="Palatino Linotype"/>
          </w:rPr>
          <w:t xml:space="preserve">4 ruedas dos a cada lado. De esta manera se podría disminuir la velocidad del robot todo lo deseado para permitir un mayor control en el momento de los juegos </w:t>
        </w:r>
        <w:r w:rsidR="00A56512">
          <w:rPr>
            <w:rFonts w:ascii="Palatino Linotype" w:hAnsi="Palatino Linotype"/>
          </w:rPr>
          <w:t>sin ningún tipo de problema de este tipo.</w:t>
        </w:r>
      </w:ins>
    </w:p>
    <w:p w14:paraId="27C4EB0F" w14:textId="77777777" w:rsidR="00F64226" w:rsidRDefault="00F64226" w:rsidP="00F64226">
      <w:pPr>
        <w:pStyle w:val="Ttulo3"/>
      </w:pPr>
      <w:bookmarkStart w:id="2682" w:name="_Toc461122704"/>
      <w:r>
        <w:t>Mayor control del entorno</w:t>
      </w:r>
      <w:bookmarkEnd w:id="2682"/>
    </w:p>
    <w:p w14:paraId="487A6AE0" w14:textId="77777777" w:rsidR="005B0DF4" w:rsidRDefault="005B0DF4" w:rsidP="005B0DF4">
      <w:pPr>
        <w:spacing w:line="360" w:lineRule="auto"/>
        <w:ind w:firstLine="340"/>
        <w:jc w:val="both"/>
        <w:rPr>
          <w:rFonts w:ascii="Palatino Linotype" w:hAnsi="Palatino Linotype"/>
        </w:rPr>
      </w:pPr>
      <w:r>
        <w:rPr>
          <w:rFonts w:ascii="Palatino Linotype" w:hAnsi="Palatino Linotype"/>
        </w:rPr>
        <w:t>Está claro que para poder tener más opciones a la hora de desarrollar un juego es necesario tener un mayor control del entorno. Tanto para situar decorado del escenario, npcs o limitar el paso al jugador por ciertas zonas.</w:t>
      </w:r>
    </w:p>
    <w:p w14:paraId="1B62F7B5" w14:textId="79A73637" w:rsidR="005B0DF4" w:rsidRPr="005B0DF4" w:rsidRDefault="005B0DF4" w:rsidP="005B0DF4">
      <w:pPr>
        <w:spacing w:line="360" w:lineRule="auto"/>
        <w:ind w:firstLine="340"/>
        <w:jc w:val="both"/>
        <w:rPr>
          <w:rFonts w:ascii="Palatino Linotype" w:hAnsi="Palatino Linotype"/>
        </w:rPr>
      </w:pPr>
      <w:r>
        <w:rPr>
          <w:rFonts w:ascii="Palatino Linotype" w:hAnsi="Palatino Linotype"/>
        </w:rPr>
        <w:t>Para conseguir un control del entorno adecuado sería necesario avanzar en el tema de visión por computador y detección de esquinas. Pudiendo distinguir las paredes del suelo se podría por ejemplo crear un r</w:t>
      </w:r>
      <w:r w:rsidR="00055319">
        <w:rPr>
          <w:rFonts w:ascii="Palatino Linotype" w:hAnsi="Palatino Linotype"/>
        </w:rPr>
        <w:t>í</w:t>
      </w:r>
      <w:r>
        <w:rPr>
          <w:rFonts w:ascii="Palatino Linotype" w:hAnsi="Palatino Linotype"/>
        </w:rPr>
        <w:t>o solo en el suelo o añadir decoración en las paredes que sumerjan más al usuario en el juego.</w:t>
      </w:r>
    </w:p>
    <w:p w14:paraId="3EC5968C" w14:textId="77777777" w:rsidR="00DE6232" w:rsidRDefault="00D4758E" w:rsidP="00DE6232">
      <w:pPr>
        <w:pStyle w:val="Ttulo2"/>
      </w:pPr>
      <w:bookmarkStart w:id="2683" w:name="_Toc461122705"/>
      <w:r>
        <w:t>Control de acceso</w:t>
      </w:r>
      <w:bookmarkEnd w:id="2683"/>
    </w:p>
    <w:p w14:paraId="3D2D50C0" w14:textId="1036C8D5" w:rsidR="00F64226" w:rsidRPr="00F77C32" w:rsidRDefault="00EE34C5">
      <w:pPr>
        <w:spacing w:line="360" w:lineRule="auto"/>
        <w:ind w:firstLine="340"/>
        <w:jc w:val="both"/>
        <w:rPr>
          <w:rFonts w:ascii="Palatino Linotype" w:hAnsi="Palatino Linotype"/>
          <w:rPrChange w:id="2684" w:author="root" w:date="2016-09-02T12:31:00Z">
            <w:rPr/>
          </w:rPrChange>
        </w:rPr>
        <w:pPrChange w:id="2685" w:author="root" w:date="2016-09-02T12:32:00Z">
          <w:pPr/>
        </w:pPrChange>
      </w:pPr>
      <w:r w:rsidRPr="00F77C32">
        <w:rPr>
          <w:rFonts w:ascii="Palatino Linotype" w:hAnsi="Palatino Linotype"/>
          <w:rPrChange w:id="2686" w:author="root" w:date="2016-09-02T12:31:00Z">
            <w:rPr/>
          </w:rPrChange>
        </w:rPr>
        <w:t>Debido a que se controla un robot y que este control no se puede dar al mismo tiempo por dos usuarios distintos sería necesario establecer un sistema de seguridad el cual otorgue el control del robot al primer usuario que se conecte siempre y cuando no haya un usuario ya conectado.</w:t>
      </w:r>
      <w:ins w:id="2687" w:author="Mireia Sempere" w:date="2016-08-31T20:36:00Z">
        <w:r w:rsidR="00055319" w:rsidRPr="00F77C32">
          <w:rPr>
            <w:rFonts w:ascii="Palatino Linotype" w:hAnsi="Palatino Linotype"/>
            <w:rPrChange w:id="2688" w:author="root" w:date="2016-09-02T12:31:00Z">
              <w:rPr/>
            </w:rPrChange>
          </w:rPr>
          <w:t xml:space="preserve"> </w:t>
        </w:r>
      </w:ins>
    </w:p>
    <w:p w14:paraId="0E7FB211" w14:textId="77777777" w:rsidR="00EE34C5" w:rsidRPr="00F77C32" w:rsidRDefault="00EE34C5">
      <w:pPr>
        <w:spacing w:line="360" w:lineRule="auto"/>
        <w:ind w:firstLine="340"/>
        <w:jc w:val="both"/>
        <w:rPr>
          <w:rFonts w:ascii="Palatino Linotype" w:hAnsi="Palatino Linotype"/>
          <w:rPrChange w:id="2689" w:author="root" w:date="2016-09-02T12:31:00Z">
            <w:rPr/>
          </w:rPrChange>
        </w:rPr>
        <w:pPrChange w:id="2690" w:author="root" w:date="2016-09-02T12:32:00Z">
          <w:pPr/>
        </w:pPrChange>
      </w:pPr>
      <w:r w:rsidRPr="00F77C32">
        <w:rPr>
          <w:rFonts w:ascii="Palatino Linotype" w:hAnsi="Palatino Linotype"/>
          <w:rPrChange w:id="2691" w:author="root" w:date="2016-09-02T12:31:00Z">
            <w:rPr/>
          </w:rPrChange>
        </w:rPr>
        <w:t>Dicho sistema podría implementarse mediante sesiones de html5 ya que las maneja el servidor. La sesión del usuario controlador quedaría registrada de tal manera que antes de enviar órdenes al robot se comprobaría que proceden de dicha sesión. Cuando se libere la sesión controladora el sistema le otorgará el control al siguiente usuario que se conecte.</w:t>
      </w:r>
    </w:p>
    <w:p w14:paraId="53DEE142" w14:textId="77777777" w:rsidR="00DE6232" w:rsidRPr="00DE6232" w:rsidRDefault="00DE6232" w:rsidP="00DE6232">
      <w:pPr>
        <w:pStyle w:val="Ttulo2"/>
      </w:pPr>
      <w:bookmarkStart w:id="2692" w:name="_Toc461122706"/>
      <w:r>
        <w:lastRenderedPageBreak/>
        <w:t>Multijugador</w:t>
      </w:r>
      <w:bookmarkEnd w:id="2692"/>
    </w:p>
    <w:p w14:paraId="28748BD3" w14:textId="77777777" w:rsidR="00E412B8" w:rsidRPr="00F77C32" w:rsidRDefault="00E412B8" w:rsidP="00E412B8">
      <w:pPr>
        <w:spacing w:line="360" w:lineRule="auto"/>
        <w:ind w:firstLine="340"/>
        <w:jc w:val="both"/>
        <w:rPr>
          <w:rFonts w:ascii="Palatino Linotype" w:hAnsi="Palatino Linotype"/>
          <w:rPrChange w:id="2693" w:author="root" w:date="2016-09-02T12:32:00Z">
            <w:rPr/>
          </w:rPrChange>
        </w:rPr>
      </w:pPr>
      <w:r w:rsidRPr="00F77C32">
        <w:rPr>
          <w:rFonts w:ascii="Palatino Linotype" w:hAnsi="Palatino Linotype"/>
          <w:rPrChange w:id="2694" w:author="root" w:date="2016-09-02T12:32:00Z">
            <w:rPr/>
          </w:rPrChange>
        </w:rPr>
        <w:t>Sería posible establecer un sistema multijugador si se consiguiese que desde un robot se pudiese ver el personaje o gráficos generados por otro robot. Hay que tener en cuenta que actualmente los gráficos generados en WebGL son creados en el cliente, por lo tanto necesitaríamos establecer una manera de pasar el estado de los gráficos al servidor para que otros clientes pudiesen servirse de ellos y pintarlos en sus pantallas también.</w:t>
      </w:r>
    </w:p>
    <w:p w14:paraId="1A24F83E" w14:textId="77777777" w:rsidR="00DC234E" w:rsidRDefault="00E412B8" w:rsidP="00E412B8">
      <w:pPr>
        <w:spacing w:line="360" w:lineRule="auto"/>
        <w:ind w:firstLine="340"/>
        <w:jc w:val="both"/>
      </w:pPr>
      <w:r w:rsidRPr="00F77C32">
        <w:rPr>
          <w:rFonts w:ascii="Palatino Linotype" w:hAnsi="Palatino Linotype"/>
          <w:rPrChange w:id="2695" w:author="root" w:date="2016-09-02T12:32:00Z">
            <w:rPr/>
          </w:rPrChange>
        </w:rPr>
        <w:t xml:space="preserve">El establecer un sistema multijugador podría abrir el abanico de posibilidades y crear juegos multijugadores sociales o competitivos. Un ejemplo podría ser una habitación o entorno con varios robots controlados remotamente a distancia, por lo tanto en dicho entorno se podría establecer un juego del tipo </w:t>
      </w:r>
      <w:r w:rsidRPr="00F77C32">
        <w:rPr>
          <w:rFonts w:ascii="Palatino Linotype" w:hAnsi="Palatino Linotype"/>
          <w:i/>
          <w:rPrChange w:id="2696" w:author="root" w:date="2016-09-02T12:32:00Z">
            <w:rPr>
              <w:i/>
            </w:rPr>
          </w:rPrChange>
        </w:rPr>
        <w:t>second life</w:t>
      </w:r>
      <w:r w:rsidRPr="00F77C32">
        <w:rPr>
          <w:rFonts w:ascii="Palatino Linotype" w:hAnsi="Palatino Linotype"/>
          <w:rPrChange w:id="2697" w:author="root" w:date="2016-09-02T12:32:00Z">
            <w:rPr/>
          </w:rPrChange>
        </w:rPr>
        <w:t xml:space="preserve"> pero sabiendo que se está jugando en un entorno real o un juego competitivo en el que los jugadores fuesen siendo eliminados en un entorno preparado para el caso con barricadas o trincheras sabiendo el jugador en todo momento que eso que él está controlando está ocurriendo de verdad en algún punto del mundo y que se está conectado de esa manera con otros jugadores.</w:t>
      </w:r>
      <w:r w:rsidR="00DC234E">
        <w:br w:type="page"/>
      </w:r>
    </w:p>
    <w:p w14:paraId="17542D28" w14:textId="77777777" w:rsidR="00DC234E" w:rsidRDefault="00DC234E" w:rsidP="00DC234E">
      <w:pPr>
        <w:pStyle w:val="Ttulo1"/>
      </w:pPr>
      <w:bookmarkStart w:id="2698" w:name="_Toc461122707"/>
      <w:r>
        <w:lastRenderedPageBreak/>
        <w:t>Conclusiones y valoración personal</w:t>
      </w:r>
      <w:bookmarkEnd w:id="2698"/>
    </w:p>
    <w:p w14:paraId="135507B7" w14:textId="77777777" w:rsidR="00DC234E" w:rsidRDefault="00FF6EA2" w:rsidP="001B369D">
      <w:pPr>
        <w:spacing w:line="360" w:lineRule="auto"/>
        <w:ind w:firstLine="340"/>
        <w:jc w:val="both"/>
        <w:rPr>
          <w:rFonts w:ascii="Palatino Linotype" w:hAnsi="Palatino Linotype"/>
        </w:rPr>
      </w:pPr>
      <w:r>
        <w:rPr>
          <w:rFonts w:ascii="Palatino Linotype" w:hAnsi="Palatino Linotype"/>
        </w:rPr>
        <w:t>La realización general de este trabajo ha sido satisfactoria en cuanto a que se han conseguido completar todos los objetivos propuestos. Al finalizar el proyecto se dispone de un prototipo funcional de lo que podría ser un nuevo sistema de juego basado en realidad aumentada y un robot dirigido mediante una aplicación web. Todo ello se ha realizado y entregado en el tiempo correspondiente a la realización de este TFG por lo que ha rasgos generales se ha cumplido con lo propuesto desde un principio.</w:t>
      </w:r>
    </w:p>
    <w:p w14:paraId="4015A317" w14:textId="77777777" w:rsidR="00FF6EA2" w:rsidRDefault="00FF6EA2" w:rsidP="00FF6EA2">
      <w:pPr>
        <w:spacing w:line="360" w:lineRule="auto"/>
        <w:ind w:firstLine="340"/>
        <w:jc w:val="both"/>
        <w:rPr>
          <w:rFonts w:ascii="Palatino Linotype" w:hAnsi="Palatino Linotype"/>
        </w:rPr>
      </w:pPr>
      <w:r>
        <w:rPr>
          <w:rFonts w:ascii="Palatino Linotype" w:hAnsi="Palatino Linotype"/>
        </w:rPr>
        <w:t>El robot se realizó en un tiempo menor al esperado y no surgieron muchas complicaciones en cuanto a su montaje y desarrollo corresponden. Respecto a este punto lo que más tiempo consumió fue la realización del código y su implementación con la aplicación en general.</w:t>
      </w:r>
    </w:p>
    <w:p w14:paraId="191E7842" w14:textId="77777777" w:rsidR="00FF6EA2" w:rsidRDefault="00FF6EA2" w:rsidP="00FF6EA2">
      <w:pPr>
        <w:spacing w:line="360" w:lineRule="auto"/>
        <w:ind w:firstLine="340"/>
        <w:jc w:val="both"/>
        <w:rPr>
          <w:rFonts w:ascii="Palatino Linotype" w:hAnsi="Palatino Linotype"/>
        </w:rPr>
      </w:pPr>
      <w:r>
        <w:rPr>
          <w:rFonts w:ascii="Palatino Linotype" w:hAnsi="Palatino Linotype"/>
        </w:rPr>
        <w:t>Con lo que a la aplicación web se refiere las complicaciones fueron ocasionadas debido a que la tecnología empleada aún está en desarrollo y hay partes que siguen sin ser estables como es el caso del exportador de Blender a JSON. Además fue complicado el conseguir que el canvas se ajustase a la pantalla correctamente sin cortar demasiada imagen</w:t>
      </w:r>
      <w:r w:rsidR="00C21564">
        <w:rPr>
          <w:rFonts w:ascii="Palatino Linotype" w:hAnsi="Palatino Linotype"/>
        </w:rPr>
        <w:t xml:space="preserve">. </w:t>
      </w:r>
      <w:r>
        <w:rPr>
          <w:rFonts w:ascii="Palatino Linotype" w:hAnsi="Palatino Linotype"/>
        </w:rPr>
        <w:t>Por todo lo demás la implementación de la aplicación</w:t>
      </w:r>
      <w:r w:rsidR="00C21564">
        <w:rPr>
          <w:rFonts w:ascii="Palatino Linotype" w:hAnsi="Palatino Linotype"/>
        </w:rPr>
        <w:t xml:space="preserve"> web fue sencilla y simplemente hubo que adaptar el ejemplo de Three.js al proyecto e integrar la parte del control del robot.</w:t>
      </w:r>
    </w:p>
    <w:p w14:paraId="40F839B8" w14:textId="02CABB26" w:rsidR="00C21564" w:rsidRDefault="00C21564" w:rsidP="00FF6EA2">
      <w:pPr>
        <w:spacing w:line="360" w:lineRule="auto"/>
        <w:ind w:firstLine="340"/>
        <w:jc w:val="both"/>
        <w:rPr>
          <w:rFonts w:ascii="Palatino Linotype" w:hAnsi="Palatino Linotype"/>
        </w:rPr>
      </w:pPr>
      <w:r>
        <w:rPr>
          <w:rFonts w:ascii="Palatino Linotype" w:hAnsi="Palatino Linotype"/>
        </w:rPr>
        <w:t>La parte del modelado fue la que realmente llevó más tiempo del esperado y del necesario ya que se realizó un modelado demasiado exhaustivo de partes que o no se ven o se podrían haber suplido con las texturas. Es el caso de la cara del personaje en la cual se empleó mucho tiempo siendo que el personaje se visualiza de espaldas. Además los detalles de la cara implementados mediante el modelado se obvian al aplicar una textura po</w:t>
      </w:r>
      <w:r w:rsidR="0051346B">
        <w:rPr>
          <w:rFonts w:ascii="Palatino Linotype" w:hAnsi="Palatino Linotype"/>
        </w:rPr>
        <w:t>r</w:t>
      </w:r>
      <w:r>
        <w:rPr>
          <w:rFonts w:ascii="Palatino Linotype" w:hAnsi="Palatino Linotype"/>
        </w:rPr>
        <w:t xml:space="preserve"> lo que se podría haber realizado un modelado más sencillo dejando la adición de detalles en la parte de la textura. También se gastó mucho tiempo en la animación del personaje al tener que pasar por un periodo de aprendizaje previo. No obstante el resultado final es satisfactorio y estoy satisfecho con él.</w:t>
      </w:r>
    </w:p>
    <w:p w14:paraId="0DCB1519" w14:textId="367A45F8" w:rsidR="00C21564" w:rsidRDefault="00C21564" w:rsidP="00FF6EA2">
      <w:pPr>
        <w:spacing w:line="360" w:lineRule="auto"/>
        <w:ind w:firstLine="340"/>
        <w:jc w:val="both"/>
        <w:rPr>
          <w:rFonts w:ascii="Palatino Linotype" w:hAnsi="Palatino Linotype"/>
        </w:rPr>
      </w:pPr>
      <w:r>
        <w:rPr>
          <w:rFonts w:ascii="Palatino Linotype" w:hAnsi="Palatino Linotype"/>
        </w:rPr>
        <w:lastRenderedPageBreak/>
        <w:t>Sin embargo hay una faceta del proyecto que no ha resultado ser satisfactoria. Una vez se consiguió implementar el robot y su control se vio que en algunas ocasiones las órdenes mandadas no llegaban correctamente o llegaban tarde. Esto es debido al medio de comunicación WiFi, el cual no es el más adecuado cuando se trata de controlar un robot debido a su latencia y pérdida de información. Si se habla de velocidad y persistencia, otro medio de comunicación como es el Bluetooth o el radio control habrían sido más efectivos</w:t>
      </w:r>
      <w:r w:rsidR="0080221D">
        <w:rPr>
          <w:rFonts w:ascii="Palatino Linotype" w:hAnsi="Palatino Linotype"/>
        </w:rPr>
        <w:t xml:space="preserve"> pero habría sido más difícil el crear una aplicación para su control que se pudiese usar tanto en ordenadores como </w:t>
      </w:r>
      <w:r w:rsidR="0051346B">
        <w:rPr>
          <w:rFonts w:ascii="Palatino Linotype" w:hAnsi="Palatino Linotype"/>
        </w:rPr>
        <w:t xml:space="preserve">en </w:t>
      </w:r>
      <w:r w:rsidR="0080221D">
        <w:rPr>
          <w:rFonts w:ascii="Palatino Linotype" w:hAnsi="Palatino Linotype"/>
        </w:rPr>
        <w:t>móviles de manera sencilla. Por lo tanto el hecho de que la comunicación entre la aplicación y el robot no sea del todo efectiva es el único punto con el que no he quedado satisfecho y el que podría ser el mayor inconveniente a la hora de avanzar y ampliar el proyecto.</w:t>
      </w:r>
    </w:p>
    <w:p w14:paraId="42F51DF9" w14:textId="77777777" w:rsidR="0080221D" w:rsidRPr="001B369D" w:rsidRDefault="0080221D" w:rsidP="00FF6EA2">
      <w:pPr>
        <w:spacing w:line="360" w:lineRule="auto"/>
        <w:ind w:firstLine="340"/>
        <w:jc w:val="both"/>
        <w:rPr>
          <w:rFonts w:ascii="Palatino Linotype" w:hAnsi="Palatino Linotype"/>
        </w:rPr>
      </w:pPr>
      <w:r>
        <w:rPr>
          <w:rFonts w:ascii="Palatino Linotype" w:hAnsi="Palatino Linotype"/>
        </w:rPr>
        <w:t>Dicho esto podemos concluir en qu</w:t>
      </w:r>
      <w:r w:rsidR="000D6624">
        <w:rPr>
          <w:rFonts w:ascii="Palatino Linotype" w:hAnsi="Palatino Linotype"/>
        </w:rPr>
        <w:t>e la parte más satisfactoria del proyecto ha sido el poder usar todos los conocimientos aprendidos durante el grado estudiado y avanzar en los nuevos adquiridos para la realización de este TFG. El hecho de tener entre manos un proyecto propio me ha hecho ver la importancia de trabajar en algo que realmente te haga ilusión y como todo cambia de hacer algo por obligación a levantarte por las mañanas con ganas de seguir trabajando. Considero que en un mundo tan globalizado es importante encontrar lo que realmente te apasiona, y que es una suerte que eso sea la tecnología ya que es un ámbito en constante crecimiento y que te permite aprender de una manera autodidacta con la simple ayuda de un ordenador y tus ganas por seguir avanzando. Además el mundo de la tecnología no solo te permite estar al tanto de los últimos inventos de nuestro presente, sino que también te permite construir el futuro.</w:t>
      </w:r>
    </w:p>
    <w:p w14:paraId="508BB4A5" w14:textId="77777777" w:rsidR="00DC234E" w:rsidRDefault="00DC234E">
      <w:r>
        <w:br w:type="page"/>
      </w:r>
    </w:p>
    <w:p w14:paraId="1A9DF9F5" w14:textId="77777777" w:rsidR="00DC234E" w:rsidRPr="00DC234E" w:rsidRDefault="00DC234E" w:rsidP="00DC234E">
      <w:pPr>
        <w:pStyle w:val="Ttulo1"/>
      </w:pPr>
      <w:bookmarkStart w:id="2699" w:name="_Toc461122708"/>
      <w:r>
        <w:lastRenderedPageBreak/>
        <w:t>Bibliografía</w:t>
      </w:r>
      <w:bookmarkEnd w:id="2699"/>
    </w:p>
    <w:p w14:paraId="398AE194" w14:textId="4E5DD387" w:rsidR="00DC234E" w:rsidRPr="00A45FDC" w:rsidRDefault="00A45FDC" w:rsidP="00A45FDC">
      <w:pPr>
        <w:rPr>
          <w:ins w:id="2700" w:author="root" w:date="2016-09-02T18:42:00Z"/>
          <w:rStyle w:val="Hipervnculo"/>
          <w:rFonts w:ascii="Palatino Linotype" w:hAnsi="Palatino Linotype"/>
          <w:rPrChange w:id="2701" w:author="root" w:date="2016-09-02T18:50:00Z">
            <w:rPr>
              <w:ins w:id="2702" w:author="root" w:date="2016-09-02T18:42:00Z"/>
              <w:rStyle w:val="Hipervnculo"/>
              <w:rFonts w:ascii="Helvetica" w:eastAsiaTheme="majorEastAsia" w:hAnsi="Helvetica" w:cstheme="majorBidi"/>
              <w:sz w:val="32"/>
              <w:szCs w:val="32"/>
            </w:rPr>
          </w:rPrChange>
        </w:rPr>
      </w:pPr>
      <w:ins w:id="2703" w:author="root" w:date="2016-09-02T18:41:00Z">
        <w:r w:rsidRPr="00A45FDC">
          <w:rPr>
            <w:rFonts w:ascii="Palatino Linotype" w:hAnsi="Palatino Linotype"/>
            <w:b/>
            <w:rPrChange w:id="2704" w:author="root" w:date="2016-09-02T18:50:00Z">
              <w:rPr>
                <w:color w:val="0000FF" w:themeColor="hyperlink"/>
                <w:u w:val="single"/>
              </w:rPr>
            </w:rPrChange>
          </w:rPr>
          <w:t>[1]</w:t>
        </w:r>
        <w:r w:rsidRPr="00A45FDC">
          <w:rPr>
            <w:rFonts w:ascii="Palatino Linotype" w:hAnsi="Palatino Linotype"/>
            <w:b/>
          </w:rPr>
          <w:t xml:space="preserve"> </w:t>
        </w:r>
      </w:ins>
      <w:ins w:id="2705" w:author="root" w:date="2016-09-02T18:42:00Z">
        <w:r w:rsidRPr="00A45FDC">
          <w:rPr>
            <w:rFonts w:ascii="Palatino Linotype" w:hAnsi="Palatino Linotype"/>
          </w:rPr>
          <w:t xml:space="preserve">Tutorial sobre modelado, </w:t>
        </w:r>
        <w:r w:rsidRPr="00A45FDC">
          <w:rPr>
            <w:rFonts w:ascii="Palatino Linotype" w:hAnsi="Palatino Linotype"/>
            <w:rPrChange w:id="2706" w:author="root" w:date="2016-09-02T18:50:00Z">
              <w:rPr/>
            </w:rPrChange>
          </w:rPr>
          <w:fldChar w:fldCharType="begin"/>
        </w:r>
        <w:r w:rsidRPr="00A45FDC">
          <w:rPr>
            <w:rFonts w:ascii="Palatino Linotype" w:hAnsi="Palatino Linotype"/>
            <w:rPrChange w:id="2707" w:author="root" w:date="2016-09-02T18:50:00Z">
              <w:rPr/>
            </w:rPrChange>
          </w:rPr>
          <w:instrText xml:space="preserve"> HYPERLINK "http://cgi.tutsplus.com/es/categories/modeling" </w:instrText>
        </w:r>
        <w:r w:rsidRPr="00A45FDC">
          <w:rPr>
            <w:rFonts w:ascii="Palatino Linotype" w:hAnsi="Palatino Linotype"/>
            <w:rPrChange w:id="2708" w:author="root" w:date="2016-09-02T18:50:00Z">
              <w:rPr>
                <w:rStyle w:val="Hipervnculo"/>
              </w:rPr>
            </w:rPrChange>
          </w:rPr>
          <w:fldChar w:fldCharType="separate"/>
        </w:r>
        <w:r w:rsidRPr="00A45FDC">
          <w:rPr>
            <w:rStyle w:val="Hipervnculo"/>
            <w:rFonts w:ascii="Palatino Linotype" w:hAnsi="Palatino Linotype"/>
            <w:rPrChange w:id="2709" w:author="root" w:date="2016-09-02T18:50:00Z">
              <w:rPr>
                <w:rStyle w:val="Hipervnculo"/>
              </w:rPr>
            </w:rPrChange>
          </w:rPr>
          <w:t>http://cgi.tutsplus.com/es/categories/modeling</w:t>
        </w:r>
        <w:r w:rsidRPr="00A45FDC">
          <w:rPr>
            <w:rStyle w:val="Hipervnculo"/>
            <w:rFonts w:ascii="Palatino Linotype" w:hAnsi="Palatino Linotype"/>
            <w:rPrChange w:id="2710" w:author="root" w:date="2016-09-02T18:50:00Z">
              <w:rPr>
                <w:rStyle w:val="Hipervnculo"/>
              </w:rPr>
            </w:rPrChange>
          </w:rPr>
          <w:fldChar w:fldCharType="end"/>
        </w:r>
      </w:ins>
    </w:p>
    <w:p w14:paraId="05D7D5CB" w14:textId="750DE78D" w:rsidR="00A45FDC" w:rsidRPr="00A45FDC" w:rsidRDefault="00A45FDC" w:rsidP="00A45FDC">
      <w:pPr>
        <w:rPr>
          <w:ins w:id="2711" w:author="root" w:date="2016-09-02T18:43:00Z"/>
          <w:rStyle w:val="Hipervnculo"/>
          <w:rFonts w:ascii="Palatino Linotype" w:hAnsi="Palatino Linotype"/>
          <w:color w:val="auto"/>
          <w:u w:val="none"/>
        </w:rPr>
      </w:pPr>
      <w:ins w:id="2712" w:author="root" w:date="2016-09-02T18:42:00Z">
        <w:r w:rsidRPr="00A45FDC">
          <w:rPr>
            <w:rStyle w:val="Hipervnculo"/>
            <w:rFonts w:ascii="Palatino Linotype" w:hAnsi="Palatino Linotype"/>
            <w:b/>
            <w:color w:val="auto"/>
            <w:u w:val="none"/>
            <w:rPrChange w:id="2713" w:author="root" w:date="2016-09-02T18:50:00Z">
              <w:rPr>
                <w:rStyle w:val="Hipervnculo"/>
              </w:rPr>
            </w:rPrChange>
          </w:rPr>
          <w:t>[2]</w:t>
        </w:r>
      </w:ins>
      <w:ins w:id="2714" w:author="root" w:date="2016-09-02T18:43:00Z">
        <w:r w:rsidRPr="00A45FDC">
          <w:rPr>
            <w:rStyle w:val="Hipervnculo"/>
            <w:rFonts w:ascii="Palatino Linotype" w:hAnsi="Palatino Linotype"/>
            <w:color w:val="auto"/>
            <w:u w:val="none"/>
          </w:rPr>
          <w:t xml:space="preserve"> Fuente de descarga del pelo, </w:t>
        </w:r>
        <w:r w:rsidRPr="00A45FDC">
          <w:rPr>
            <w:rStyle w:val="Hipervnculo"/>
            <w:rFonts w:ascii="Palatino Linotype" w:hAnsi="Palatino Linotype"/>
            <w:color w:val="auto"/>
            <w:u w:val="none"/>
          </w:rPr>
          <w:fldChar w:fldCharType="begin"/>
        </w:r>
        <w:r w:rsidRPr="00A45FDC">
          <w:rPr>
            <w:rStyle w:val="Hipervnculo"/>
            <w:rFonts w:ascii="Palatino Linotype" w:hAnsi="Palatino Linotype"/>
            <w:color w:val="auto"/>
            <w:u w:val="none"/>
          </w:rPr>
          <w:instrText xml:space="preserve"> HYPERLINK "http://www.blendswap.com/blends/view/63151" </w:instrText>
        </w:r>
        <w:r w:rsidRPr="00A45FDC">
          <w:rPr>
            <w:rStyle w:val="Hipervnculo"/>
            <w:rFonts w:ascii="Palatino Linotype" w:hAnsi="Palatino Linotype"/>
            <w:color w:val="auto"/>
            <w:u w:val="none"/>
          </w:rPr>
          <w:fldChar w:fldCharType="separate"/>
        </w:r>
        <w:r w:rsidRPr="00A45FDC">
          <w:rPr>
            <w:rStyle w:val="Hipervnculo"/>
            <w:rFonts w:ascii="Palatino Linotype" w:hAnsi="Palatino Linotype"/>
          </w:rPr>
          <w:t>http://www.blendswap.com/blends/view/63151</w:t>
        </w:r>
        <w:r w:rsidRPr="00A45FDC">
          <w:rPr>
            <w:rStyle w:val="Hipervnculo"/>
            <w:rFonts w:ascii="Palatino Linotype" w:hAnsi="Palatino Linotype"/>
            <w:color w:val="auto"/>
            <w:u w:val="none"/>
          </w:rPr>
          <w:fldChar w:fldCharType="end"/>
        </w:r>
      </w:ins>
    </w:p>
    <w:p w14:paraId="66AC3AF3" w14:textId="7B98A3FF" w:rsidR="00A45FDC" w:rsidRPr="00A45FDC" w:rsidRDefault="00A45FDC" w:rsidP="00A45FDC">
      <w:pPr>
        <w:rPr>
          <w:ins w:id="2715" w:author="root" w:date="2016-09-02T18:44:00Z"/>
          <w:rStyle w:val="Hipervnculo"/>
          <w:rFonts w:ascii="Palatino Linotype" w:hAnsi="Palatino Linotype"/>
          <w:color w:val="auto"/>
          <w:u w:val="none"/>
        </w:rPr>
      </w:pPr>
      <w:ins w:id="2716" w:author="root" w:date="2016-09-02T18:43:00Z">
        <w:r w:rsidRPr="00A45FDC">
          <w:rPr>
            <w:rStyle w:val="Hipervnculo"/>
            <w:rFonts w:ascii="Palatino Linotype" w:hAnsi="Palatino Linotype"/>
            <w:b/>
            <w:color w:val="auto"/>
            <w:u w:val="none"/>
            <w:rPrChange w:id="2717" w:author="root" w:date="2016-09-02T18:50:00Z">
              <w:rPr>
                <w:rStyle w:val="Hipervnculo"/>
                <w:rFonts w:ascii="Palatino Linotype" w:hAnsi="Palatino Linotype"/>
                <w:color w:val="auto"/>
                <w:u w:val="none"/>
              </w:rPr>
            </w:rPrChange>
          </w:rPr>
          <w:t xml:space="preserve">[3] </w:t>
        </w:r>
      </w:ins>
      <w:ins w:id="2718" w:author="root" w:date="2016-09-02T18:44:00Z">
        <w:r w:rsidRPr="00A45FDC">
          <w:rPr>
            <w:rStyle w:val="Hipervnculo"/>
            <w:rFonts w:ascii="Palatino Linotype" w:hAnsi="Palatino Linotype"/>
            <w:color w:val="auto"/>
            <w:u w:val="none"/>
          </w:rPr>
          <w:t xml:space="preserve">Banco de animaciones, </w:t>
        </w:r>
        <w:r w:rsidRPr="00A45FDC">
          <w:rPr>
            <w:rStyle w:val="Hipervnculo"/>
            <w:rFonts w:ascii="Palatino Linotype" w:hAnsi="Palatino Linotype"/>
            <w:color w:val="auto"/>
            <w:u w:val="none"/>
          </w:rPr>
          <w:fldChar w:fldCharType="begin"/>
        </w:r>
        <w:r w:rsidRPr="00A45FDC">
          <w:rPr>
            <w:rStyle w:val="Hipervnculo"/>
            <w:rFonts w:ascii="Palatino Linotype" w:hAnsi="Palatino Linotype"/>
            <w:color w:val="auto"/>
            <w:u w:val="none"/>
          </w:rPr>
          <w:instrText xml:space="preserve"> HYPERLINK "https://sites.google.com/a/cgspeed.com/cgspeed/motion-capture/daz-friendly-release" </w:instrText>
        </w:r>
        <w:r w:rsidRPr="00A45FDC">
          <w:rPr>
            <w:rStyle w:val="Hipervnculo"/>
            <w:rFonts w:ascii="Palatino Linotype" w:hAnsi="Palatino Linotype"/>
            <w:color w:val="auto"/>
            <w:u w:val="none"/>
          </w:rPr>
          <w:fldChar w:fldCharType="separate"/>
        </w:r>
        <w:r w:rsidRPr="00A45FDC">
          <w:rPr>
            <w:rStyle w:val="Hipervnculo"/>
            <w:rFonts w:ascii="Palatino Linotype" w:hAnsi="Palatino Linotype"/>
          </w:rPr>
          <w:t>https://sites.google.com/a/cgspeed.com/cgspeed/motion-capture/daz-friendly-release</w:t>
        </w:r>
        <w:r w:rsidRPr="00A45FDC">
          <w:rPr>
            <w:rStyle w:val="Hipervnculo"/>
            <w:rFonts w:ascii="Palatino Linotype" w:hAnsi="Palatino Linotype"/>
            <w:color w:val="auto"/>
            <w:u w:val="none"/>
          </w:rPr>
          <w:fldChar w:fldCharType="end"/>
        </w:r>
      </w:ins>
    </w:p>
    <w:p w14:paraId="1DE4086F" w14:textId="60611934" w:rsidR="00A45FDC" w:rsidRPr="00A45FDC" w:rsidRDefault="00A45FDC" w:rsidP="00A45FDC">
      <w:pPr>
        <w:rPr>
          <w:ins w:id="2719" w:author="root" w:date="2016-09-02T18:46:00Z"/>
          <w:rStyle w:val="Hipervnculo"/>
          <w:rFonts w:ascii="Palatino Linotype" w:hAnsi="Palatino Linotype"/>
          <w:color w:val="auto"/>
          <w:u w:val="none"/>
        </w:rPr>
      </w:pPr>
      <w:ins w:id="2720" w:author="root" w:date="2016-09-02T18:44:00Z">
        <w:r w:rsidRPr="00A45FDC">
          <w:rPr>
            <w:rStyle w:val="Hipervnculo"/>
            <w:rFonts w:ascii="Palatino Linotype" w:hAnsi="Palatino Linotype"/>
            <w:b/>
            <w:color w:val="auto"/>
            <w:u w:val="none"/>
          </w:rPr>
          <w:t xml:space="preserve">[4] </w:t>
        </w:r>
      </w:ins>
      <w:ins w:id="2721" w:author="root" w:date="2016-09-02T18:46:00Z">
        <w:r w:rsidRPr="00A45FDC">
          <w:rPr>
            <w:rStyle w:val="Hipervnculo"/>
            <w:rFonts w:ascii="Palatino Linotype" w:hAnsi="Palatino Linotype"/>
            <w:color w:val="auto"/>
            <w:u w:val="none"/>
          </w:rPr>
          <w:t xml:space="preserve">Documentación de Raspberry Pi, </w:t>
        </w:r>
        <w:r w:rsidRPr="00A45FDC">
          <w:rPr>
            <w:rStyle w:val="Hipervnculo"/>
            <w:rFonts w:ascii="Palatino Linotype" w:hAnsi="Palatino Linotype"/>
            <w:color w:val="auto"/>
            <w:u w:val="none"/>
          </w:rPr>
          <w:fldChar w:fldCharType="begin"/>
        </w:r>
        <w:r w:rsidRPr="00A45FDC">
          <w:rPr>
            <w:rStyle w:val="Hipervnculo"/>
            <w:rFonts w:ascii="Palatino Linotype" w:hAnsi="Palatino Linotype"/>
            <w:color w:val="auto"/>
            <w:u w:val="none"/>
          </w:rPr>
          <w:instrText xml:space="preserve"> HYPERLINK "https://www.raspberrypi.org/documentation/" </w:instrText>
        </w:r>
        <w:r w:rsidRPr="00A45FDC">
          <w:rPr>
            <w:rStyle w:val="Hipervnculo"/>
            <w:rFonts w:ascii="Palatino Linotype" w:hAnsi="Palatino Linotype"/>
            <w:color w:val="auto"/>
            <w:u w:val="none"/>
          </w:rPr>
          <w:fldChar w:fldCharType="separate"/>
        </w:r>
        <w:r w:rsidRPr="00A45FDC">
          <w:rPr>
            <w:rStyle w:val="Hipervnculo"/>
            <w:rFonts w:ascii="Palatino Linotype" w:hAnsi="Palatino Linotype"/>
          </w:rPr>
          <w:t>https://www.raspberrypi.org/documentation/</w:t>
        </w:r>
        <w:r w:rsidRPr="00A45FDC">
          <w:rPr>
            <w:rStyle w:val="Hipervnculo"/>
            <w:rFonts w:ascii="Palatino Linotype" w:hAnsi="Palatino Linotype"/>
            <w:color w:val="auto"/>
            <w:u w:val="none"/>
          </w:rPr>
          <w:fldChar w:fldCharType="end"/>
        </w:r>
      </w:ins>
    </w:p>
    <w:p w14:paraId="2B53F2F9" w14:textId="04B38E74" w:rsidR="00A45FDC" w:rsidRPr="00A45FDC" w:rsidRDefault="00A45FDC" w:rsidP="00A45FDC">
      <w:pPr>
        <w:rPr>
          <w:ins w:id="2722" w:author="root" w:date="2016-09-02T18:47:00Z"/>
          <w:rStyle w:val="Hipervnculo"/>
          <w:rFonts w:ascii="Palatino Linotype" w:hAnsi="Palatino Linotype"/>
          <w:color w:val="auto"/>
          <w:u w:val="none"/>
        </w:rPr>
      </w:pPr>
      <w:commentRangeStart w:id="2723"/>
      <w:ins w:id="2724" w:author="root" w:date="2016-09-02T18:46:00Z">
        <w:r w:rsidRPr="00A45FDC">
          <w:rPr>
            <w:rStyle w:val="Hipervnculo"/>
            <w:rFonts w:ascii="Palatino Linotype" w:hAnsi="Palatino Linotype"/>
            <w:b/>
            <w:color w:val="auto"/>
            <w:u w:val="none"/>
          </w:rPr>
          <w:t>[5]</w:t>
        </w:r>
      </w:ins>
      <w:ins w:id="2725" w:author="root" w:date="2016-09-02T18:47:00Z">
        <w:r w:rsidRPr="00A45FDC">
          <w:rPr>
            <w:rStyle w:val="Hipervnculo"/>
            <w:rFonts w:ascii="Palatino Linotype" w:hAnsi="Palatino Linotype"/>
            <w:color w:val="auto"/>
            <w:u w:val="none"/>
          </w:rPr>
          <w:t xml:space="preserve"> </w:t>
        </w:r>
        <w:commentRangeEnd w:id="2723"/>
        <w:r w:rsidRPr="00A45FDC">
          <w:rPr>
            <w:rStyle w:val="Refdecomentario"/>
            <w:rFonts w:ascii="Palatino Linotype" w:hAnsi="Palatino Linotype"/>
            <w:sz w:val="22"/>
            <w:szCs w:val="22"/>
            <w:rPrChange w:id="2726" w:author="root" w:date="2016-09-02T18:50:00Z">
              <w:rPr>
                <w:rStyle w:val="Refdecomentario"/>
              </w:rPr>
            </w:rPrChange>
          </w:rPr>
          <w:commentReference w:id="2723"/>
        </w:r>
        <w:r w:rsidRPr="00A45FDC">
          <w:rPr>
            <w:rStyle w:val="Hipervnculo"/>
            <w:rFonts w:ascii="Palatino Linotype" w:hAnsi="Palatino Linotype"/>
            <w:color w:val="auto"/>
            <w:u w:val="none"/>
          </w:rPr>
          <w:t xml:space="preserve">Comparación de velocidad de distintos servidores web, </w:t>
        </w:r>
        <w:r w:rsidRPr="00A45FDC">
          <w:rPr>
            <w:rStyle w:val="Hipervnculo"/>
            <w:rFonts w:ascii="Palatino Linotype" w:hAnsi="Palatino Linotype"/>
            <w:color w:val="auto"/>
            <w:u w:val="none"/>
          </w:rPr>
          <w:fldChar w:fldCharType="begin"/>
        </w:r>
        <w:r w:rsidRPr="00A45FDC">
          <w:rPr>
            <w:rStyle w:val="Hipervnculo"/>
            <w:rFonts w:ascii="Palatino Linotype" w:hAnsi="Palatino Linotype"/>
            <w:color w:val="auto"/>
            <w:u w:val="none"/>
          </w:rPr>
          <w:instrText xml:space="preserve"> HYPERLINK "https://www.jeremymorgan.com/blog/programming/raspberry-pi-web-server-comparison/" </w:instrText>
        </w:r>
        <w:r w:rsidRPr="00A45FDC">
          <w:rPr>
            <w:rStyle w:val="Hipervnculo"/>
            <w:rFonts w:ascii="Palatino Linotype" w:hAnsi="Palatino Linotype"/>
            <w:color w:val="auto"/>
            <w:u w:val="none"/>
          </w:rPr>
          <w:fldChar w:fldCharType="separate"/>
        </w:r>
        <w:r w:rsidRPr="00A45FDC">
          <w:rPr>
            <w:rStyle w:val="Hipervnculo"/>
            <w:rFonts w:ascii="Palatino Linotype" w:hAnsi="Palatino Linotype"/>
          </w:rPr>
          <w:t>https://www.jeremymorgan.com/blog/programming/raspberry-pi-web-server-comparison/</w:t>
        </w:r>
        <w:r w:rsidRPr="00A45FDC">
          <w:rPr>
            <w:rStyle w:val="Hipervnculo"/>
            <w:rFonts w:ascii="Palatino Linotype" w:hAnsi="Palatino Linotype"/>
            <w:color w:val="auto"/>
            <w:u w:val="none"/>
          </w:rPr>
          <w:fldChar w:fldCharType="end"/>
        </w:r>
      </w:ins>
    </w:p>
    <w:p w14:paraId="3D40F862" w14:textId="05DF8973" w:rsidR="00A45FDC" w:rsidRDefault="00A45FDC" w:rsidP="00A45FDC">
      <w:pPr>
        <w:rPr>
          <w:ins w:id="2727" w:author="root" w:date="2016-09-02T18:50:00Z"/>
          <w:rFonts w:ascii="Palatino Linotype" w:hAnsi="Palatino Linotype"/>
        </w:rPr>
      </w:pPr>
      <w:ins w:id="2728" w:author="root" w:date="2016-09-02T18:48:00Z">
        <w:r w:rsidRPr="00A45FDC">
          <w:rPr>
            <w:rFonts w:ascii="Palatino Linotype" w:hAnsi="Palatino Linotype"/>
            <w:b/>
          </w:rPr>
          <w:t>[6]</w:t>
        </w:r>
        <w:r w:rsidRPr="00A45FDC">
          <w:rPr>
            <w:rFonts w:ascii="Palatino Linotype" w:hAnsi="Palatino Linotype"/>
          </w:rPr>
          <w:t xml:space="preserve"> </w:t>
        </w:r>
      </w:ins>
      <w:ins w:id="2729" w:author="root" w:date="2016-09-02T18:50:00Z">
        <w:r w:rsidRPr="00A45FDC">
          <w:rPr>
            <w:rFonts w:ascii="Palatino Linotype" w:hAnsi="Palatino Linotype"/>
          </w:rPr>
          <w:t xml:space="preserve">Documentación de RaspiMJPEG, </w:t>
        </w:r>
        <w:r w:rsidRPr="00A45FDC">
          <w:rPr>
            <w:rFonts w:ascii="Palatino Linotype" w:hAnsi="Palatino Linotype"/>
          </w:rPr>
          <w:fldChar w:fldCharType="begin"/>
        </w:r>
        <w:r w:rsidRPr="00A45FDC">
          <w:rPr>
            <w:rFonts w:ascii="Palatino Linotype" w:hAnsi="Palatino Linotype"/>
          </w:rPr>
          <w:instrText xml:space="preserve"> HYPERLINK "http://elinux.org/RPi-Cam-Web-Interface#RaspiMJPEG" </w:instrText>
        </w:r>
        <w:r w:rsidRPr="00A45FDC">
          <w:rPr>
            <w:rFonts w:ascii="Palatino Linotype" w:hAnsi="Palatino Linotype"/>
          </w:rPr>
          <w:fldChar w:fldCharType="separate"/>
        </w:r>
        <w:r w:rsidRPr="00A45FDC">
          <w:rPr>
            <w:rStyle w:val="Hipervnculo"/>
            <w:rFonts w:ascii="Palatino Linotype" w:hAnsi="Palatino Linotype"/>
          </w:rPr>
          <w:t>http://elinux.org/RPi-Cam-Web-Interface#RaspiMJPEG</w:t>
        </w:r>
        <w:r w:rsidRPr="00A45FDC">
          <w:rPr>
            <w:rFonts w:ascii="Palatino Linotype" w:hAnsi="Palatino Linotype"/>
          </w:rPr>
          <w:fldChar w:fldCharType="end"/>
        </w:r>
      </w:ins>
    </w:p>
    <w:p w14:paraId="5AA4AF5C" w14:textId="5A508F1C" w:rsidR="00A45FDC" w:rsidRDefault="00A45FDC" w:rsidP="00A45FDC">
      <w:pPr>
        <w:rPr>
          <w:ins w:id="2730" w:author="root" w:date="2016-09-02T18:52:00Z"/>
          <w:rFonts w:ascii="Palatino Linotype" w:hAnsi="Palatino Linotype"/>
        </w:rPr>
      </w:pPr>
      <w:ins w:id="2731" w:author="root" w:date="2016-09-02T18:50:00Z">
        <w:r w:rsidRPr="00A45FDC">
          <w:rPr>
            <w:rFonts w:ascii="Palatino Linotype" w:hAnsi="Palatino Linotype"/>
            <w:b/>
            <w:rPrChange w:id="2732" w:author="root" w:date="2016-09-02T18:50:00Z">
              <w:rPr>
                <w:rFonts w:ascii="Palatino Linotype" w:hAnsi="Palatino Linotype"/>
              </w:rPr>
            </w:rPrChange>
          </w:rPr>
          <w:t>[7]</w:t>
        </w:r>
        <w:r>
          <w:rPr>
            <w:rFonts w:ascii="Palatino Linotype" w:hAnsi="Palatino Linotype"/>
          </w:rPr>
          <w:t xml:space="preserve"> </w:t>
        </w:r>
      </w:ins>
      <w:ins w:id="2733" w:author="root" w:date="2016-09-02T18:51:00Z">
        <w:r>
          <w:rPr>
            <w:rFonts w:ascii="Palatino Linotype" w:hAnsi="Palatino Linotype"/>
          </w:rPr>
          <w:t>Documentación sobre la shield L298N,</w:t>
        </w:r>
      </w:ins>
      <w:ins w:id="2734" w:author="root" w:date="2016-09-02T18:52:00Z">
        <w:r w:rsidR="00DC0CE8">
          <w:rPr>
            <w:rFonts w:ascii="Palatino Linotype" w:hAnsi="Palatino Linotype"/>
          </w:rPr>
          <w:t xml:space="preserve"> </w:t>
        </w:r>
      </w:ins>
      <w:ins w:id="2735" w:author="root" w:date="2016-09-02T18:51:00Z">
        <w:r>
          <w:rPr>
            <w:rFonts w:ascii="Palatino Linotype" w:hAnsi="Palatino Linotype"/>
          </w:rPr>
          <w:fldChar w:fldCharType="begin"/>
        </w:r>
        <w:r>
          <w:rPr>
            <w:rFonts w:ascii="Palatino Linotype" w:hAnsi="Palatino Linotype"/>
          </w:rPr>
          <w:instrText xml:space="preserve"> HYPERLINK "</w:instrText>
        </w:r>
        <w:r w:rsidRPr="00A45FDC">
          <w:rPr>
            <w:rFonts w:ascii="Palatino Linotype" w:hAnsi="Palatino Linotype"/>
          </w:rPr>
          <w:instrText>https://www.bananarobotics.com/shop/How-to-use-the-L298N-Dual-H-Bridge-Motor-Driver</w:instrText>
        </w:r>
        <w:r>
          <w:rPr>
            <w:rFonts w:ascii="Palatino Linotype" w:hAnsi="Palatino Linotype"/>
          </w:rPr>
          <w:instrText xml:space="preserve">" </w:instrText>
        </w:r>
        <w:r>
          <w:rPr>
            <w:rFonts w:ascii="Palatino Linotype" w:hAnsi="Palatino Linotype"/>
          </w:rPr>
          <w:fldChar w:fldCharType="separate"/>
        </w:r>
        <w:r w:rsidRPr="00957A75">
          <w:rPr>
            <w:rStyle w:val="Hipervnculo"/>
            <w:rFonts w:ascii="Palatino Linotype" w:hAnsi="Palatino Linotype"/>
          </w:rPr>
          <w:t>https://www.bananarobotics.com/shop/How-to-use-the-L298N-Dual-H-Bridge-Motor-Driver</w:t>
        </w:r>
        <w:r>
          <w:rPr>
            <w:rFonts w:ascii="Palatino Linotype" w:hAnsi="Palatino Linotype"/>
          </w:rPr>
          <w:fldChar w:fldCharType="end"/>
        </w:r>
      </w:ins>
    </w:p>
    <w:p w14:paraId="3F8DF1DC" w14:textId="4A8A93DF" w:rsidR="00DC0CE8" w:rsidRDefault="00DC0CE8" w:rsidP="00A45FDC">
      <w:pPr>
        <w:rPr>
          <w:ins w:id="2736" w:author="root" w:date="2016-09-02T18:53:00Z"/>
          <w:rFonts w:ascii="Palatino Linotype" w:hAnsi="Palatino Linotype"/>
        </w:rPr>
      </w:pPr>
      <w:ins w:id="2737" w:author="root" w:date="2016-09-02T18:52:00Z">
        <w:r w:rsidRPr="00DC0CE8">
          <w:rPr>
            <w:rFonts w:ascii="Palatino Linotype" w:hAnsi="Palatino Linotype"/>
            <w:b/>
            <w:rPrChange w:id="2738" w:author="root" w:date="2016-09-02T18:52:00Z">
              <w:rPr>
                <w:rFonts w:ascii="Palatino Linotype" w:hAnsi="Palatino Linotype"/>
              </w:rPr>
            </w:rPrChange>
          </w:rPr>
          <w:t>[8]</w:t>
        </w:r>
        <w:r>
          <w:rPr>
            <w:rFonts w:ascii="Palatino Linotype" w:hAnsi="Palatino Linotype"/>
          </w:rPr>
          <w:t xml:space="preserve"> </w:t>
        </w:r>
      </w:ins>
      <w:ins w:id="2739" w:author="root" w:date="2016-09-02T18:53:00Z">
        <w:r>
          <w:rPr>
            <w:rFonts w:ascii="Palatino Linotype" w:hAnsi="Palatino Linotype"/>
          </w:rPr>
          <w:t xml:space="preserve">Crear una red Ad-Hoc en la Raspberry Pi, </w:t>
        </w:r>
        <w:r>
          <w:rPr>
            <w:rFonts w:ascii="Palatino Linotype" w:hAnsi="Palatino Linotype"/>
          </w:rPr>
          <w:fldChar w:fldCharType="begin"/>
        </w:r>
        <w:r>
          <w:rPr>
            <w:rFonts w:ascii="Palatino Linotype" w:hAnsi="Palatino Linotype"/>
          </w:rPr>
          <w:instrText xml:space="preserve"> HYPERLINK "</w:instrText>
        </w:r>
        <w:r w:rsidRPr="00DC0CE8">
          <w:rPr>
            <w:rFonts w:ascii="Palatino Linotype" w:hAnsi="Palatino Linotype"/>
          </w:rPr>
          <w:instrText>http://slicepi.com/creating-an-ad-hoc-network-for-your-raspberry-pi/</w:instrText>
        </w:r>
        <w:r>
          <w:rPr>
            <w:rFonts w:ascii="Palatino Linotype" w:hAnsi="Palatino Linotype"/>
          </w:rPr>
          <w:instrText xml:space="preserve">" </w:instrText>
        </w:r>
        <w:r>
          <w:rPr>
            <w:rFonts w:ascii="Palatino Linotype" w:hAnsi="Palatino Linotype"/>
          </w:rPr>
          <w:fldChar w:fldCharType="separate"/>
        </w:r>
        <w:r w:rsidRPr="00957A75">
          <w:rPr>
            <w:rStyle w:val="Hipervnculo"/>
            <w:rFonts w:ascii="Palatino Linotype" w:hAnsi="Palatino Linotype"/>
          </w:rPr>
          <w:t>http://slicepi.com/creating-an-ad-hoc-network-for-your-raspberry-pi/</w:t>
        </w:r>
        <w:r>
          <w:rPr>
            <w:rFonts w:ascii="Palatino Linotype" w:hAnsi="Palatino Linotype"/>
          </w:rPr>
          <w:fldChar w:fldCharType="end"/>
        </w:r>
      </w:ins>
    </w:p>
    <w:p w14:paraId="59CE73DD" w14:textId="3E319064" w:rsidR="00DC0CE8" w:rsidRDefault="00DC0CE8" w:rsidP="00A45FDC">
      <w:pPr>
        <w:rPr>
          <w:ins w:id="2740" w:author="root" w:date="2016-09-02T18:54:00Z"/>
          <w:rFonts w:ascii="Palatino Linotype" w:hAnsi="Palatino Linotype"/>
        </w:rPr>
      </w:pPr>
      <w:ins w:id="2741" w:author="root" w:date="2016-09-02T18:54:00Z">
        <w:r>
          <w:rPr>
            <w:rFonts w:ascii="Palatino Linotype" w:hAnsi="Palatino Linotype"/>
            <w:b/>
          </w:rPr>
          <w:t>[9]</w:t>
        </w:r>
        <w:r>
          <w:rPr>
            <w:rFonts w:ascii="Palatino Linotype" w:hAnsi="Palatino Linotype"/>
          </w:rPr>
          <w:t xml:space="preserve"> Conectarse a una red Ad-Hoc con Windows 10, </w:t>
        </w:r>
        <w:r>
          <w:rPr>
            <w:rFonts w:ascii="Palatino Linotype" w:hAnsi="Palatino Linotype"/>
          </w:rPr>
          <w:fldChar w:fldCharType="begin"/>
        </w:r>
        <w:r>
          <w:rPr>
            <w:rFonts w:ascii="Palatino Linotype" w:hAnsi="Palatino Linotype"/>
          </w:rPr>
          <w:instrText xml:space="preserve"> HYPERLINK "</w:instrText>
        </w:r>
        <w:r w:rsidRPr="00DC0CE8">
          <w:rPr>
            <w:rFonts w:ascii="Palatino Linotype" w:hAnsi="Palatino Linotype"/>
          </w:rPr>
          <w:instrText>https://globalcache.zendesk.com/entries/82172789-FAQ-Windows-8-1-and-Windows-10-AdHoc-network-support-solution</w:instrText>
        </w:r>
        <w:r>
          <w:rPr>
            <w:rFonts w:ascii="Palatino Linotype" w:hAnsi="Palatino Linotype"/>
          </w:rPr>
          <w:instrText xml:space="preserve">" </w:instrText>
        </w:r>
        <w:r>
          <w:rPr>
            <w:rFonts w:ascii="Palatino Linotype" w:hAnsi="Palatino Linotype"/>
          </w:rPr>
          <w:fldChar w:fldCharType="separate"/>
        </w:r>
        <w:r w:rsidRPr="00957A75">
          <w:rPr>
            <w:rStyle w:val="Hipervnculo"/>
            <w:rFonts w:ascii="Palatino Linotype" w:hAnsi="Palatino Linotype"/>
          </w:rPr>
          <w:t>https://globalcache.zendesk.com/entries/82172789-FAQ-Windows-8-1-and-Windows-10-AdHoc-network-support-solution</w:t>
        </w:r>
        <w:r>
          <w:rPr>
            <w:rFonts w:ascii="Palatino Linotype" w:hAnsi="Palatino Linotype"/>
          </w:rPr>
          <w:fldChar w:fldCharType="end"/>
        </w:r>
      </w:ins>
    </w:p>
    <w:p w14:paraId="0ED851DF" w14:textId="569671C4" w:rsidR="00DC0CE8" w:rsidRDefault="00DC0CE8" w:rsidP="00A45FDC">
      <w:pPr>
        <w:rPr>
          <w:ins w:id="2742" w:author="root" w:date="2016-09-02T18:56:00Z"/>
          <w:rFonts w:ascii="Palatino Linotype" w:hAnsi="Palatino Linotype"/>
        </w:rPr>
      </w:pPr>
      <w:ins w:id="2743" w:author="root" w:date="2016-09-02T18:55:00Z">
        <w:r>
          <w:rPr>
            <w:rFonts w:ascii="Palatino Linotype" w:hAnsi="Palatino Linotype"/>
            <w:b/>
          </w:rPr>
          <w:t xml:space="preserve">[10] </w:t>
        </w:r>
        <w:r>
          <w:rPr>
            <w:rFonts w:ascii="Palatino Linotype" w:hAnsi="Palatino Linotype"/>
          </w:rPr>
          <w:t xml:space="preserve">Documentación de Three.js, </w:t>
        </w:r>
      </w:ins>
      <w:ins w:id="2744" w:author="root" w:date="2016-09-02T18:56:00Z">
        <w:r>
          <w:rPr>
            <w:rFonts w:ascii="Palatino Linotype" w:hAnsi="Palatino Linotype"/>
          </w:rPr>
          <w:fldChar w:fldCharType="begin"/>
        </w:r>
        <w:r>
          <w:rPr>
            <w:rFonts w:ascii="Palatino Linotype" w:hAnsi="Palatino Linotype"/>
          </w:rPr>
          <w:instrText xml:space="preserve"> HYPERLINK "</w:instrText>
        </w:r>
        <w:r w:rsidRPr="00DC0CE8">
          <w:rPr>
            <w:rFonts w:ascii="Palatino Linotype" w:hAnsi="Palatino Linotype"/>
          </w:rPr>
          <w:instrText>http://threejs.org/docs/</w:instrText>
        </w:r>
        <w:r>
          <w:rPr>
            <w:rFonts w:ascii="Palatino Linotype" w:hAnsi="Palatino Linotype"/>
          </w:rPr>
          <w:instrText xml:space="preserve">" </w:instrText>
        </w:r>
        <w:r>
          <w:rPr>
            <w:rFonts w:ascii="Palatino Linotype" w:hAnsi="Palatino Linotype"/>
          </w:rPr>
          <w:fldChar w:fldCharType="separate"/>
        </w:r>
        <w:r w:rsidRPr="00957A75">
          <w:rPr>
            <w:rStyle w:val="Hipervnculo"/>
            <w:rFonts w:ascii="Palatino Linotype" w:hAnsi="Palatino Linotype"/>
          </w:rPr>
          <w:t>http://threejs.org/docs/</w:t>
        </w:r>
        <w:r>
          <w:rPr>
            <w:rFonts w:ascii="Palatino Linotype" w:hAnsi="Palatino Linotype"/>
          </w:rPr>
          <w:fldChar w:fldCharType="end"/>
        </w:r>
      </w:ins>
    </w:p>
    <w:p w14:paraId="6066593F" w14:textId="4D7EC16D" w:rsidR="00DC0CE8" w:rsidRDefault="00DC0CE8" w:rsidP="00A45FDC">
      <w:pPr>
        <w:rPr>
          <w:ins w:id="2745" w:author="root" w:date="2016-09-02T18:57:00Z"/>
          <w:rFonts w:ascii="Palatino Linotype" w:hAnsi="Palatino Linotype"/>
          <w:lang w:val="en-GB"/>
        </w:rPr>
      </w:pPr>
      <w:ins w:id="2746" w:author="root" w:date="2016-09-02T18:56:00Z">
        <w:r w:rsidRPr="00DC0CE8">
          <w:rPr>
            <w:rFonts w:ascii="Palatino Linotype" w:hAnsi="Palatino Linotype"/>
            <w:b/>
            <w:lang w:val="en-GB"/>
            <w:rPrChange w:id="2747" w:author="root" w:date="2016-09-02T18:57:00Z">
              <w:rPr>
                <w:rFonts w:ascii="Palatino Linotype" w:hAnsi="Palatino Linotype"/>
                <w:b/>
              </w:rPr>
            </w:rPrChange>
          </w:rPr>
          <w:t xml:space="preserve">[11] </w:t>
        </w:r>
        <w:r w:rsidRPr="00DC0CE8">
          <w:rPr>
            <w:rFonts w:ascii="Palatino Linotype" w:hAnsi="Palatino Linotype"/>
            <w:lang w:val="en-GB"/>
            <w:rPrChange w:id="2748" w:author="root" w:date="2016-09-02T18:57:00Z">
              <w:rPr>
                <w:rFonts w:ascii="Palatino Linotype" w:hAnsi="Palatino Linotype"/>
              </w:rPr>
            </w:rPrChange>
          </w:rPr>
          <w:t xml:space="preserve">GitHub de Three.js, </w:t>
        </w:r>
      </w:ins>
      <w:ins w:id="2749" w:author="root" w:date="2016-09-02T18:57:00Z">
        <w:r>
          <w:rPr>
            <w:rFonts w:ascii="Palatino Linotype" w:hAnsi="Palatino Linotype"/>
            <w:lang w:val="en-GB"/>
          </w:rPr>
          <w:fldChar w:fldCharType="begin"/>
        </w:r>
        <w:r>
          <w:rPr>
            <w:rFonts w:ascii="Palatino Linotype" w:hAnsi="Palatino Linotype"/>
            <w:lang w:val="en-GB"/>
          </w:rPr>
          <w:instrText xml:space="preserve"> HYPERLINK "</w:instrText>
        </w:r>
        <w:r w:rsidRPr="00DC0CE8">
          <w:rPr>
            <w:rFonts w:ascii="Palatino Linotype" w:hAnsi="Palatino Linotype"/>
            <w:lang w:val="en-GB"/>
            <w:rPrChange w:id="2750" w:author="root" w:date="2016-09-02T18:57:00Z">
              <w:rPr>
                <w:rFonts w:ascii="Palatino Linotype" w:hAnsi="Palatino Linotype"/>
              </w:rPr>
            </w:rPrChange>
          </w:rPr>
          <w:instrText>https://github.com/mrdoob/three.js/</w:instrText>
        </w:r>
        <w:r>
          <w:rPr>
            <w:rFonts w:ascii="Palatino Linotype" w:hAnsi="Palatino Linotype"/>
            <w:lang w:val="en-GB"/>
          </w:rPr>
          <w:instrText xml:space="preserve">" </w:instrText>
        </w:r>
        <w:r>
          <w:rPr>
            <w:rFonts w:ascii="Palatino Linotype" w:hAnsi="Palatino Linotype"/>
            <w:lang w:val="en-GB"/>
          </w:rPr>
          <w:fldChar w:fldCharType="separate"/>
        </w:r>
        <w:r w:rsidRPr="00957A75">
          <w:rPr>
            <w:rStyle w:val="Hipervnculo"/>
            <w:lang w:val="en-GB"/>
            <w:rPrChange w:id="2751" w:author="root" w:date="2016-09-02T18:57:00Z">
              <w:rPr>
                <w:rFonts w:ascii="Palatino Linotype" w:hAnsi="Palatino Linotype"/>
              </w:rPr>
            </w:rPrChange>
          </w:rPr>
          <w:t>https://github.com/mrdoob/three.js/</w:t>
        </w:r>
        <w:r>
          <w:rPr>
            <w:rFonts w:ascii="Palatino Linotype" w:hAnsi="Palatino Linotype"/>
            <w:lang w:val="en-GB"/>
          </w:rPr>
          <w:fldChar w:fldCharType="end"/>
        </w:r>
      </w:ins>
    </w:p>
    <w:p w14:paraId="5D205C93" w14:textId="31B1B278" w:rsidR="00DC0CE8" w:rsidRDefault="00DC0CE8" w:rsidP="00A45FDC">
      <w:pPr>
        <w:rPr>
          <w:ins w:id="2752" w:author="root" w:date="2016-09-02T18:58:00Z"/>
          <w:rFonts w:ascii="Palatino Linotype" w:hAnsi="Palatino Linotype"/>
        </w:rPr>
      </w:pPr>
      <w:ins w:id="2753" w:author="root" w:date="2016-09-02T18:57:00Z">
        <w:r w:rsidRPr="00DC0CE8">
          <w:rPr>
            <w:rFonts w:ascii="Palatino Linotype" w:hAnsi="Palatino Linotype"/>
            <w:b/>
            <w:rPrChange w:id="2754" w:author="root" w:date="2016-09-02T18:58:00Z">
              <w:rPr>
                <w:rFonts w:ascii="Palatino Linotype" w:hAnsi="Palatino Linotype"/>
                <w:b/>
                <w:lang w:val="en-GB"/>
              </w:rPr>
            </w:rPrChange>
          </w:rPr>
          <w:t>[12]</w:t>
        </w:r>
        <w:r w:rsidRPr="00DC0CE8">
          <w:rPr>
            <w:rFonts w:ascii="Palatino Linotype" w:hAnsi="Palatino Linotype"/>
            <w:rPrChange w:id="2755" w:author="root" w:date="2016-09-02T18:58:00Z">
              <w:rPr>
                <w:rFonts w:ascii="Palatino Linotype" w:hAnsi="Palatino Linotype"/>
                <w:lang w:val="en-GB"/>
              </w:rPr>
            </w:rPrChange>
          </w:rPr>
          <w:t xml:space="preserve"> GitHub de JSARToolKit, </w:t>
        </w:r>
      </w:ins>
      <w:ins w:id="2756" w:author="root" w:date="2016-09-02T18:58:00Z">
        <w:r>
          <w:rPr>
            <w:rFonts w:ascii="Palatino Linotype" w:hAnsi="Palatino Linotype"/>
          </w:rPr>
          <w:fldChar w:fldCharType="begin"/>
        </w:r>
        <w:r>
          <w:rPr>
            <w:rFonts w:ascii="Palatino Linotype" w:hAnsi="Palatino Linotype"/>
          </w:rPr>
          <w:instrText xml:space="preserve"> HYPERLINK "</w:instrText>
        </w:r>
        <w:r w:rsidRPr="00DC0CE8">
          <w:rPr>
            <w:rFonts w:ascii="Palatino Linotype" w:hAnsi="Palatino Linotype"/>
            <w:rPrChange w:id="2757" w:author="root" w:date="2016-09-02T18:58:00Z">
              <w:rPr>
                <w:rFonts w:ascii="Palatino Linotype" w:hAnsi="Palatino Linotype"/>
                <w:lang w:val="en-GB"/>
              </w:rPr>
            </w:rPrChange>
          </w:rPr>
          <w:instrText>https://github.com/kig/JSARToolKit</w:instrText>
        </w:r>
        <w:r>
          <w:rPr>
            <w:rFonts w:ascii="Palatino Linotype" w:hAnsi="Palatino Linotype"/>
          </w:rPr>
          <w:instrText xml:space="preserve">" </w:instrText>
        </w:r>
        <w:r>
          <w:rPr>
            <w:rFonts w:ascii="Palatino Linotype" w:hAnsi="Palatino Linotype"/>
          </w:rPr>
          <w:fldChar w:fldCharType="separate"/>
        </w:r>
        <w:r w:rsidRPr="00957A75">
          <w:rPr>
            <w:rStyle w:val="Hipervnculo"/>
            <w:rPrChange w:id="2758" w:author="root" w:date="2016-09-02T18:58:00Z">
              <w:rPr>
                <w:rFonts w:ascii="Palatino Linotype" w:hAnsi="Palatino Linotype"/>
                <w:lang w:val="en-GB"/>
              </w:rPr>
            </w:rPrChange>
          </w:rPr>
          <w:t>https://github.com/kig/JSARToolKit</w:t>
        </w:r>
        <w:r>
          <w:rPr>
            <w:rFonts w:ascii="Palatino Linotype" w:hAnsi="Palatino Linotype"/>
          </w:rPr>
          <w:fldChar w:fldCharType="end"/>
        </w:r>
      </w:ins>
    </w:p>
    <w:p w14:paraId="4FD83C2A" w14:textId="2AB290C3" w:rsidR="00DC0CE8" w:rsidRDefault="00104233" w:rsidP="00A45FDC">
      <w:pPr>
        <w:rPr>
          <w:ins w:id="2759" w:author="root" w:date="2016-09-02T19:02:00Z"/>
          <w:rFonts w:ascii="Palatino Linotype" w:hAnsi="Palatino Linotype"/>
        </w:rPr>
      </w:pPr>
      <w:ins w:id="2760" w:author="root" w:date="2016-09-02T19:00:00Z">
        <w:r>
          <w:rPr>
            <w:rFonts w:ascii="Palatino Linotype" w:hAnsi="Palatino Linotype"/>
            <w:b/>
          </w:rPr>
          <w:t>[13]</w:t>
        </w:r>
        <w:r>
          <w:rPr>
            <w:rFonts w:ascii="Palatino Linotype" w:hAnsi="Palatino Linotype"/>
          </w:rPr>
          <w:t xml:space="preserve"> </w:t>
        </w:r>
        <w:commentRangeStart w:id="2761"/>
        <w:r>
          <w:rPr>
            <w:rFonts w:ascii="Palatino Linotype" w:hAnsi="Palatino Linotype"/>
          </w:rPr>
          <w:t>Dudas en general</w:t>
        </w:r>
        <w:commentRangeEnd w:id="2761"/>
        <w:r>
          <w:rPr>
            <w:rStyle w:val="Refdecomentario"/>
          </w:rPr>
          <w:commentReference w:id="2761"/>
        </w:r>
        <w:r>
          <w:rPr>
            <w:rFonts w:ascii="Palatino Linotype" w:hAnsi="Palatino Linotype"/>
          </w:rPr>
          <w:t xml:space="preserve">, </w:t>
        </w:r>
        <w:r>
          <w:rPr>
            <w:rFonts w:ascii="Palatino Linotype" w:hAnsi="Palatino Linotype"/>
          </w:rPr>
          <w:fldChar w:fldCharType="begin"/>
        </w:r>
        <w:r>
          <w:rPr>
            <w:rFonts w:ascii="Palatino Linotype" w:hAnsi="Palatino Linotype"/>
          </w:rPr>
          <w:instrText xml:space="preserve"> HYPERLINK "</w:instrText>
        </w:r>
        <w:r w:rsidRPr="00104233">
          <w:rPr>
            <w:rFonts w:ascii="Palatino Linotype" w:hAnsi="Palatino Linotype"/>
          </w:rPr>
          <w:instrText>http://stackoverflow.com/</w:instrText>
        </w:r>
        <w:r>
          <w:rPr>
            <w:rFonts w:ascii="Palatino Linotype" w:hAnsi="Palatino Linotype"/>
          </w:rPr>
          <w:instrText xml:space="preserve">" </w:instrText>
        </w:r>
        <w:r>
          <w:rPr>
            <w:rFonts w:ascii="Palatino Linotype" w:hAnsi="Palatino Linotype"/>
          </w:rPr>
          <w:fldChar w:fldCharType="separate"/>
        </w:r>
        <w:r w:rsidRPr="00957A75">
          <w:rPr>
            <w:rStyle w:val="Hipervnculo"/>
            <w:rFonts w:ascii="Palatino Linotype" w:hAnsi="Palatino Linotype"/>
          </w:rPr>
          <w:t>http://stackoverflow.com/</w:t>
        </w:r>
        <w:r>
          <w:rPr>
            <w:rFonts w:ascii="Palatino Linotype" w:hAnsi="Palatino Linotype"/>
          </w:rPr>
          <w:fldChar w:fldCharType="end"/>
        </w:r>
      </w:ins>
    </w:p>
    <w:p w14:paraId="10B93C30" w14:textId="4E220AB1" w:rsidR="009C5110" w:rsidRDefault="009C5110" w:rsidP="00A45FDC">
      <w:pPr>
        <w:rPr>
          <w:ins w:id="2762" w:author="root" w:date="2016-09-02T19:03:00Z"/>
          <w:rFonts w:ascii="Palatino Linotype" w:hAnsi="Palatino Linotype"/>
        </w:rPr>
      </w:pPr>
      <w:ins w:id="2763" w:author="root" w:date="2016-09-02T19:03:00Z">
        <w:r>
          <w:rPr>
            <w:rFonts w:ascii="Palatino Linotype" w:hAnsi="Palatino Linotype"/>
            <w:b/>
          </w:rPr>
          <w:t xml:space="preserve">[14] </w:t>
        </w:r>
        <w:r>
          <w:rPr>
            <w:rFonts w:ascii="Palatino Linotype" w:hAnsi="Palatino Linotype"/>
          </w:rPr>
          <w:t xml:space="preserve">Tutorial de JSARToolKit, </w:t>
        </w:r>
        <w:r>
          <w:rPr>
            <w:rFonts w:ascii="Palatino Linotype" w:hAnsi="Palatino Linotype"/>
          </w:rPr>
          <w:fldChar w:fldCharType="begin"/>
        </w:r>
        <w:r>
          <w:rPr>
            <w:rFonts w:ascii="Palatino Linotype" w:hAnsi="Palatino Linotype"/>
          </w:rPr>
          <w:instrText xml:space="preserve"> HYPERLINK "</w:instrText>
        </w:r>
        <w:r w:rsidRPr="009C5110">
          <w:rPr>
            <w:rFonts w:ascii="Palatino Linotype" w:hAnsi="Palatino Linotype"/>
          </w:rPr>
          <w:instrText>http://www.html5rocks.com/es/tutorials/webgl/jsartoolkit_webrtc/</w:instrText>
        </w:r>
        <w:r>
          <w:rPr>
            <w:rFonts w:ascii="Palatino Linotype" w:hAnsi="Palatino Linotype"/>
          </w:rPr>
          <w:instrText xml:space="preserve">" </w:instrText>
        </w:r>
        <w:r>
          <w:rPr>
            <w:rFonts w:ascii="Palatino Linotype" w:hAnsi="Palatino Linotype"/>
          </w:rPr>
          <w:fldChar w:fldCharType="separate"/>
        </w:r>
        <w:r w:rsidRPr="00957A75">
          <w:rPr>
            <w:rStyle w:val="Hipervnculo"/>
            <w:rFonts w:ascii="Palatino Linotype" w:hAnsi="Palatino Linotype"/>
          </w:rPr>
          <w:t>http://www.html5rocks.com/es/tutorials/webgl/jsartoolkit_webrtc/</w:t>
        </w:r>
        <w:r>
          <w:rPr>
            <w:rFonts w:ascii="Palatino Linotype" w:hAnsi="Palatino Linotype"/>
          </w:rPr>
          <w:fldChar w:fldCharType="end"/>
        </w:r>
      </w:ins>
    </w:p>
    <w:p w14:paraId="4F314B98" w14:textId="77777777" w:rsidR="009C5110" w:rsidRPr="009C5110" w:rsidRDefault="009C5110" w:rsidP="00A45FDC">
      <w:pPr>
        <w:rPr>
          <w:ins w:id="2764" w:author="root" w:date="2016-09-02T19:00:00Z"/>
          <w:rFonts w:ascii="Palatino Linotype" w:hAnsi="Palatino Linotype"/>
        </w:rPr>
      </w:pPr>
    </w:p>
    <w:p w14:paraId="795FFF12" w14:textId="77777777" w:rsidR="00104233" w:rsidRPr="00104233" w:rsidRDefault="00104233" w:rsidP="00A45FDC">
      <w:pPr>
        <w:rPr>
          <w:ins w:id="2765" w:author="root" w:date="2016-09-02T18:51:00Z"/>
          <w:rFonts w:ascii="Palatino Linotype" w:hAnsi="Palatino Linotype"/>
        </w:rPr>
      </w:pPr>
    </w:p>
    <w:p w14:paraId="5B9D450D" w14:textId="77777777" w:rsidR="00A45FDC" w:rsidRPr="00DC0CE8" w:rsidRDefault="00A45FDC" w:rsidP="00A45FDC">
      <w:pPr>
        <w:rPr>
          <w:ins w:id="2766" w:author="root" w:date="2016-09-02T18:50:00Z"/>
          <w:rFonts w:ascii="Palatino Linotype" w:hAnsi="Palatino Linotype"/>
        </w:rPr>
      </w:pPr>
    </w:p>
    <w:p w14:paraId="76746B8F" w14:textId="77777777" w:rsidR="00A45FDC" w:rsidRPr="00DC0CE8" w:rsidRDefault="00A45FDC" w:rsidP="00DC234E">
      <w:pPr>
        <w:rPr>
          <w:rFonts w:ascii="Palatino Linotype" w:hAnsi="Palatino Linotype"/>
          <w:rPrChange w:id="2767" w:author="root" w:date="2016-09-02T18:58:00Z">
            <w:rPr/>
          </w:rPrChange>
        </w:rPr>
      </w:pPr>
    </w:p>
    <w:p w14:paraId="1FFCBFBD" w14:textId="71338C67" w:rsidR="00943065" w:rsidRPr="00DC0CE8" w:rsidDel="00C8163A" w:rsidRDefault="00943065">
      <w:pPr>
        <w:rPr>
          <w:del w:id="2768" w:author="root" w:date="2016-09-07T19:32:00Z"/>
          <w:b/>
          <w:u w:val="single"/>
        </w:rPr>
      </w:pPr>
      <w:del w:id="2769" w:author="root" w:date="2016-09-07T19:32:00Z">
        <w:r w:rsidRPr="00DC0CE8" w:rsidDel="00C8163A">
          <w:rPr>
            <w:b/>
            <w:u w:val="single"/>
          </w:rPr>
          <w:br w:type="page"/>
        </w:r>
      </w:del>
    </w:p>
    <w:p w14:paraId="3E546863" w14:textId="619E2F25" w:rsidR="001C22A2" w:rsidRPr="00DC0CE8" w:rsidDel="00C8163A" w:rsidRDefault="001C22A2" w:rsidP="00A24513">
      <w:pPr>
        <w:rPr>
          <w:del w:id="2770" w:author="root" w:date="2016-09-07T19:32:00Z"/>
          <w:b/>
          <w:u w:val="single"/>
        </w:rPr>
      </w:pPr>
    </w:p>
    <w:p w14:paraId="473576AE" w14:textId="0C8395A8" w:rsidR="001C22A2" w:rsidRPr="00DC0CE8" w:rsidDel="00C8163A" w:rsidRDefault="001C22A2" w:rsidP="00A24513">
      <w:pPr>
        <w:rPr>
          <w:del w:id="2771" w:author="root" w:date="2016-09-07T19:32:00Z"/>
          <w:b/>
          <w:u w:val="single"/>
        </w:rPr>
      </w:pPr>
    </w:p>
    <w:p w14:paraId="6916CD72" w14:textId="2F110122" w:rsidR="001C22A2" w:rsidRPr="00DC0CE8" w:rsidDel="00C8163A" w:rsidRDefault="001C22A2" w:rsidP="00A24513">
      <w:pPr>
        <w:rPr>
          <w:del w:id="2772" w:author="root" w:date="2016-09-07T19:32:00Z"/>
          <w:b/>
          <w:u w:val="single"/>
        </w:rPr>
      </w:pPr>
    </w:p>
    <w:p w14:paraId="2AD47F42" w14:textId="3A654A8C" w:rsidR="001C22A2" w:rsidRPr="00DC0CE8" w:rsidDel="00C8163A" w:rsidRDefault="001C22A2" w:rsidP="00A24513">
      <w:pPr>
        <w:rPr>
          <w:del w:id="2773" w:author="root" w:date="2016-09-07T19:32:00Z"/>
          <w:b/>
          <w:u w:val="single"/>
        </w:rPr>
      </w:pPr>
    </w:p>
    <w:p w14:paraId="3522CF95" w14:textId="5AE9A47D" w:rsidR="001C22A2" w:rsidRPr="00DC0CE8" w:rsidDel="00C8163A" w:rsidRDefault="001C22A2" w:rsidP="00A24513">
      <w:pPr>
        <w:rPr>
          <w:del w:id="2774" w:author="root" w:date="2016-09-07T19:32:00Z"/>
          <w:b/>
          <w:u w:val="single"/>
        </w:rPr>
      </w:pPr>
    </w:p>
    <w:p w14:paraId="13826158" w14:textId="50584220" w:rsidR="001C22A2" w:rsidRPr="00DC0CE8" w:rsidDel="00C8163A" w:rsidRDefault="001C22A2" w:rsidP="00A24513">
      <w:pPr>
        <w:rPr>
          <w:del w:id="2775" w:author="root" w:date="2016-09-07T19:32:00Z"/>
          <w:b/>
          <w:u w:val="single"/>
        </w:rPr>
      </w:pPr>
    </w:p>
    <w:p w14:paraId="0BDD3B1F" w14:textId="64EDA2FC" w:rsidR="001C22A2" w:rsidRPr="00DC0CE8" w:rsidDel="00C8163A" w:rsidRDefault="001C22A2" w:rsidP="00A24513">
      <w:pPr>
        <w:rPr>
          <w:del w:id="2776" w:author="root" w:date="2016-09-07T19:32:00Z"/>
          <w:b/>
          <w:u w:val="single"/>
        </w:rPr>
      </w:pPr>
    </w:p>
    <w:p w14:paraId="4131D90C" w14:textId="0B9283D4" w:rsidR="001C22A2" w:rsidRPr="00DC0CE8" w:rsidDel="00C8163A" w:rsidRDefault="001C22A2" w:rsidP="00A24513">
      <w:pPr>
        <w:rPr>
          <w:del w:id="2777" w:author="root" w:date="2016-09-07T19:32:00Z"/>
          <w:b/>
          <w:u w:val="single"/>
        </w:rPr>
      </w:pPr>
    </w:p>
    <w:p w14:paraId="30607176" w14:textId="0ED80D2C" w:rsidR="001C22A2" w:rsidRPr="00DC0CE8" w:rsidDel="00C8163A" w:rsidRDefault="001C22A2" w:rsidP="00A24513">
      <w:pPr>
        <w:rPr>
          <w:del w:id="2778" w:author="root" w:date="2016-09-07T19:32:00Z"/>
          <w:b/>
          <w:u w:val="single"/>
        </w:rPr>
      </w:pPr>
    </w:p>
    <w:p w14:paraId="7EED7602" w14:textId="117E0A75" w:rsidR="001C22A2" w:rsidRPr="00DC0CE8" w:rsidDel="00C8163A" w:rsidRDefault="001C22A2" w:rsidP="00A24513">
      <w:pPr>
        <w:rPr>
          <w:del w:id="2779" w:author="root" w:date="2016-09-07T19:32:00Z"/>
          <w:b/>
          <w:u w:val="single"/>
        </w:rPr>
      </w:pPr>
    </w:p>
    <w:p w14:paraId="76D52921" w14:textId="2B63EA32" w:rsidR="001C22A2" w:rsidRPr="00DC0CE8" w:rsidDel="00C8163A" w:rsidRDefault="001C22A2" w:rsidP="00A24513">
      <w:pPr>
        <w:rPr>
          <w:del w:id="2780" w:author="root" w:date="2016-09-07T19:32:00Z"/>
          <w:b/>
          <w:u w:val="single"/>
        </w:rPr>
      </w:pPr>
    </w:p>
    <w:p w14:paraId="6A97C14F" w14:textId="5E3A9220" w:rsidR="00A24513" w:rsidDel="00C8163A" w:rsidRDefault="00A24513" w:rsidP="00A24513">
      <w:pPr>
        <w:rPr>
          <w:del w:id="2781" w:author="root" w:date="2016-09-07T19:32:00Z"/>
        </w:rPr>
      </w:pPr>
      <w:del w:id="2782" w:author="root" w:date="2016-09-07T19:32:00Z">
        <w:r w:rsidDel="00C8163A">
          <w:rPr>
            <w:b/>
            <w:u w:val="single"/>
          </w:rPr>
          <w:delText>Modelado</w:delText>
        </w:r>
        <w:r w:rsidDel="00C8163A">
          <w:delText xml:space="preserve">: </w:delText>
        </w:r>
      </w:del>
    </w:p>
    <w:p w14:paraId="5ADFEA4F" w14:textId="240843CA" w:rsidR="005E2F8F" w:rsidDel="00C8163A" w:rsidRDefault="00C33ADE" w:rsidP="00A24513">
      <w:pPr>
        <w:rPr>
          <w:del w:id="2783" w:author="root" w:date="2016-09-07T19:32:00Z"/>
        </w:rPr>
      </w:pPr>
      <w:del w:id="2784" w:author="root" w:date="2016-09-07T19:32:00Z">
        <w:r w:rsidDel="00C8163A">
          <w:delText xml:space="preserve">1) Se siguieron varios tutoriales para el modelado de una persona. </w:delText>
        </w:r>
        <w:r w:rsidR="003451FC" w:rsidDel="00C8163A">
          <w:fldChar w:fldCharType="begin"/>
        </w:r>
        <w:r w:rsidR="003451FC" w:rsidDel="00C8163A">
          <w:delInstrText xml:space="preserve"> HYPERLINK "http://cgi.tutsplus.com/es/categories/modeling" </w:delInstrText>
        </w:r>
        <w:r w:rsidR="003451FC" w:rsidDel="00C8163A">
          <w:fldChar w:fldCharType="separate"/>
        </w:r>
        <w:r w:rsidRPr="009B2E18" w:rsidDel="00C8163A">
          <w:rPr>
            <w:rStyle w:val="Hipervnculo"/>
          </w:rPr>
          <w:delText>http://cgi.tutsplus.com/es/categories/modeling</w:delText>
        </w:r>
        <w:r w:rsidR="003451FC" w:rsidDel="00C8163A">
          <w:rPr>
            <w:rStyle w:val="Hipervnculo"/>
          </w:rPr>
          <w:fldChar w:fldCharType="end"/>
        </w:r>
        <w:r w:rsidR="005E2F8F" w:rsidDel="00C8163A">
          <w:delText xml:space="preserve"> Exponer modelos seguidos para el cuerpo y para la cara.</w:delText>
        </w:r>
      </w:del>
    </w:p>
    <w:p w14:paraId="5B2CC724" w14:textId="09324BD2" w:rsidR="00C33ADE" w:rsidDel="00C8163A" w:rsidRDefault="00C33ADE" w:rsidP="00A24513">
      <w:pPr>
        <w:rPr>
          <w:del w:id="2785" w:author="root" w:date="2016-09-07T19:32:00Z"/>
        </w:rPr>
      </w:pPr>
      <w:del w:id="2786" w:author="root" w:date="2016-09-07T19:32:00Z">
        <w:r w:rsidDel="00C8163A">
          <w:delText xml:space="preserve">2) El pelo se descargó de una web libre de derechos de autor </w:delText>
        </w:r>
        <w:r w:rsidR="0068410C" w:rsidDel="00C8163A">
          <w:delText xml:space="preserve">Licencia: </w:delText>
        </w:r>
        <w:r w:rsidR="0068410C" w:rsidRPr="0068410C" w:rsidDel="00C8163A">
          <w:delText>CC-BY-</w:delText>
        </w:r>
        <w:r w:rsidR="0068410C" w:rsidDel="00C8163A">
          <w:delText xml:space="preserve">SA </w:delText>
        </w:r>
        <w:r w:rsidR="003451FC" w:rsidDel="00C8163A">
          <w:fldChar w:fldCharType="begin"/>
        </w:r>
        <w:r w:rsidR="003451FC" w:rsidDel="00C8163A">
          <w:delInstrText xml:space="preserve"> HYPERLINK "http://www.blendswap.com/blends/view/63151" </w:delInstrText>
        </w:r>
        <w:r w:rsidR="003451FC" w:rsidDel="00C8163A">
          <w:fldChar w:fldCharType="separate"/>
        </w:r>
        <w:r w:rsidR="0068410C" w:rsidRPr="009B2E18" w:rsidDel="00C8163A">
          <w:rPr>
            <w:rStyle w:val="Hipervnculo"/>
          </w:rPr>
          <w:delText>http://www.blendswap.com/blends/view/63151</w:delText>
        </w:r>
        <w:r w:rsidR="003451FC" w:rsidDel="00C8163A">
          <w:rPr>
            <w:rStyle w:val="Hipervnculo"/>
          </w:rPr>
          <w:fldChar w:fldCharType="end"/>
        </w:r>
      </w:del>
    </w:p>
    <w:p w14:paraId="5FE0A63D" w14:textId="56A1DC51" w:rsidR="005E2F8F" w:rsidDel="00C8163A" w:rsidRDefault="005E2F8F" w:rsidP="00A24513">
      <w:pPr>
        <w:rPr>
          <w:del w:id="2787" w:author="root" w:date="2016-09-07T19:32:00Z"/>
        </w:rPr>
      </w:pPr>
      <w:del w:id="2788" w:author="root" w:date="2016-09-07T19:32:00Z">
        <w:r w:rsidDel="00C8163A">
          <w:delText>3) Para texturizar se utilizó UV Mapping y la herramienta Mark Seam  para que al hacer Unwrap las partes de la malla se viesen correctamente. El unwrap se exportó y con Photoshop se rellenó la imagen con las texturas deseadas.</w:delText>
        </w:r>
      </w:del>
    </w:p>
    <w:p w14:paraId="48565D28" w14:textId="1A8DE2C0" w:rsidR="0068410C" w:rsidDel="00C8163A" w:rsidRDefault="0068410C" w:rsidP="00A24513">
      <w:pPr>
        <w:rPr>
          <w:del w:id="2789" w:author="root" w:date="2016-09-07T19:32:00Z"/>
          <w:b/>
          <w:u w:val="single"/>
        </w:rPr>
      </w:pPr>
      <w:del w:id="2790" w:author="root" w:date="2016-09-07T19:32:00Z">
        <w:r w:rsidDel="00C8163A">
          <w:rPr>
            <w:b/>
            <w:u w:val="single"/>
          </w:rPr>
          <w:delText>Animación</w:delText>
        </w:r>
      </w:del>
    </w:p>
    <w:p w14:paraId="3440B00F" w14:textId="3F304445" w:rsidR="0068410C" w:rsidDel="00C8163A" w:rsidRDefault="0068410C" w:rsidP="00A24513">
      <w:pPr>
        <w:rPr>
          <w:del w:id="2791" w:author="root" w:date="2016-09-07T19:32:00Z"/>
        </w:rPr>
      </w:pPr>
      <w:del w:id="2792" w:author="root" w:date="2016-09-07T19:32:00Z">
        <w:r w:rsidDel="00C8163A">
          <w:delText>1) Se intentó varias veces con resultados negativos el generar un riggin. Finalmente se creó un esqueleto (pero no se generó riggin) y en cada hueso (del layer adecuado) se copió la rotación de cada hueso respectivo del esqueleto animado</w:delText>
        </w:r>
        <w:r w:rsidR="005E2F8F" w:rsidDel="00C8163A">
          <w:delText xml:space="preserve">. El banco de animaciones utilizado fue: </w:delText>
        </w:r>
        <w:r w:rsidR="003451FC" w:rsidDel="00C8163A">
          <w:fldChar w:fldCharType="begin"/>
        </w:r>
        <w:r w:rsidR="003451FC" w:rsidDel="00C8163A">
          <w:delInstrText xml:space="preserve"> HYPERLINK "https://sites.google.com/a/cgspeed.com/cgspeed/motion-capture/daz-friendly-release" </w:delInstrText>
        </w:r>
        <w:r w:rsidR="003451FC" w:rsidDel="00C8163A">
          <w:fldChar w:fldCharType="separate"/>
        </w:r>
        <w:r w:rsidR="005E2F8F" w:rsidRPr="009B2E18" w:rsidDel="00C8163A">
          <w:rPr>
            <w:rStyle w:val="Hipervnculo"/>
          </w:rPr>
          <w:delText>https://sites.google.com/a/cgspeed.com/cgspeed/motion-capture/daz-friendly-release</w:delText>
        </w:r>
        <w:r w:rsidR="003451FC" w:rsidDel="00C8163A">
          <w:rPr>
            <w:rStyle w:val="Hipervnculo"/>
          </w:rPr>
          <w:fldChar w:fldCharType="end"/>
        </w:r>
      </w:del>
    </w:p>
    <w:p w14:paraId="30AEF1D6" w14:textId="5E382E81" w:rsidR="005E2F8F" w:rsidDel="00C8163A" w:rsidRDefault="005E2F8F" w:rsidP="00A24513">
      <w:pPr>
        <w:rPr>
          <w:del w:id="2793" w:author="root" w:date="2016-09-07T19:32:00Z"/>
        </w:rPr>
      </w:pPr>
      <w:del w:id="2794" w:author="root" w:date="2016-09-07T19:32:00Z">
        <w:r w:rsidDel="00C8163A">
          <w:delText xml:space="preserve">Y se utilizaron las animaciones: </w:delText>
        </w:r>
        <w:r w:rsidR="0095266A" w:rsidDel="00C8163A">
          <w:delText>127_07 para correr, 127_26 para salto, 132_22 para andar, 137_28 para esperar.</w:delText>
        </w:r>
      </w:del>
    </w:p>
    <w:p w14:paraId="42807609" w14:textId="7F69FEE9" w:rsidR="0095266A" w:rsidDel="00C8163A" w:rsidRDefault="0095266A" w:rsidP="00A24513">
      <w:pPr>
        <w:rPr>
          <w:del w:id="2795" w:author="root" w:date="2016-09-07T19:32:00Z"/>
        </w:rPr>
      </w:pPr>
      <w:del w:id="2796" w:author="root" w:date="2016-09-07T19:32:00Z">
        <w:r w:rsidDel="00C8163A">
          <w:delText xml:space="preserve">2) Las animaciones fueron editadas en bvhacker donde se centraron y se editó el </w:delText>
        </w:r>
        <w:r w:rsidRPr="00676560" w:rsidDel="00C8163A">
          <w:rPr>
            <w:i/>
          </w:rPr>
          <w:delText>loop</w:delText>
        </w:r>
        <w:r w:rsidDel="00C8163A">
          <w:delText xml:space="preserve"> (recortándolo y cosiéndolo) para obtener solo la parte deseada de la animación y poder reproducirla en bucle.</w:delText>
        </w:r>
      </w:del>
    </w:p>
    <w:p w14:paraId="553D0232" w14:textId="0E6D50E7" w:rsidR="0068410C" w:rsidDel="00C8163A" w:rsidRDefault="002008DF" w:rsidP="00A24513">
      <w:pPr>
        <w:rPr>
          <w:del w:id="2797" w:author="root" w:date="2016-09-07T19:32:00Z"/>
        </w:rPr>
      </w:pPr>
      <w:del w:id="2798" w:author="root" w:date="2016-09-07T19:32:00Z">
        <w:r w:rsidDel="00C8163A">
          <w:delText>3) Para la exportación se utilizó el exportador blendert-&gt;Json desarrollado por el equipo de Three.js versión r77. Dio varios problemas al estar en desarrollo y se tuvo que cambiar una línea de código del exportador porque las coordenadas Y de</w:delText>
        </w:r>
        <w:r w:rsidR="00631543" w:rsidDel="00C8163A">
          <w:delText xml:space="preserve"> la malla en</w:delText>
        </w:r>
        <w:r w:rsidDel="00C8163A">
          <w:delText xml:space="preserve"> blender se exportaban como coordenadas Z.</w:delText>
        </w:r>
        <w:r w:rsidR="00631543" w:rsidDel="00C8163A">
          <w:delText xml:space="preserve"> Por lo que la malla salía fuera del esqueleto y se deformaba al animar. </w:delText>
        </w:r>
      </w:del>
    </w:p>
    <w:p w14:paraId="208A2A95" w14:textId="12C55A0E" w:rsidR="007B5CD4" w:rsidDel="00C8163A" w:rsidRDefault="007B5CD4" w:rsidP="007B5CD4">
      <w:pPr>
        <w:rPr>
          <w:del w:id="2799" w:author="root" w:date="2016-09-07T19:32:00Z"/>
          <w:b/>
          <w:u w:val="single"/>
        </w:rPr>
      </w:pPr>
      <w:del w:id="2800" w:author="root" w:date="2016-09-07T19:32:00Z">
        <w:r w:rsidDel="00C8163A">
          <w:rPr>
            <w:b/>
            <w:u w:val="single"/>
          </w:rPr>
          <w:delText>Aplicación web cliente</w:delText>
        </w:r>
      </w:del>
    </w:p>
    <w:p w14:paraId="6F90579D" w14:textId="521DAEAD" w:rsidR="007B5CD4" w:rsidDel="00C8163A" w:rsidRDefault="007B5CD4" w:rsidP="007B5CD4">
      <w:pPr>
        <w:rPr>
          <w:del w:id="2801" w:author="root" w:date="2016-09-07T19:32:00Z"/>
        </w:rPr>
      </w:pPr>
      <w:del w:id="2802" w:author="root" w:date="2016-09-07T19:32:00Z">
        <w:r w:rsidDel="00C8163A">
          <w:delText>1) Para la realización de la aplicación web del lado del cliente se ha de manejar el modelo 3d respondiendo a las teclas del usuario. Para ello se ha utilizado el ejemplo de personajes y animaciones que viene en Three.js llamado “</w:delText>
        </w:r>
        <w:r w:rsidRPr="007B5CD4" w:rsidDel="00C8163A">
          <w:rPr>
            <w:i/>
          </w:rPr>
          <w:delText>webgl_animation_skinning_blending</w:delText>
        </w:r>
        <w:r w:rsidDel="00C8163A">
          <w:delText>”  y se ha empezado a partir de él. Se cambió el modelo por el propio y se establecieron todas las funciones de control (cambio de un estado a otro, comprobación de posición, ayuda al centrado, etc) se amplía la clase BlendCharacter.js para acceder a más funciones de las animaciones de manera ordenada.</w:delText>
        </w:r>
      </w:del>
    </w:p>
    <w:p w14:paraId="0F7E18CD" w14:textId="57C30BF9" w:rsidR="00AB5A7E" w:rsidDel="00C8163A" w:rsidRDefault="00AB5A7E" w:rsidP="007B5CD4">
      <w:pPr>
        <w:rPr>
          <w:del w:id="2803" w:author="root" w:date="2016-09-07T19:32:00Z"/>
        </w:rPr>
      </w:pPr>
      <w:del w:id="2804" w:author="root" w:date="2016-09-07T19:32:00Z">
        <w:r w:rsidDel="00C8163A">
          <w:delText>2) Se crea un plano que tiene como textura el video entrante de la cámara web.</w:delText>
        </w:r>
      </w:del>
    </w:p>
    <w:p w14:paraId="738A2033" w14:textId="09E744C3" w:rsidR="00461C93" w:rsidDel="00C8163A" w:rsidRDefault="00461C93" w:rsidP="007B5CD4">
      <w:pPr>
        <w:rPr>
          <w:del w:id="2805" w:author="root" w:date="2016-09-07T19:32:00Z"/>
        </w:rPr>
      </w:pPr>
      <w:del w:id="2806" w:author="root" w:date="2016-09-07T19:32:00Z">
        <w:r w:rsidDel="00C8163A">
          <w:delText>3) La comunicación con arduino es Ajax-&gt;PHP-&gt;Python-&gt;Arduino</w:delText>
        </w:r>
      </w:del>
    </w:p>
    <w:p w14:paraId="1502396B" w14:textId="4A722538" w:rsidR="00577776" w:rsidDel="00C8163A" w:rsidRDefault="00577776" w:rsidP="007B5CD4">
      <w:pPr>
        <w:rPr>
          <w:del w:id="2807" w:author="root" w:date="2016-09-07T19:32:00Z"/>
        </w:rPr>
      </w:pPr>
      <w:del w:id="2808" w:author="root" w:date="2016-09-07T19:32:00Z">
        <w:r w:rsidDel="00C8163A">
          <w:delText>4) Para el video se crea un plano en el fondo el cual tiene como textura una imagen. Cada pasada de render esta imagen se cambia por la siguiente. Las imágenes se van sustituyendo a medida que son tomadas por el script raspiMJPEG.</w:delText>
        </w:r>
        <w:r w:rsidR="00700775" w:rsidDel="00C8163A">
          <w:delText xml:space="preserve"> Una petición POST a PHP se ejecuta para cargar la nueva imagen. Esto pasa cada 4 pasadas del render, es decir 60/4 = 15 veces por segundo</w:delText>
        </w:r>
      </w:del>
    </w:p>
    <w:p w14:paraId="11617F23" w14:textId="58937091" w:rsidR="004F549B" w:rsidDel="00C8163A" w:rsidRDefault="004F549B" w:rsidP="007B5CD4">
      <w:pPr>
        <w:rPr>
          <w:del w:id="2809" w:author="root" w:date="2016-09-07T19:32:00Z"/>
        </w:rPr>
      </w:pPr>
      <w:del w:id="2810" w:author="root" w:date="2016-09-07T19:32:00Z">
        <w:r w:rsidDel="00C8163A">
          <w:delText>5) Cuando estemos con un móvil aparecerán controles alternativos</w:delText>
        </w:r>
        <w:r w:rsidR="003115B9" w:rsidDel="00C8163A">
          <w:delText>(flechas  vsg)</w:delText>
        </w:r>
        <w:r w:rsidDel="00C8163A">
          <w:delText>. Para saber si estamos con un móvil se usará media query de CSS.</w:delText>
        </w:r>
      </w:del>
    </w:p>
    <w:p w14:paraId="64571D35" w14:textId="2B525E4B" w:rsidR="00D20305" w:rsidDel="00C8163A" w:rsidRDefault="00D20305" w:rsidP="007B5CD4">
      <w:pPr>
        <w:rPr>
          <w:del w:id="2811" w:author="root" w:date="2016-09-07T19:32:00Z"/>
        </w:rPr>
      </w:pPr>
      <w:del w:id="2812" w:author="root" w:date="2016-09-07T19:32:00Z">
        <w:r w:rsidDel="00C8163A">
          <w:delText>6) Se completa la API con el robot (controlRobot.php y Robot.js) con las instrucciones de acelerar, parar, girarIz, girarDe y retroceder. Estas son llamadas mediante Ajax según el estado del personaje.</w:delText>
        </w:r>
      </w:del>
    </w:p>
    <w:p w14:paraId="7D085CA2" w14:textId="0BA777EF" w:rsidR="009D7B7A" w:rsidDel="00C8163A" w:rsidRDefault="00D20305">
      <w:pPr>
        <w:rPr>
          <w:del w:id="2813" w:author="root" w:date="2016-09-07T19:32:00Z"/>
        </w:rPr>
      </w:pPr>
      <w:del w:id="2814" w:author="root" w:date="2016-09-07T19:32:00Z">
        <w:r w:rsidDel="00C8163A">
          <w:delText>7) Se añade la sombra del personaje. Para ello se utiliza un plano con ShadowMaterial.  Además hay que: activar sombras en render, poner plano como recibidor de sombras y poner personaje como creador de sombras, además de crear una luz y posicionarla.</w:delText>
        </w:r>
      </w:del>
    </w:p>
    <w:p w14:paraId="44D69FA6" w14:textId="0DE4E5C9" w:rsidR="00F35C39" w:rsidDel="00C8163A" w:rsidRDefault="00F35C39">
      <w:pPr>
        <w:rPr>
          <w:del w:id="2815" w:author="root" w:date="2016-09-07T19:32:00Z"/>
          <w:b/>
          <w:u w:val="single"/>
        </w:rPr>
      </w:pPr>
      <w:del w:id="2816" w:author="root" w:date="2016-09-07T19:32:00Z">
        <w:r w:rsidDel="00C8163A">
          <w:delText>8) Se llama a la función de comprobar distancia 60 veces por segundo (cada vuelta de la animación) Pero solo se realizará la función cada dos segundos gracias a un contador que comprueba que ha sido llamada 120 veces. También se puede forzar la llamada. Cuando se llama se actualiza la distancia y la posibilidad de andar del vehículo. Si la llamada sale mal se fuerza otra llamada.</w:delText>
        </w:r>
      </w:del>
    </w:p>
    <w:p w14:paraId="78B77340" w14:textId="215005E5" w:rsidR="009D7B7A" w:rsidDel="00C8163A" w:rsidRDefault="009D7B7A">
      <w:pPr>
        <w:rPr>
          <w:del w:id="2817" w:author="root" w:date="2016-09-07T19:32:00Z"/>
          <w:b/>
          <w:u w:val="single"/>
        </w:rPr>
      </w:pPr>
    </w:p>
    <w:p w14:paraId="30CD572F" w14:textId="6FCA4B16" w:rsidR="00A24513" w:rsidDel="00C8163A" w:rsidRDefault="00A24513">
      <w:pPr>
        <w:rPr>
          <w:del w:id="2818" w:author="root" w:date="2016-09-07T19:32:00Z"/>
        </w:rPr>
      </w:pPr>
      <w:del w:id="2819" w:author="root" w:date="2016-09-07T19:32:00Z">
        <w:r w:rsidRPr="00A24513" w:rsidDel="00C8163A">
          <w:rPr>
            <w:b/>
            <w:u w:val="single"/>
          </w:rPr>
          <w:delText>Raspberry</w:delText>
        </w:r>
        <w:r w:rsidDel="00C8163A">
          <w:delText xml:space="preserve">: </w:delText>
        </w:r>
      </w:del>
    </w:p>
    <w:p w14:paraId="50968682" w14:textId="49DB15DC" w:rsidR="00A24513" w:rsidDel="00C8163A" w:rsidRDefault="00A24513">
      <w:pPr>
        <w:rPr>
          <w:del w:id="2820" w:author="root" w:date="2016-09-07T19:32:00Z"/>
        </w:rPr>
      </w:pPr>
      <w:del w:id="2821" w:author="root" w:date="2016-09-07T19:32:00Z">
        <w:r w:rsidDel="00C8163A">
          <w:delText xml:space="preserve">1) Se ha instalado VNC para su control desde internet y otro ordenador. Para ello </w:delText>
        </w:r>
        <w:r w:rsidR="003451FC" w:rsidDel="00C8163A">
          <w:fldChar w:fldCharType="begin"/>
        </w:r>
        <w:r w:rsidR="003451FC" w:rsidDel="00C8163A">
          <w:delInstrText xml:space="preserve"> HYPERLINK "https://www.raspberrypi.org/documentation/remote-access/vnc/README.md" </w:delInstrText>
        </w:r>
        <w:r w:rsidR="003451FC" w:rsidDel="00C8163A">
          <w:fldChar w:fldCharType="separate"/>
        </w:r>
        <w:r w:rsidRPr="009B2E18" w:rsidDel="00C8163A">
          <w:rPr>
            <w:rStyle w:val="Hipervnculo"/>
          </w:rPr>
          <w:delText>https://www.raspberrypi.org/documentation/remote-access/vnc/README.md</w:delText>
        </w:r>
        <w:r w:rsidR="003451FC" w:rsidDel="00C8163A">
          <w:rPr>
            <w:rStyle w:val="Hipervnculo"/>
          </w:rPr>
          <w:fldChar w:fldCharType="end"/>
        </w:r>
        <w:r w:rsidDel="00C8163A">
          <w:delText xml:space="preserve"> Se ha creado el script para lanzar el vnc al enchufarla.</w:delText>
        </w:r>
      </w:del>
    </w:p>
    <w:p w14:paraId="39B2FA4D" w14:textId="74E281AC" w:rsidR="00A44DAE" w:rsidDel="00C8163A" w:rsidRDefault="00A44DAE">
      <w:pPr>
        <w:rPr>
          <w:del w:id="2822" w:author="root" w:date="2016-09-07T19:32:00Z"/>
        </w:rPr>
      </w:pPr>
      <w:del w:id="2823" w:author="root" w:date="2016-09-07T19:32:00Z">
        <w:r w:rsidDel="00C8163A">
          <w:tab/>
          <w:delText>1.2) Establecer IP estática para que siempre sea 192.168.1.137</w:delText>
        </w:r>
      </w:del>
    </w:p>
    <w:p w14:paraId="223923FB" w14:textId="055928F7" w:rsidR="00F240E2" w:rsidDel="00C8163A" w:rsidRDefault="00A24513">
      <w:pPr>
        <w:rPr>
          <w:del w:id="2824" w:author="root" w:date="2016-09-07T19:32:00Z"/>
          <w:rStyle w:val="Hipervnculo"/>
        </w:rPr>
      </w:pPr>
      <w:del w:id="2825" w:author="root" w:date="2016-09-07T19:32:00Z">
        <w:r w:rsidDel="00C8163A">
          <w:delText xml:space="preserve">2) Instalado servidor web nginx con PHP: </w:delText>
        </w:r>
        <w:r w:rsidR="003451FC" w:rsidDel="00C8163A">
          <w:fldChar w:fldCharType="begin"/>
        </w:r>
        <w:r w:rsidR="003451FC" w:rsidDel="00C8163A">
          <w:delInstrText xml:space="preserve"> HYPERLINK "https://www.raspberrypi.org/documentation/remote-access/web-server/nginx.md" </w:delInstrText>
        </w:r>
        <w:r w:rsidR="003451FC" w:rsidDel="00C8163A">
          <w:fldChar w:fldCharType="separate"/>
        </w:r>
        <w:r w:rsidRPr="009B2E18" w:rsidDel="00C8163A">
          <w:rPr>
            <w:rStyle w:val="Hipervnculo"/>
          </w:rPr>
          <w:delText>https://www.raspberrypi.org/documentation/remote-access/web-server/nginx.md</w:delText>
        </w:r>
        <w:r w:rsidR="003451FC" w:rsidDel="00C8163A">
          <w:rPr>
            <w:rStyle w:val="Hipervnculo"/>
          </w:rPr>
          <w:fldChar w:fldCharType="end"/>
        </w:r>
      </w:del>
    </w:p>
    <w:p w14:paraId="05261D05" w14:textId="494ABBED" w:rsidR="001C22A2" w:rsidDel="00C8163A" w:rsidRDefault="001C22A2">
      <w:pPr>
        <w:rPr>
          <w:del w:id="2826" w:author="root" w:date="2016-09-07T19:32:00Z"/>
          <w:rStyle w:val="Hipervnculo"/>
          <w:color w:val="auto"/>
          <w:u w:val="none"/>
        </w:rPr>
      </w:pPr>
      <w:del w:id="2827" w:author="root" w:date="2016-09-07T19:32:00Z">
        <w:r w:rsidDel="00C8163A">
          <w:rPr>
            <w:rStyle w:val="Hipervnculo"/>
            <w:color w:val="auto"/>
            <w:u w:val="none"/>
          </w:rPr>
          <w:delText xml:space="preserve">Se eligió nginx entre apache y lighttpd por su velocidad: </w:delText>
        </w:r>
        <w:r w:rsidR="003451FC" w:rsidDel="00C8163A">
          <w:fldChar w:fldCharType="begin"/>
        </w:r>
        <w:r w:rsidR="003451FC" w:rsidDel="00C8163A">
          <w:delInstrText xml:space="preserve"> HYPERLINK "https://www.jeremymorgan.com/blog/programming/raspberry-pi-web-server-comparison/" </w:delInstrText>
        </w:r>
        <w:r w:rsidR="003451FC" w:rsidDel="00C8163A">
          <w:fldChar w:fldCharType="separate"/>
        </w:r>
        <w:r w:rsidRPr="00B175A6" w:rsidDel="00C8163A">
          <w:rPr>
            <w:rStyle w:val="Hipervnculo"/>
          </w:rPr>
          <w:delText>https://www.jeremymorgan.com/blog/programming/raspberry-pi-web-server-comparison/</w:delText>
        </w:r>
        <w:r w:rsidR="003451FC" w:rsidDel="00C8163A">
          <w:rPr>
            <w:rStyle w:val="Hipervnculo"/>
          </w:rPr>
          <w:fldChar w:fldCharType="end"/>
        </w:r>
      </w:del>
    </w:p>
    <w:p w14:paraId="2233EB36" w14:textId="53185B9F" w:rsidR="001C22A2" w:rsidRPr="001C22A2" w:rsidDel="00C8163A" w:rsidRDefault="001C22A2">
      <w:pPr>
        <w:rPr>
          <w:del w:id="2828" w:author="root" w:date="2016-09-07T19:32:00Z"/>
          <w:rStyle w:val="Hipervnculo"/>
          <w:color w:val="auto"/>
          <w:u w:val="none"/>
        </w:rPr>
      </w:pPr>
    </w:p>
    <w:p w14:paraId="3CD33868" w14:textId="687FCB82" w:rsidR="00F240E2" w:rsidDel="00C8163A" w:rsidRDefault="00F240E2">
      <w:pPr>
        <w:rPr>
          <w:del w:id="2829" w:author="root" w:date="2016-09-07T19:32:00Z"/>
          <w:rStyle w:val="Hipervnculo"/>
          <w:color w:val="000000" w:themeColor="text1"/>
          <w:u w:val="none"/>
        </w:rPr>
      </w:pPr>
      <w:del w:id="2830" w:author="root" w:date="2016-09-07T19:32:00Z">
        <w:r w:rsidDel="00C8163A">
          <w:rPr>
            <w:rStyle w:val="Hipervnculo"/>
            <w:color w:val="000000" w:themeColor="text1"/>
            <w:u w:val="none"/>
          </w:rPr>
          <w:delText>3) Se instala el IDE de arduino y se configura</w:delText>
        </w:r>
      </w:del>
    </w:p>
    <w:p w14:paraId="0E27B3B1" w14:textId="1542F30C" w:rsidR="00FF6BFB" w:rsidRPr="00F240E2" w:rsidDel="00C8163A" w:rsidRDefault="0035019E">
      <w:pPr>
        <w:rPr>
          <w:del w:id="2831" w:author="root" w:date="2016-09-07T19:32:00Z"/>
          <w:color w:val="000000" w:themeColor="text1"/>
        </w:rPr>
      </w:pPr>
      <w:del w:id="2832" w:author="root" w:date="2016-09-07T19:32:00Z">
        <w:r w:rsidDel="00C8163A">
          <w:rPr>
            <w:rStyle w:val="Hipervnculo"/>
            <w:color w:val="000000" w:themeColor="text1"/>
            <w:u w:val="none"/>
          </w:rPr>
          <w:delText>4) Hay</w:delText>
        </w:r>
        <w:r w:rsidR="00FF6BFB" w:rsidDel="00C8163A">
          <w:rPr>
            <w:rStyle w:val="Hipervnculo"/>
            <w:color w:val="000000" w:themeColor="text1"/>
            <w:u w:val="none"/>
          </w:rPr>
          <w:delText xml:space="preserve"> q</w:delText>
        </w:r>
        <w:r w:rsidR="00AC277D" w:rsidDel="00C8163A">
          <w:rPr>
            <w:rStyle w:val="Hipervnculo"/>
            <w:color w:val="000000" w:themeColor="text1"/>
            <w:u w:val="none"/>
          </w:rPr>
          <w:delText>ue darle permisos</w:delText>
        </w:r>
        <w:r w:rsidR="00FF6BFB" w:rsidDel="00C8163A">
          <w:rPr>
            <w:rStyle w:val="Hipervnculo"/>
            <w:color w:val="000000" w:themeColor="text1"/>
            <w:u w:val="none"/>
          </w:rPr>
          <w:delText xml:space="preserve"> para el usuario www-data en el directorio del index </w:delText>
        </w:r>
        <w:r w:rsidR="00AC277D" w:rsidDel="00C8163A">
          <w:rPr>
            <w:rStyle w:val="Hipervnculo"/>
            <w:color w:val="000000" w:themeColor="text1"/>
            <w:u w:val="none"/>
          </w:rPr>
          <w:delText>y añadir el usuario www-data al grupo ‘dialout’ para que este pueda controlar los puertos seriales</w:delText>
        </w:r>
        <w:r w:rsidDel="00C8163A">
          <w:rPr>
            <w:rStyle w:val="Hipervnculo"/>
            <w:color w:val="000000" w:themeColor="text1"/>
            <w:u w:val="none"/>
          </w:rPr>
          <w:delText>. Reiniciar después de añadir le usuario al grupo.</w:delText>
        </w:r>
      </w:del>
    </w:p>
    <w:p w14:paraId="242552D6" w14:textId="0368043A" w:rsidR="00A24513" w:rsidDel="00C8163A" w:rsidRDefault="009D7B7A">
      <w:pPr>
        <w:rPr>
          <w:del w:id="2833" w:author="root" w:date="2016-09-07T19:32:00Z"/>
        </w:rPr>
      </w:pPr>
      <w:del w:id="2834" w:author="root" w:date="2016-09-07T19:32:00Z">
        <w:r w:rsidDel="00C8163A">
          <w:delText>5) Se consigue encender y apagar un led mediante una web.</w:delText>
        </w:r>
      </w:del>
    </w:p>
    <w:p w14:paraId="46E7A4CC" w14:textId="128C4277" w:rsidR="00A44DAE" w:rsidDel="00C8163A" w:rsidRDefault="00A44DAE">
      <w:pPr>
        <w:rPr>
          <w:del w:id="2835" w:author="root" w:date="2016-09-07T19:32:00Z"/>
        </w:rPr>
      </w:pPr>
      <w:del w:id="2836" w:author="root" w:date="2016-09-07T19:32:00Z">
        <w:r w:rsidDel="00C8163A">
          <w:delText>6) Descargar el proyecto en raspberry mediante Git. Trabajo en el portátil y subo archivos con fileZilla.</w:delText>
        </w:r>
      </w:del>
    </w:p>
    <w:p w14:paraId="3FAA03C5" w14:textId="21E04661" w:rsidR="00B93956" w:rsidDel="00C8163A" w:rsidRDefault="00B93956">
      <w:pPr>
        <w:rPr>
          <w:del w:id="2837" w:author="root" w:date="2016-09-07T19:32:00Z"/>
        </w:rPr>
      </w:pPr>
      <w:del w:id="2838" w:author="root" w:date="2016-09-07T19:32:00Z">
        <w:r w:rsidDel="00C8163A">
          <w:delText xml:space="preserve">7) Hay que instalar raspiMJPEG. Este comando toma fotografías cada x tiempo y las guarda en ram para que se pueda acceder a ellas rápidamente. Estas se usarán para crear el video.  Para empezar a tomar las fotografías habrá que poner el comando: </w:delText>
        </w:r>
        <w:r w:rsidRPr="00B93956" w:rsidDel="00C8163A">
          <w:rPr>
            <w:i/>
          </w:rPr>
          <w:delText xml:space="preserve">raspimjpeg </w:delText>
        </w:r>
        <w:r w:rsidDel="00C8163A">
          <w:delText>*</w:delText>
        </w:r>
        <w:r w:rsidR="003451FC" w:rsidDel="00C8163A">
          <w:fldChar w:fldCharType="begin"/>
        </w:r>
        <w:r w:rsidR="003451FC" w:rsidDel="00C8163A">
          <w:delInstrText xml:space="preserve"> HYPERLINK "https://www.raspberrypi.org/forums/viewtopic.php?t=61771" </w:delInstrText>
        </w:r>
        <w:r w:rsidR="003451FC" w:rsidDel="00C8163A">
          <w:fldChar w:fldCharType="separate"/>
        </w:r>
        <w:r w:rsidRPr="00C67650" w:rsidDel="00C8163A">
          <w:rPr>
            <w:rStyle w:val="Hipervnculo"/>
          </w:rPr>
          <w:delText>https://www.raspberrypi.org/forums/viewtopic.php?t=61771</w:delText>
        </w:r>
        <w:r w:rsidR="003451FC" w:rsidDel="00C8163A">
          <w:rPr>
            <w:rStyle w:val="Hipervnculo"/>
          </w:rPr>
          <w:fldChar w:fldCharType="end"/>
        </w:r>
        <w:r w:rsidDel="00C8163A">
          <w:delText xml:space="preserve"> </w:delText>
        </w:r>
        <w:r w:rsidDel="00C8163A">
          <w:br/>
          <w:delText>*</w:delText>
        </w:r>
        <w:r w:rsidR="003451FC" w:rsidDel="00C8163A">
          <w:fldChar w:fldCharType="begin"/>
        </w:r>
        <w:r w:rsidR="003451FC" w:rsidDel="00C8163A">
          <w:delInstrText xml:space="preserve"> HYPERLINK "http://elinux.org/RPi-Cam-Web-Interface" \l "RaspiMJPEG" </w:delInstrText>
        </w:r>
        <w:r w:rsidR="003451FC" w:rsidDel="00C8163A">
          <w:fldChar w:fldCharType="separate"/>
        </w:r>
        <w:r w:rsidRPr="00C67650" w:rsidDel="00C8163A">
          <w:rPr>
            <w:rStyle w:val="Hipervnculo"/>
          </w:rPr>
          <w:delText>http://elinux.org/RPi-Cam-Web-Interface#RaspiMJPEG</w:delText>
        </w:r>
        <w:r w:rsidR="003451FC" w:rsidDel="00C8163A">
          <w:rPr>
            <w:rStyle w:val="Hipervnculo"/>
          </w:rPr>
          <w:fldChar w:fldCharType="end"/>
        </w:r>
      </w:del>
    </w:p>
    <w:p w14:paraId="785F785A" w14:textId="33F8C624" w:rsidR="00D20305" w:rsidDel="00C8163A" w:rsidRDefault="00D20305" w:rsidP="00D20305">
      <w:pPr>
        <w:rPr>
          <w:del w:id="2839" w:author="root" w:date="2016-09-07T19:32:00Z"/>
          <w:b/>
          <w:u w:val="single"/>
        </w:rPr>
      </w:pPr>
    </w:p>
    <w:p w14:paraId="01990218" w14:textId="69D610D1" w:rsidR="00886933" w:rsidDel="00C8163A" w:rsidRDefault="00886933" w:rsidP="00D20305">
      <w:pPr>
        <w:rPr>
          <w:del w:id="2840" w:author="root" w:date="2016-09-07T19:32:00Z"/>
          <w:b/>
          <w:u w:val="single"/>
        </w:rPr>
      </w:pPr>
    </w:p>
    <w:p w14:paraId="65F20DAF" w14:textId="1F573364" w:rsidR="00D20305" w:rsidDel="00C8163A" w:rsidRDefault="00D20305" w:rsidP="00D20305">
      <w:pPr>
        <w:rPr>
          <w:del w:id="2841" w:author="root" w:date="2016-09-07T19:32:00Z"/>
        </w:rPr>
      </w:pPr>
      <w:del w:id="2842" w:author="root" w:date="2016-09-07T19:32:00Z">
        <w:r w:rsidDel="00C8163A">
          <w:rPr>
            <w:b/>
            <w:u w:val="single"/>
          </w:rPr>
          <w:delText>Arduino</w:delText>
        </w:r>
        <w:r w:rsidDel="00C8163A">
          <w:delText xml:space="preserve">: </w:delText>
        </w:r>
      </w:del>
    </w:p>
    <w:p w14:paraId="1203F0E8" w14:textId="19860C2F" w:rsidR="00B93956" w:rsidDel="00C8163A" w:rsidRDefault="00D20305">
      <w:pPr>
        <w:rPr>
          <w:del w:id="2843" w:author="root" w:date="2016-09-07T19:32:00Z"/>
        </w:rPr>
      </w:pPr>
      <w:del w:id="2844" w:author="root" w:date="2016-09-07T19:32:00Z">
        <w:r w:rsidDel="00C8163A">
          <w:delText>1) Se monta el chasis del robot</w:delText>
        </w:r>
      </w:del>
    </w:p>
    <w:p w14:paraId="3C3DBCAA" w14:textId="66B7013D" w:rsidR="00D20305" w:rsidDel="00C8163A" w:rsidRDefault="00D20305">
      <w:pPr>
        <w:rPr>
          <w:del w:id="2845" w:author="root" w:date="2016-09-07T19:32:00Z"/>
        </w:rPr>
      </w:pPr>
      <w:del w:id="2846" w:author="root" w:date="2016-09-07T19:32:00Z">
        <w:r w:rsidDel="00C8163A">
          <w:delText>2) Se crea el programa en arduino para controlar el robot. Según el carácter que le entre por el puerto serial ejecutará una de las acciones (avanzar, girar, retroceder o parar)</w:delText>
        </w:r>
        <w:r w:rsidR="002759AD" w:rsidDel="00C8163A">
          <w:delText>. La comunicación con los motores se hace mediante una shield de motores</w:delText>
        </w:r>
        <w:r w:rsidR="00886933" w:rsidDel="00C8163A">
          <w:delText>(</w:delText>
        </w:r>
        <w:r w:rsidR="0039440B" w:rsidRPr="0039440B" w:rsidDel="00C8163A">
          <w:delText>L298N</w:delText>
        </w:r>
        <w:r w:rsidR="00886933" w:rsidDel="00C8163A">
          <w:delText>)</w:delText>
        </w:r>
        <w:r w:rsidR="002759AD" w:rsidDel="00C8163A">
          <w:delText xml:space="preserve"> conectada a pilas.</w:delText>
        </w:r>
        <w:r w:rsidR="003E3513" w:rsidDel="00C8163A">
          <w:delText xml:space="preserve"> Para que el robot tenga fuerza, cada vez que se mueven los motores arrancan a máxima velocidad para el primer impulso y después bajan de velocidad para un mayor control del robot.</w:delText>
        </w:r>
      </w:del>
    </w:p>
    <w:p w14:paraId="277B8B11" w14:textId="030317E2" w:rsidR="0039440B" w:rsidDel="00C8163A" w:rsidRDefault="0039440B">
      <w:pPr>
        <w:rPr>
          <w:del w:id="2847" w:author="root" w:date="2016-09-07T19:32:00Z"/>
        </w:rPr>
      </w:pPr>
      <w:del w:id="2848" w:author="root" w:date="2016-09-07T19:32:00Z">
        <w:r w:rsidDel="00C8163A">
          <w:delText xml:space="preserve">Fuente shield: </w:delText>
        </w:r>
        <w:r w:rsidR="003451FC" w:rsidDel="00C8163A">
          <w:fldChar w:fldCharType="begin"/>
        </w:r>
        <w:r w:rsidR="003451FC" w:rsidDel="00C8163A">
          <w:delInstrText xml:space="preserve"> HYPERLINK "https://www.bananarobotics.com/shop/How-to-use-the-L298N-Dual-H-Bridge-Motor-Driver" </w:delInstrText>
        </w:r>
        <w:r w:rsidR="003451FC" w:rsidDel="00C8163A">
          <w:fldChar w:fldCharType="separate"/>
        </w:r>
        <w:r w:rsidRPr="00CF4B66" w:rsidDel="00C8163A">
          <w:rPr>
            <w:rStyle w:val="Hipervnculo"/>
          </w:rPr>
          <w:delText>https://www.bananarobotics.com/shop/How-to-use-the-L298N-Dual-H-Bridge-Motor-Driver</w:delText>
        </w:r>
        <w:r w:rsidR="003451FC" w:rsidDel="00C8163A">
          <w:rPr>
            <w:rStyle w:val="Hipervnculo"/>
          </w:rPr>
          <w:fldChar w:fldCharType="end"/>
        </w:r>
      </w:del>
    </w:p>
    <w:p w14:paraId="4992E5B0" w14:textId="28B7EE14" w:rsidR="0039440B" w:rsidDel="00C8163A" w:rsidRDefault="0039440B">
      <w:pPr>
        <w:rPr>
          <w:del w:id="2849" w:author="root" w:date="2016-09-07T19:32:00Z"/>
        </w:rPr>
      </w:pPr>
    </w:p>
    <w:p w14:paraId="23827AF7" w14:textId="5E2DCF57" w:rsidR="00D20305" w:rsidDel="00C8163A" w:rsidRDefault="00D20305">
      <w:pPr>
        <w:rPr>
          <w:del w:id="2850" w:author="root" w:date="2016-09-07T19:32:00Z"/>
        </w:rPr>
      </w:pPr>
      <w:del w:id="2851" w:author="root" w:date="2016-09-07T19:32:00Z">
        <w:r w:rsidDel="00C8163A">
          <w:delText>3)</w:delText>
        </w:r>
        <w:r w:rsidR="009F79D7" w:rsidDel="00C8163A">
          <w:delText xml:space="preserve"> </w:delText>
        </w:r>
        <w:r w:rsidDel="00C8163A">
          <w:delText xml:space="preserve">Conexiones en el robot y arduino: </w:delText>
        </w:r>
      </w:del>
    </w:p>
    <w:p w14:paraId="5FB40A07" w14:textId="20E4004A" w:rsidR="009F79D7" w:rsidDel="00C8163A" w:rsidRDefault="009F79D7">
      <w:pPr>
        <w:rPr>
          <w:del w:id="2852" w:author="root" w:date="2016-09-07T19:32:00Z"/>
        </w:rPr>
      </w:pPr>
      <w:del w:id="2853" w:author="root" w:date="2016-09-07T19:32:00Z">
        <w:r w:rsidDel="00C8163A">
          <w:delText>4) Comprobación de distancia: El arduino ejecuta el sensor ultrasónico para saber la distancia cuando el cliente se lo pide al servidor.</w:delText>
        </w:r>
        <w:r w:rsidR="00593A8C" w:rsidDel="00C8163A">
          <w:delText xml:space="preserve"> </w:delText>
        </w:r>
      </w:del>
    </w:p>
    <w:p w14:paraId="18F1A682" w14:textId="65EBD0F3" w:rsidR="00B93956" w:rsidDel="00C8163A" w:rsidRDefault="00B93956">
      <w:pPr>
        <w:rPr>
          <w:del w:id="2854" w:author="root" w:date="2016-09-07T19:32:00Z"/>
        </w:rPr>
      </w:pPr>
    </w:p>
    <w:p w14:paraId="098D754A" w14:textId="77777777" w:rsidR="00B93956" w:rsidRDefault="00B93956"/>
    <w:sectPr w:rsidR="00B93956" w:rsidSect="00FC5A6C">
      <w:footerReference w:type="default" r:id="rId49"/>
      <w:pgSz w:w="11906" w:h="16838"/>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25" w:author="root" w:date="2016-09-02T19:03:00Z" w:initials="r">
    <w:p w14:paraId="4057899B" w14:textId="0E284AFF" w:rsidR="003451FC" w:rsidRDefault="003451FC">
      <w:pPr>
        <w:pStyle w:val="Textocomentario"/>
      </w:pPr>
      <w:r>
        <w:rPr>
          <w:rStyle w:val="Refdecomentario"/>
        </w:rPr>
        <w:annotationRef/>
      </w:r>
      <w:r>
        <w:t>¿Debería entonces ponerlo en cursiva cada vez que aparece o solo la primera vez?</w:t>
      </w:r>
    </w:p>
  </w:comment>
  <w:comment w:id="2673" w:author="root" w:date="2016-09-02T19:03:00Z" w:initials="r">
    <w:p w14:paraId="70B8AD42" w14:textId="4057C91A" w:rsidR="003451FC" w:rsidRDefault="003451FC">
      <w:pPr>
        <w:pStyle w:val="Textocomentario"/>
      </w:pPr>
      <w:r>
        <w:rPr>
          <w:rStyle w:val="Refdecomentario"/>
        </w:rPr>
        <w:annotationRef/>
      </w:r>
      <w:r>
        <w:t>AÑADIDO</w:t>
      </w:r>
    </w:p>
  </w:comment>
  <w:comment w:id="2723" w:author="root" w:date="2016-09-02T19:03:00Z" w:initials="r">
    <w:p w14:paraId="7260FEB4" w14:textId="7C7A9556" w:rsidR="003451FC" w:rsidRDefault="003451FC">
      <w:pPr>
        <w:pStyle w:val="Textocomentario"/>
      </w:pPr>
      <w:r>
        <w:rPr>
          <w:rStyle w:val="Refdecomentario"/>
        </w:rPr>
        <w:annotationRef/>
      </w:r>
      <w:r>
        <w:t>Este enlace ya lo puse en el documento cuando hablé de los servidores.¿ Debo repetirlo aquí, lo quito o da igual?</w:t>
      </w:r>
    </w:p>
  </w:comment>
  <w:comment w:id="2761" w:author="root" w:date="2016-09-02T19:03:00Z" w:initials="r">
    <w:p w14:paraId="70F9DEFF" w14:textId="3CECD68C" w:rsidR="003451FC" w:rsidRDefault="003451FC">
      <w:pPr>
        <w:pStyle w:val="Textocomentario"/>
      </w:pPr>
      <w:r>
        <w:rPr>
          <w:rStyle w:val="Refdecomentario"/>
        </w:rPr>
        <w:annotationRef/>
      </w:r>
      <w:r>
        <w:t>No sabía como poner esto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8CCEB4" w14:textId="77777777" w:rsidR="00820EEC" w:rsidRDefault="00820EEC" w:rsidP="004C19FD">
      <w:pPr>
        <w:spacing w:after="0" w:line="240" w:lineRule="auto"/>
      </w:pPr>
      <w:r>
        <w:separator/>
      </w:r>
    </w:p>
  </w:endnote>
  <w:endnote w:type="continuationSeparator" w:id="0">
    <w:p w14:paraId="1428174F" w14:textId="77777777" w:rsidR="00820EEC" w:rsidRDefault="00820EEC" w:rsidP="004C1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Helvetica LT Std Cond">
    <w:altName w:val="Cambria"/>
    <w:panose1 w:val="00000000000000000000"/>
    <w:charset w:val="00"/>
    <w:family w:val="swiss"/>
    <w:notTrueType/>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ustomXmlInsRangeStart w:id="2855" w:author="root" w:date="2016-09-07T19:42:00Z"/>
  <w:sdt>
    <w:sdtPr>
      <w:id w:val="-108588077"/>
      <w:docPartObj>
        <w:docPartGallery w:val="Page Numbers (Bottom of Page)"/>
        <w:docPartUnique/>
      </w:docPartObj>
    </w:sdtPr>
    <w:sdtEndPr/>
    <w:sdtContent>
      <w:customXmlInsRangeEnd w:id="2855"/>
      <w:p w14:paraId="6E29AE3C" w14:textId="78840BC2" w:rsidR="00FC5A6C" w:rsidRDefault="00FC5A6C">
        <w:pPr>
          <w:pStyle w:val="Piedepgina"/>
        </w:pPr>
        <w:ins w:id="2856" w:author="root" w:date="2016-09-07T19:42:00Z">
          <w:r>
            <w:rPr>
              <w:noProof/>
              <w:lang w:eastAsia="es-ES"/>
            </w:rPr>
            <mc:AlternateContent>
              <mc:Choice Requires="wps">
                <w:drawing>
                  <wp:anchor distT="0" distB="0" distL="114300" distR="114300" simplePos="0" relativeHeight="251659264" behindDoc="0" locked="0" layoutInCell="1" allowOverlap="1" wp14:anchorId="4DE4CAB0" wp14:editId="45199211">
                    <wp:simplePos x="0" y="0"/>
                    <wp:positionH relativeFrom="rightMargin">
                      <wp:align>center</wp:align>
                    </wp:positionH>
                    <wp:positionV relativeFrom="bottomMargin">
                      <wp:align>center</wp:align>
                    </wp:positionV>
                    <wp:extent cx="565785" cy="191770"/>
                    <wp:effectExtent l="0" t="0" r="0" b="0"/>
                    <wp:wrapNone/>
                    <wp:docPr id="650" name="Rectángulo 6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213150C1" w14:textId="77777777" w:rsidR="00FC5A6C" w:rsidRDefault="00FC5A6C">
                                <w:pPr>
                                  <w:pBdr>
                                    <w:top w:val="single" w:sz="4" w:space="1" w:color="7F7F7F" w:themeColor="background1" w:themeShade="7F"/>
                                  </w:pBdr>
                                  <w:jc w:val="center"/>
                                  <w:rPr>
                                    <w:color w:val="C0504D" w:themeColor="accent2"/>
                                  </w:rPr>
                                </w:pPr>
                                <w:r>
                                  <w:fldChar w:fldCharType="begin"/>
                                </w:r>
                                <w:r>
                                  <w:instrText>PAGE   \* MERGEFORMAT</w:instrText>
                                </w:r>
                                <w:r>
                                  <w:fldChar w:fldCharType="separate"/>
                                </w:r>
                                <w:r w:rsidR="00E516AC" w:rsidRPr="00E516AC">
                                  <w:rPr>
                                    <w:noProof/>
                                    <w:color w:val="C0504D" w:themeColor="accent2"/>
                                  </w:rPr>
                                  <w:t>55</w:t>
                                </w:r>
                                <w:r>
                                  <w:rPr>
                                    <w:color w:val="C0504D"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tángulo 650" o:spid="_x0000_s1048"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" filled="f" fillcolor="#c0504d" stroked="f" strokecolor="#5c83b4" strokeweight="2.25pt">
                    <v:textbox inset=",0,,0">
                      <w:txbxContent>
                        <w:p w14:paraId="213150C1" w14:textId="77777777" w:rsidR="00FC5A6C" w:rsidRDefault="00FC5A6C">
                          <w:pPr>
                            <w:pBdr>
                              <w:top w:val="single" w:sz="4" w:space="1" w:color="7F7F7F" w:themeColor="background1" w:themeShade="7F"/>
                            </w:pBdr>
                            <w:jc w:val="center"/>
                            <w:rPr>
                              <w:color w:val="C0504D" w:themeColor="accent2"/>
                            </w:rPr>
                          </w:pPr>
                          <w:r>
                            <w:fldChar w:fldCharType="begin"/>
                          </w:r>
                          <w:r>
                            <w:instrText>PAGE   \* MERGEFORMAT</w:instrText>
                          </w:r>
                          <w:r>
                            <w:fldChar w:fldCharType="separate"/>
                          </w:r>
                          <w:r w:rsidR="00E516AC" w:rsidRPr="00E516AC">
                            <w:rPr>
                              <w:noProof/>
                              <w:color w:val="C0504D" w:themeColor="accent2"/>
                            </w:rPr>
                            <w:t>55</w:t>
                          </w:r>
                          <w:r>
                            <w:rPr>
                              <w:color w:val="C0504D" w:themeColor="accent2"/>
                            </w:rPr>
                            <w:fldChar w:fldCharType="end"/>
                          </w:r>
                        </w:p>
                      </w:txbxContent>
                    </v:textbox>
                    <w10:wrap anchorx="margin" anchory="margin"/>
                  </v:rect>
                </w:pict>
              </mc:Fallback>
            </mc:AlternateContent>
          </w:r>
        </w:ins>
      </w:p>
      <w:customXmlInsRangeStart w:id="2857" w:author="root" w:date="2016-09-07T19:42:00Z"/>
    </w:sdtContent>
  </w:sdt>
  <w:customXmlInsRangeEnd w:id="285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12D947" w14:textId="77777777" w:rsidR="00820EEC" w:rsidRDefault="00820EEC" w:rsidP="004C19FD">
      <w:pPr>
        <w:spacing w:after="0" w:line="240" w:lineRule="auto"/>
      </w:pPr>
      <w:r>
        <w:separator/>
      </w:r>
    </w:p>
  </w:footnote>
  <w:footnote w:type="continuationSeparator" w:id="0">
    <w:p w14:paraId="457A7061" w14:textId="77777777" w:rsidR="00820EEC" w:rsidRDefault="00820EEC" w:rsidP="004C19FD">
      <w:pPr>
        <w:spacing w:after="0" w:line="240" w:lineRule="auto"/>
      </w:pPr>
      <w:r>
        <w:continuationSeparator/>
      </w:r>
    </w:p>
  </w:footnote>
  <w:footnote w:id="1">
    <w:p w14:paraId="2DE8336E" w14:textId="2A17BAC6" w:rsidR="003451FC" w:rsidRDefault="003451FC">
      <w:pPr>
        <w:pStyle w:val="Textonotapie"/>
      </w:pPr>
      <w:ins w:id="2317" w:author="root" w:date="2016-09-02T11:57:00Z">
        <w:r>
          <w:rPr>
            <w:rStyle w:val="Refdenotaalpie"/>
          </w:rPr>
          <w:footnoteRef/>
        </w:r>
        <w:r>
          <w:t xml:space="preserve"> </w:t>
        </w:r>
        <w:r>
          <w:rPr>
            <w:rFonts w:ascii="Palatino Linotype" w:hAnsi="Palatino Linotype"/>
          </w:rPr>
          <w:fldChar w:fldCharType="begin"/>
        </w:r>
        <w:r>
          <w:rPr>
            <w:rFonts w:ascii="Palatino Linotype" w:hAnsi="Palatino Linotype"/>
          </w:rPr>
          <w:instrText xml:space="preserve"> HYPERLINK "</w:instrText>
        </w:r>
        <w:r w:rsidRPr="001F0E05">
          <w:rPr>
            <w:rFonts w:ascii="Palatino Linotype" w:hAnsi="Palatino Linotype"/>
          </w:rPr>
          <w:instrText>https://www.jeremymorgan.com/blog/programming/raspberry-pi-web-server-comparison/</w:instrText>
        </w:r>
        <w:r>
          <w:rPr>
            <w:rFonts w:ascii="Palatino Linotype" w:hAnsi="Palatino Linotype"/>
          </w:rPr>
          <w:instrText xml:space="preserve">" </w:instrText>
        </w:r>
        <w:r>
          <w:rPr>
            <w:rFonts w:ascii="Palatino Linotype" w:hAnsi="Palatino Linotype"/>
          </w:rPr>
          <w:fldChar w:fldCharType="separate"/>
        </w:r>
        <w:r w:rsidRPr="00556F0F">
          <w:rPr>
            <w:rStyle w:val="Hipervnculo"/>
            <w:rFonts w:ascii="Palatino Linotype" w:hAnsi="Palatino Linotype"/>
          </w:rPr>
          <w:t>https://www.jeremymorgan.com/blog/programming/raspberry-pi-web-server-comparison/</w:t>
        </w:r>
        <w:r>
          <w:rPr>
            <w:rFonts w:ascii="Palatino Linotype" w:hAnsi="Palatino Linotype"/>
          </w:rPr>
          <w:fldChar w:fldCharType="end"/>
        </w:r>
        <w:r>
          <w:rPr>
            <w:rStyle w:val="Refdecomentario"/>
          </w:rPr>
          <w:annotationRef/>
        </w:r>
      </w:ins>
    </w:p>
  </w:footnote>
  <w:footnote w:id="2">
    <w:p w14:paraId="78F806C1" w14:textId="74BAE106" w:rsidR="003451FC" w:rsidRDefault="003451FC">
      <w:pPr>
        <w:pStyle w:val="Textonotapie"/>
      </w:pPr>
      <w:ins w:id="2329" w:author="root" w:date="2016-09-02T12:04:00Z">
        <w:r>
          <w:rPr>
            <w:rStyle w:val="Refdenotaalpie"/>
          </w:rPr>
          <w:footnoteRef/>
        </w:r>
        <w:r>
          <w:t xml:space="preserve"> </w:t>
        </w:r>
      </w:ins>
      <w:ins w:id="2330" w:author="root" w:date="2016-09-02T12:06:00Z">
        <w:r>
          <w:t>La t</w:t>
        </w:r>
      </w:ins>
      <w:ins w:id="2331" w:author="root" w:date="2016-09-02T12:07:00Z">
        <w:r>
          <w:t>écnica de unwrap se basa en plasmar en un plano 2D una malla 3D. El resultado es similar a aplastar la malla 3D contra un plano.</w:t>
        </w:r>
      </w:ins>
    </w:p>
  </w:footnote>
  <w:footnote w:id="3">
    <w:p w14:paraId="610D76BB" w14:textId="77777777" w:rsidR="003451FC" w:rsidRDefault="003451FC">
      <w:pPr>
        <w:pStyle w:val="Textonotapie"/>
      </w:pPr>
      <w:r>
        <w:rPr>
          <w:rStyle w:val="Refdenotaalpie"/>
        </w:rPr>
        <w:footnoteRef/>
      </w:r>
      <w:r>
        <w:t xml:space="preserve"> Se siguieron las siguientes </w:t>
      </w:r>
      <w:hyperlink r:id="rId1" w:history="1">
        <w:r w:rsidRPr="00493C72">
          <w:rPr>
            <w:rStyle w:val="Hipervnculo"/>
          </w:rPr>
          <w:t>instrucciones</w:t>
        </w:r>
      </w:hyperlink>
      <w:r>
        <w:t xml:space="preserve"> para la instalación del servidor VNC.</w:t>
      </w:r>
    </w:p>
  </w:footnote>
  <w:footnote w:id="4">
    <w:p w14:paraId="5C90D36D" w14:textId="77777777" w:rsidR="003451FC" w:rsidRDefault="003451FC">
      <w:pPr>
        <w:pStyle w:val="Textonotapie"/>
      </w:pPr>
      <w:r>
        <w:rPr>
          <w:rStyle w:val="Refdenotaalpie"/>
        </w:rPr>
        <w:footnoteRef/>
      </w:r>
      <w:r>
        <w:t xml:space="preserve"> Se siguieron las siguientes </w:t>
      </w:r>
      <w:hyperlink r:id="rId2" w:history="1">
        <w:r w:rsidRPr="009330B7">
          <w:rPr>
            <w:rStyle w:val="Hipervnculo"/>
          </w:rPr>
          <w:t>instrucciones</w:t>
        </w:r>
      </w:hyperlink>
      <w:r>
        <w:t xml:space="preserve"> para la instalación del servidor web.</w:t>
      </w:r>
    </w:p>
  </w:footnote>
  <w:footnote w:id="5">
    <w:p w14:paraId="3B0BECB1" w14:textId="77777777" w:rsidR="003451FC" w:rsidRDefault="003451FC">
      <w:pPr>
        <w:pStyle w:val="Textonotapie"/>
      </w:pPr>
      <w:r>
        <w:rPr>
          <w:rStyle w:val="Refdenotaalpie"/>
        </w:rPr>
        <w:footnoteRef/>
      </w:r>
      <w:r>
        <w:t xml:space="preserve"> Es el usuario que usa el servidor web NginX</w:t>
      </w:r>
    </w:p>
  </w:footnote>
  <w:footnote w:id="6">
    <w:p w14:paraId="538411F3" w14:textId="77777777" w:rsidR="003451FC" w:rsidRDefault="003451FC">
      <w:pPr>
        <w:pStyle w:val="Textonotapie"/>
      </w:pPr>
      <w:r>
        <w:rPr>
          <w:rStyle w:val="Refdenotaalpie"/>
        </w:rPr>
        <w:footnoteRef/>
      </w:r>
      <w:r>
        <w:t xml:space="preserve"> Es el grupo de usuarios que tiene permisos en el uso de los puertos de la Raspberry Pi.</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433C8"/>
    <w:multiLevelType w:val="hybridMultilevel"/>
    <w:tmpl w:val="940E55A8"/>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1">
    <w:nsid w:val="11076A5B"/>
    <w:multiLevelType w:val="hybridMultilevel"/>
    <w:tmpl w:val="08F029C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462239F"/>
    <w:multiLevelType w:val="multilevel"/>
    <w:tmpl w:val="0C0A0025"/>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nsid w:val="21B437F7"/>
    <w:multiLevelType w:val="hybridMultilevel"/>
    <w:tmpl w:val="9D88E0CE"/>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4">
    <w:nsid w:val="255B3BF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30C228A"/>
    <w:multiLevelType w:val="hybridMultilevel"/>
    <w:tmpl w:val="9BCED990"/>
    <w:lvl w:ilvl="0" w:tplc="0C0A0001">
      <w:start w:val="1"/>
      <w:numFmt w:val="bullet"/>
      <w:lvlText w:val=""/>
      <w:lvlJc w:val="left"/>
      <w:pPr>
        <w:ind w:left="1060" w:hanging="360"/>
      </w:pPr>
      <w:rPr>
        <w:rFonts w:ascii="Symbol" w:hAnsi="Symbol" w:hint="default"/>
      </w:rPr>
    </w:lvl>
    <w:lvl w:ilvl="1" w:tplc="0C0A0003">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6">
    <w:nsid w:val="70C32E24"/>
    <w:multiLevelType w:val="hybridMultilevel"/>
    <w:tmpl w:val="FD72BFC2"/>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7">
    <w:nsid w:val="75ED4402"/>
    <w:multiLevelType w:val="hybridMultilevel"/>
    <w:tmpl w:val="9C8C262A"/>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8">
    <w:nsid w:val="76CC4B9E"/>
    <w:multiLevelType w:val="hybridMultilevel"/>
    <w:tmpl w:val="75F4960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1"/>
  </w:num>
  <w:num w:numId="3">
    <w:abstractNumId w:val="4"/>
  </w:num>
  <w:num w:numId="4">
    <w:abstractNumId w:val="2"/>
  </w:num>
  <w:num w:numId="5">
    <w:abstractNumId w:val="3"/>
  </w:num>
  <w:num w:numId="6">
    <w:abstractNumId w:val="0"/>
  </w:num>
  <w:num w:numId="7">
    <w:abstractNumId w:val="7"/>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3568"/>
    <w:rsid w:val="00002D09"/>
    <w:rsid w:val="000319AB"/>
    <w:rsid w:val="0005113F"/>
    <w:rsid w:val="0005123D"/>
    <w:rsid w:val="000529B2"/>
    <w:rsid w:val="00055319"/>
    <w:rsid w:val="000612CD"/>
    <w:rsid w:val="00063D43"/>
    <w:rsid w:val="000707A2"/>
    <w:rsid w:val="0008449C"/>
    <w:rsid w:val="000872E4"/>
    <w:rsid w:val="000B6CBB"/>
    <w:rsid w:val="000C5482"/>
    <w:rsid w:val="000D1124"/>
    <w:rsid w:val="000D6624"/>
    <w:rsid w:val="000E3760"/>
    <w:rsid w:val="000F654C"/>
    <w:rsid w:val="00104233"/>
    <w:rsid w:val="001141AA"/>
    <w:rsid w:val="00132F99"/>
    <w:rsid w:val="00146C16"/>
    <w:rsid w:val="0015256B"/>
    <w:rsid w:val="00171302"/>
    <w:rsid w:val="0017507F"/>
    <w:rsid w:val="001815C2"/>
    <w:rsid w:val="001B071B"/>
    <w:rsid w:val="001B2145"/>
    <w:rsid w:val="001B369D"/>
    <w:rsid w:val="001C22A2"/>
    <w:rsid w:val="001C5D18"/>
    <w:rsid w:val="001C6711"/>
    <w:rsid w:val="001C6791"/>
    <w:rsid w:val="001D217B"/>
    <w:rsid w:val="001E4AB0"/>
    <w:rsid w:val="001F0E05"/>
    <w:rsid w:val="001F4E24"/>
    <w:rsid w:val="002008DF"/>
    <w:rsid w:val="00217A7C"/>
    <w:rsid w:val="0023162D"/>
    <w:rsid w:val="00236565"/>
    <w:rsid w:val="00240F31"/>
    <w:rsid w:val="00242359"/>
    <w:rsid w:val="002437AC"/>
    <w:rsid w:val="0026570D"/>
    <w:rsid w:val="002759AD"/>
    <w:rsid w:val="00280FF4"/>
    <w:rsid w:val="00294CC0"/>
    <w:rsid w:val="002A0261"/>
    <w:rsid w:val="002B2EA3"/>
    <w:rsid w:val="002D21EC"/>
    <w:rsid w:val="002E6165"/>
    <w:rsid w:val="00304DD5"/>
    <w:rsid w:val="003115B9"/>
    <w:rsid w:val="00311D1F"/>
    <w:rsid w:val="00312A39"/>
    <w:rsid w:val="0032140B"/>
    <w:rsid w:val="003256B8"/>
    <w:rsid w:val="00333B5B"/>
    <w:rsid w:val="00340A04"/>
    <w:rsid w:val="003451FC"/>
    <w:rsid w:val="0035019E"/>
    <w:rsid w:val="003629FC"/>
    <w:rsid w:val="00363665"/>
    <w:rsid w:val="00380FE1"/>
    <w:rsid w:val="003851C5"/>
    <w:rsid w:val="0039440B"/>
    <w:rsid w:val="0039648B"/>
    <w:rsid w:val="003B0A01"/>
    <w:rsid w:val="003D0619"/>
    <w:rsid w:val="003D1FCD"/>
    <w:rsid w:val="003D36E7"/>
    <w:rsid w:val="003E0BAE"/>
    <w:rsid w:val="003E3513"/>
    <w:rsid w:val="003F4183"/>
    <w:rsid w:val="003F597A"/>
    <w:rsid w:val="003F5BA9"/>
    <w:rsid w:val="004028A8"/>
    <w:rsid w:val="00416F21"/>
    <w:rsid w:val="004174CC"/>
    <w:rsid w:val="0042217C"/>
    <w:rsid w:val="004401CA"/>
    <w:rsid w:val="00452D4E"/>
    <w:rsid w:val="00461C93"/>
    <w:rsid w:val="00470BB4"/>
    <w:rsid w:val="00481993"/>
    <w:rsid w:val="00493C72"/>
    <w:rsid w:val="004A5C54"/>
    <w:rsid w:val="004C005C"/>
    <w:rsid w:val="004C19FD"/>
    <w:rsid w:val="004D04F9"/>
    <w:rsid w:val="004E184B"/>
    <w:rsid w:val="004E2A7D"/>
    <w:rsid w:val="004F549B"/>
    <w:rsid w:val="0050344A"/>
    <w:rsid w:val="00503E53"/>
    <w:rsid w:val="0051346B"/>
    <w:rsid w:val="00530D2F"/>
    <w:rsid w:val="005319B6"/>
    <w:rsid w:val="00532B60"/>
    <w:rsid w:val="00537FE2"/>
    <w:rsid w:val="00540DF3"/>
    <w:rsid w:val="005562B8"/>
    <w:rsid w:val="005624A7"/>
    <w:rsid w:val="00562C5A"/>
    <w:rsid w:val="00577776"/>
    <w:rsid w:val="0058736B"/>
    <w:rsid w:val="00591846"/>
    <w:rsid w:val="00593A8C"/>
    <w:rsid w:val="005B0DF4"/>
    <w:rsid w:val="005B1B27"/>
    <w:rsid w:val="005B322A"/>
    <w:rsid w:val="005E0D85"/>
    <w:rsid w:val="005E1E7A"/>
    <w:rsid w:val="005E2F8F"/>
    <w:rsid w:val="005E695C"/>
    <w:rsid w:val="006043DA"/>
    <w:rsid w:val="00613568"/>
    <w:rsid w:val="00624128"/>
    <w:rsid w:val="006276BC"/>
    <w:rsid w:val="00631543"/>
    <w:rsid w:val="00634096"/>
    <w:rsid w:val="00636D38"/>
    <w:rsid w:val="00641B18"/>
    <w:rsid w:val="00652977"/>
    <w:rsid w:val="00671A1B"/>
    <w:rsid w:val="006731C1"/>
    <w:rsid w:val="00676560"/>
    <w:rsid w:val="00677049"/>
    <w:rsid w:val="0068410C"/>
    <w:rsid w:val="00696894"/>
    <w:rsid w:val="006A61C8"/>
    <w:rsid w:val="006E1682"/>
    <w:rsid w:val="006E1B70"/>
    <w:rsid w:val="006E481E"/>
    <w:rsid w:val="006F5B33"/>
    <w:rsid w:val="00700775"/>
    <w:rsid w:val="0070100C"/>
    <w:rsid w:val="007118D6"/>
    <w:rsid w:val="007201F6"/>
    <w:rsid w:val="00735013"/>
    <w:rsid w:val="00747432"/>
    <w:rsid w:val="00752828"/>
    <w:rsid w:val="0075317A"/>
    <w:rsid w:val="00757FFE"/>
    <w:rsid w:val="00761BD6"/>
    <w:rsid w:val="00786531"/>
    <w:rsid w:val="007A110E"/>
    <w:rsid w:val="007B1861"/>
    <w:rsid w:val="007B5CD4"/>
    <w:rsid w:val="007C188C"/>
    <w:rsid w:val="007C4743"/>
    <w:rsid w:val="0080221D"/>
    <w:rsid w:val="00805A7B"/>
    <w:rsid w:val="00820EEC"/>
    <w:rsid w:val="00851887"/>
    <w:rsid w:val="00857EB8"/>
    <w:rsid w:val="00874A95"/>
    <w:rsid w:val="00875058"/>
    <w:rsid w:val="008807B8"/>
    <w:rsid w:val="00886933"/>
    <w:rsid w:val="00886C1A"/>
    <w:rsid w:val="008904AA"/>
    <w:rsid w:val="00896BFF"/>
    <w:rsid w:val="008B4060"/>
    <w:rsid w:val="008B5B65"/>
    <w:rsid w:val="008C145B"/>
    <w:rsid w:val="008E07DA"/>
    <w:rsid w:val="009330B7"/>
    <w:rsid w:val="00934188"/>
    <w:rsid w:val="00943065"/>
    <w:rsid w:val="0095266A"/>
    <w:rsid w:val="00954ADE"/>
    <w:rsid w:val="00962E95"/>
    <w:rsid w:val="009662F7"/>
    <w:rsid w:val="00983011"/>
    <w:rsid w:val="009B3070"/>
    <w:rsid w:val="009B4BCB"/>
    <w:rsid w:val="009B6CAF"/>
    <w:rsid w:val="009C5110"/>
    <w:rsid w:val="009D02E0"/>
    <w:rsid w:val="009D2C1E"/>
    <w:rsid w:val="009D7B7A"/>
    <w:rsid w:val="009E5181"/>
    <w:rsid w:val="009F1654"/>
    <w:rsid w:val="009F79D7"/>
    <w:rsid w:val="00A007AC"/>
    <w:rsid w:val="00A1039B"/>
    <w:rsid w:val="00A10D50"/>
    <w:rsid w:val="00A24513"/>
    <w:rsid w:val="00A24A4F"/>
    <w:rsid w:val="00A313FB"/>
    <w:rsid w:val="00A316E2"/>
    <w:rsid w:val="00A33E7B"/>
    <w:rsid w:val="00A44DAE"/>
    <w:rsid w:val="00A45FDC"/>
    <w:rsid w:val="00A53D24"/>
    <w:rsid w:val="00A54BE7"/>
    <w:rsid w:val="00A55ADB"/>
    <w:rsid w:val="00A56512"/>
    <w:rsid w:val="00AA627D"/>
    <w:rsid w:val="00AB5A7E"/>
    <w:rsid w:val="00AB7838"/>
    <w:rsid w:val="00AC277D"/>
    <w:rsid w:val="00AC5581"/>
    <w:rsid w:val="00AF091F"/>
    <w:rsid w:val="00AF13CB"/>
    <w:rsid w:val="00B23CF2"/>
    <w:rsid w:val="00B34468"/>
    <w:rsid w:val="00B42FBF"/>
    <w:rsid w:val="00B5426F"/>
    <w:rsid w:val="00B55C5B"/>
    <w:rsid w:val="00B63482"/>
    <w:rsid w:val="00B67683"/>
    <w:rsid w:val="00B8258D"/>
    <w:rsid w:val="00B87757"/>
    <w:rsid w:val="00B93956"/>
    <w:rsid w:val="00B9405D"/>
    <w:rsid w:val="00BB5640"/>
    <w:rsid w:val="00BC27A5"/>
    <w:rsid w:val="00BC2B62"/>
    <w:rsid w:val="00BD21D7"/>
    <w:rsid w:val="00BD729F"/>
    <w:rsid w:val="00C01D7D"/>
    <w:rsid w:val="00C01E37"/>
    <w:rsid w:val="00C030E8"/>
    <w:rsid w:val="00C100F5"/>
    <w:rsid w:val="00C21564"/>
    <w:rsid w:val="00C3008B"/>
    <w:rsid w:val="00C33ADE"/>
    <w:rsid w:val="00C37E07"/>
    <w:rsid w:val="00C403A2"/>
    <w:rsid w:val="00C52E7E"/>
    <w:rsid w:val="00C7143E"/>
    <w:rsid w:val="00C8163A"/>
    <w:rsid w:val="00C865B5"/>
    <w:rsid w:val="00CA5D5E"/>
    <w:rsid w:val="00CB0200"/>
    <w:rsid w:val="00CC0D0C"/>
    <w:rsid w:val="00CD5DF1"/>
    <w:rsid w:val="00CE1937"/>
    <w:rsid w:val="00CF75C5"/>
    <w:rsid w:val="00D142EA"/>
    <w:rsid w:val="00D15245"/>
    <w:rsid w:val="00D20305"/>
    <w:rsid w:val="00D21946"/>
    <w:rsid w:val="00D252BC"/>
    <w:rsid w:val="00D3273D"/>
    <w:rsid w:val="00D4758E"/>
    <w:rsid w:val="00D47AB1"/>
    <w:rsid w:val="00D639F3"/>
    <w:rsid w:val="00D6575A"/>
    <w:rsid w:val="00D74946"/>
    <w:rsid w:val="00D82F99"/>
    <w:rsid w:val="00D84DF6"/>
    <w:rsid w:val="00D8563E"/>
    <w:rsid w:val="00D945CA"/>
    <w:rsid w:val="00DB70E0"/>
    <w:rsid w:val="00DB770E"/>
    <w:rsid w:val="00DC0CE8"/>
    <w:rsid w:val="00DC234E"/>
    <w:rsid w:val="00DD08BC"/>
    <w:rsid w:val="00DD625B"/>
    <w:rsid w:val="00DE6232"/>
    <w:rsid w:val="00DF7ACE"/>
    <w:rsid w:val="00E0141B"/>
    <w:rsid w:val="00E1048A"/>
    <w:rsid w:val="00E32732"/>
    <w:rsid w:val="00E412B8"/>
    <w:rsid w:val="00E516AC"/>
    <w:rsid w:val="00E51F50"/>
    <w:rsid w:val="00E71BAF"/>
    <w:rsid w:val="00E87D03"/>
    <w:rsid w:val="00E9611F"/>
    <w:rsid w:val="00EA0FFC"/>
    <w:rsid w:val="00EA506C"/>
    <w:rsid w:val="00EA5A30"/>
    <w:rsid w:val="00EB233C"/>
    <w:rsid w:val="00EB3004"/>
    <w:rsid w:val="00EB66A9"/>
    <w:rsid w:val="00EC3513"/>
    <w:rsid w:val="00EC4D03"/>
    <w:rsid w:val="00EE2562"/>
    <w:rsid w:val="00EE316F"/>
    <w:rsid w:val="00EE34C5"/>
    <w:rsid w:val="00EE3F4E"/>
    <w:rsid w:val="00EE7319"/>
    <w:rsid w:val="00EF0990"/>
    <w:rsid w:val="00EF679A"/>
    <w:rsid w:val="00F0042A"/>
    <w:rsid w:val="00F240E2"/>
    <w:rsid w:val="00F300E1"/>
    <w:rsid w:val="00F35C39"/>
    <w:rsid w:val="00F4692B"/>
    <w:rsid w:val="00F64226"/>
    <w:rsid w:val="00F77C32"/>
    <w:rsid w:val="00F82721"/>
    <w:rsid w:val="00F91AB9"/>
    <w:rsid w:val="00FC5A6C"/>
    <w:rsid w:val="00FD2CA4"/>
    <w:rsid w:val="00FD30DA"/>
    <w:rsid w:val="00FF0AD9"/>
    <w:rsid w:val="00FF6BFB"/>
    <w:rsid w:val="00FF6EA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F15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1C6791"/>
    <w:pPr>
      <w:keepNext/>
      <w:keepLines/>
      <w:numPr>
        <w:numId w:val="4"/>
      </w:numPr>
      <w:spacing w:before="240" w:after="0" w:line="360" w:lineRule="auto"/>
      <w:jc w:val="both"/>
      <w:outlineLvl w:val="0"/>
    </w:pPr>
    <w:rPr>
      <w:rFonts w:ascii="Helvetica" w:eastAsiaTheme="majorEastAsia" w:hAnsi="Helvetica" w:cstheme="majorBidi"/>
      <w:color w:val="365F91" w:themeColor="accent1" w:themeShade="BF"/>
      <w:sz w:val="32"/>
      <w:szCs w:val="32"/>
    </w:rPr>
  </w:style>
  <w:style w:type="paragraph" w:styleId="Ttulo2">
    <w:name w:val="heading 2"/>
    <w:basedOn w:val="Normal"/>
    <w:next w:val="Normal"/>
    <w:link w:val="Ttulo2Car"/>
    <w:uiPriority w:val="9"/>
    <w:unhideWhenUsed/>
    <w:qFormat/>
    <w:rsid w:val="001C6791"/>
    <w:pPr>
      <w:keepNext/>
      <w:keepLines/>
      <w:numPr>
        <w:ilvl w:val="1"/>
        <w:numId w:val="4"/>
      </w:numPr>
      <w:spacing w:before="40" w:after="0" w:line="360" w:lineRule="auto"/>
      <w:jc w:val="both"/>
      <w:outlineLvl w:val="1"/>
    </w:pPr>
    <w:rPr>
      <w:rFonts w:ascii="Helvetica" w:eastAsiaTheme="majorEastAsia" w:hAnsi="Helvetica" w:cstheme="majorBidi"/>
      <w:color w:val="365F91" w:themeColor="accent1" w:themeShade="BF"/>
      <w:sz w:val="28"/>
      <w:szCs w:val="26"/>
    </w:rPr>
  </w:style>
  <w:style w:type="paragraph" w:styleId="Ttulo3">
    <w:name w:val="heading 3"/>
    <w:basedOn w:val="Normal"/>
    <w:next w:val="Normal"/>
    <w:link w:val="Ttulo3Car"/>
    <w:uiPriority w:val="9"/>
    <w:unhideWhenUsed/>
    <w:qFormat/>
    <w:rsid w:val="001C6791"/>
    <w:pPr>
      <w:keepNext/>
      <w:keepLines/>
      <w:numPr>
        <w:ilvl w:val="2"/>
        <w:numId w:val="4"/>
      </w:numPr>
      <w:spacing w:before="40" w:after="0" w:line="360" w:lineRule="auto"/>
      <w:jc w:val="both"/>
      <w:outlineLvl w:val="2"/>
    </w:pPr>
    <w:rPr>
      <w:rFonts w:ascii="Helvetica" w:eastAsiaTheme="majorEastAsia" w:hAnsi="Helvetica" w:cstheme="majorBidi"/>
      <w:color w:val="243F60" w:themeColor="accent1" w:themeShade="7F"/>
      <w:sz w:val="24"/>
      <w:szCs w:val="24"/>
    </w:rPr>
  </w:style>
  <w:style w:type="paragraph" w:styleId="Ttulo4">
    <w:name w:val="heading 4"/>
    <w:basedOn w:val="Normal"/>
    <w:next w:val="Normal"/>
    <w:link w:val="Ttulo4Car"/>
    <w:uiPriority w:val="9"/>
    <w:unhideWhenUsed/>
    <w:qFormat/>
    <w:rsid w:val="001C6791"/>
    <w:pPr>
      <w:keepNext/>
      <w:keepLines/>
      <w:numPr>
        <w:ilvl w:val="3"/>
        <w:numId w:val="4"/>
      </w:numPr>
      <w:spacing w:before="40" w:after="0" w:line="360" w:lineRule="auto"/>
      <w:jc w:val="both"/>
      <w:outlineLvl w:val="3"/>
    </w:pPr>
    <w:rPr>
      <w:rFonts w:ascii="Helvetica" w:eastAsiaTheme="majorEastAsia" w:hAnsi="Helvetica" w:cstheme="majorBidi"/>
      <w:i/>
      <w:iCs/>
      <w:color w:val="365F91" w:themeColor="accent1" w:themeShade="BF"/>
    </w:rPr>
  </w:style>
  <w:style w:type="paragraph" w:styleId="Ttulo5">
    <w:name w:val="heading 5"/>
    <w:basedOn w:val="Normal"/>
    <w:next w:val="Normal"/>
    <w:link w:val="Ttulo5Car"/>
    <w:uiPriority w:val="9"/>
    <w:unhideWhenUsed/>
    <w:qFormat/>
    <w:rsid w:val="001C6791"/>
    <w:pPr>
      <w:keepNext/>
      <w:keepLines/>
      <w:numPr>
        <w:ilvl w:val="4"/>
        <w:numId w:val="4"/>
      </w:numPr>
      <w:spacing w:before="40" w:after="0" w:line="360" w:lineRule="auto"/>
      <w:jc w:val="both"/>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1C6791"/>
    <w:pPr>
      <w:keepNext/>
      <w:keepLines/>
      <w:numPr>
        <w:ilvl w:val="5"/>
        <w:numId w:val="4"/>
      </w:numPr>
      <w:spacing w:before="40" w:after="0" w:line="360" w:lineRule="auto"/>
      <w:jc w:val="both"/>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1C6791"/>
    <w:pPr>
      <w:keepNext/>
      <w:keepLines/>
      <w:numPr>
        <w:ilvl w:val="6"/>
        <w:numId w:val="4"/>
      </w:numPr>
      <w:spacing w:before="40" w:after="0" w:line="360" w:lineRule="auto"/>
      <w:jc w:val="both"/>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1C6791"/>
    <w:pPr>
      <w:keepNext/>
      <w:keepLines/>
      <w:numPr>
        <w:ilvl w:val="7"/>
        <w:numId w:val="4"/>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C6791"/>
    <w:pPr>
      <w:keepNext/>
      <w:keepLines/>
      <w:numPr>
        <w:ilvl w:val="8"/>
        <w:numId w:val="4"/>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A24513"/>
    <w:rPr>
      <w:color w:val="0000FF" w:themeColor="hyperlink"/>
      <w:u w:val="single"/>
    </w:rPr>
  </w:style>
  <w:style w:type="character" w:styleId="Hipervnculovisitado">
    <w:name w:val="FollowedHyperlink"/>
    <w:basedOn w:val="Fuentedeprrafopredeter"/>
    <w:uiPriority w:val="99"/>
    <w:semiHidden/>
    <w:unhideWhenUsed/>
    <w:rsid w:val="00577776"/>
    <w:rPr>
      <w:color w:val="800080" w:themeColor="followedHyperlink"/>
      <w:u w:val="single"/>
    </w:rPr>
  </w:style>
  <w:style w:type="paragraph" w:styleId="Prrafodelista">
    <w:name w:val="List Paragraph"/>
    <w:basedOn w:val="Normal"/>
    <w:uiPriority w:val="34"/>
    <w:qFormat/>
    <w:rsid w:val="001C22A2"/>
    <w:pPr>
      <w:ind w:left="720"/>
      <w:contextualSpacing/>
    </w:pPr>
  </w:style>
  <w:style w:type="paragraph" w:styleId="Textodeglobo">
    <w:name w:val="Balloon Text"/>
    <w:basedOn w:val="Normal"/>
    <w:link w:val="TextodegloboCar"/>
    <w:uiPriority w:val="99"/>
    <w:semiHidden/>
    <w:unhideWhenUsed/>
    <w:rsid w:val="001C22A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C22A2"/>
    <w:rPr>
      <w:rFonts w:ascii="Tahoma" w:hAnsi="Tahoma" w:cs="Tahoma"/>
      <w:sz w:val="16"/>
      <w:szCs w:val="16"/>
    </w:rPr>
  </w:style>
  <w:style w:type="character" w:customStyle="1" w:styleId="Ttulo1Car">
    <w:name w:val="Título 1 Car"/>
    <w:basedOn w:val="Fuentedeprrafopredeter"/>
    <w:link w:val="Ttulo1"/>
    <w:uiPriority w:val="9"/>
    <w:rsid w:val="001C6791"/>
    <w:rPr>
      <w:rFonts w:ascii="Helvetica" w:eastAsiaTheme="majorEastAsia" w:hAnsi="Helvetica" w:cstheme="majorBidi"/>
      <w:color w:val="365F91" w:themeColor="accent1" w:themeShade="BF"/>
      <w:sz w:val="32"/>
      <w:szCs w:val="32"/>
    </w:rPr>
  </w:style>
  <w:style w:type="character" w:customStyle="1" w:styleId="Ttulo2Car">
    <w:name w:val="Título 2 Car"/>
    <w:basedOn w:val="Fuentedeprrafopredeter"/>
    <w:link w:val="Ttulo2"/>
    <w:uiPriority w:val="9"/>
    <w:rsid w:val="001C6791"/>
    <w:rPr>
      <w:rFonts w:ascii="Helvetica" w:eastAsiaTheme="majorEastAsia" w:hAnsi="Helvetica" w:cstheme="majorBidi"/>
      <w:color w:val="365F91" w:themeColor="accent1" w:themeShade="BF"/>
      <w:sz w:val="28"/>
      <w:szCs w:val="26"/>
    </w:rPr>
  </w:style>
  <w:style w:type="character" w:customStyle="1" w:styleId="Ttulo3Car">
    <w:name w:val="Título 3 Car"/>
    <w:basedOn w:val="Fuentedeprrafopredeter"/>
    <w:link w:val="Ttulo3"/>
    <w:uiPriority w:val="9"/>
    <w:rsid w:val="001C6791"/>
    <w:rPr>
      <w:rFonts w:ascii="Helvetica" w:eastAsiaTheme="majorEastAsia" w:hAnsi="Helvetica" w:cstheme="majorBidi"/>
      <w:color w:val="243F60" w:themeColor="accent1" w:themeShade="7F"/>
      <w:sz w:val="24"/>
      <w:szCs w:val="24"/>
    </w:rPr>
  </w:style>
  <w:style w:type="character" w:customStyle="1" w:styleId="Ttulo4Car">
    <w:name w:val="Título 4 Car"/>
    <w:basedOn w:val="Fuentedeprrafopredeter"/>
    <w:link w:val="Ttulo4"/>
    <w:uiPriority w:val="9"/>
    <w:rsid w:val="001C6791"/>
    <w:rPr>
      <w:rFonts w:ascii="Helvetica" w:eastAsiaTheme="majorEastAsia" w:hAnsi="Helvetica" w:cstheme="majorBidi"/>
      <w:i/>
      <w:iCs/>
      <w:color w:val="365F91" w:themeColor="accent1" w:themeShade="BF"/>
    </w:rPr>
  </w:style>
  <w:style w:type="character" w:customStyle="1" w:styleId="Ttulo5Car">
    <w:name w:val="Título 5 Car"/>
    <w:basedOn w:val="Fuentedeprrafopredeter"/>
    <w:link w:val="Ttulo5"/>
    <w:uiPriority w:val="9"/>
    <w:rsid w:val="001C6791"/>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semiHidden/>
    <w:rsid w:val="001C6791"/>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1C6791"/>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1C679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C6791"/>
    <w:rPr>
      <w:rFonts w:asciiTheme="majorHAnsi" w:eastAsiaTheme="majorEastAsia" w:hAnsiTheme="majorHAnsi" w:cstheme="majorBidi"/>
      <w:i/>
      <w:iCs/>
      <w:color w:val="272727" w:themeColor="text1" w:themeTint="D8"/>
      <w:sz w:val="21"/>
      <w:szCs w:val="21"/>
    </w:rPr>
  </w:style>
  <w:style w:type="paragraph" w:styleId="TtulodeTDC">
    <w:name w:val="TOC Heading"/>
    <w:basedOn w:val="Ttulo1"/>
    <w:next w:val="Normal"/>
    <w:uiPriority w:val="39"/>
    <w:semiHidden/>
    <w:unhideWhenUsed/>
    <w:qFormat/>
    <w:rsid w:val="002A0261"/>
    <w:pPr>
      <w:numPr>
        <w:numId w:val="0"/>
      </w:numPr>
      <w:spacing w:before="480" w:line="276" w:lineRule="auto"/>
      <w:jc w:val="left"/>
      <w:outlineLvl w:val="9"/>
    </w:pPr>
    <w:rPr>
      <w:rFonts w:asciiTheme="majorHAnsi" w:hAnsiTheme="majorHAnsi"/>
      <w:b/>
      <w:bCs/>
      <w:sz w:val="28"/>
      <w:szCs w:val="28"/>
      <w:lang w:eastAsia="es-ES"/>
    </w:rPr>
  </w:style>
  <w:style w:type="paragraph" w:styleId="TDC1">
    <w:name w:val="toc 1"/>
    <w:basedOn w:val="Normal"/>
    <w:next w:val="Normal"/>
    <w:autoRedefine/>
    <w:uiPriority w:val="39"/>
    <w:unhideWhenUsed/>
    <w:rsid w:val="002A0261"/>
    <w:pPr>
      <w:spacing w:after="100"/>
    </w:pPr>
  </w:style>
  <w:style w:type="paragraph" w:styleId="TDC2">
    <w:name w:val="toc 2"/>
    <w:basedOn w:val="Normal"/>
    <w:next w:val="Normal"/>
    <w:autoRedefine/>
    <w:uiPriority w:val="39"/>
    <w:unhideWhenUsed/>
    <w:rsid w:val="00DC234E"/>
    <w:pPr>
      <w:spacing w:after="100"/>
      <w:ind w:left="220"/>
    </w:pPr>
  </w:style>
  <w:style w:type="paragraph" w:styleId="TDC3">
    <w:name w:val="toc 3"/>
    <w:basedOn w:val="Normal"/>
    <w:next w:val="Normal"/>
    <w:autoRedefine/>
    <w:uiPriority w:val="39"/>
    <w:unhideWhenUsed/>
    <w:rsid w:val="00DC234E"/>
    <w:pPr>
      <w:spacing w:after="100"/>
      <w:ind w:left="440"/>
    </w:pPr>
  </w:style>
  <w:style w:type="character" w:styleId="Refdecomentario">
    <w:name w:val="annotation reference"/>
    <w:basedOn w:val="Fuentedeprrafopredeter"/>
    <w:uiPriority w:val="99"/>
    <w:semiHidden/>
    <w:unhideWhenUsed/>
    <w:rsid w:val="001F0E05"/>
    <w:rPr>
      <w:sz w:val="16"/>
      <w:szCs w:val="16"/>
    </w:rPr>
  </w:style>
  <w:style w:type="paragraph" w:styleId="Textocomentario">
    <w:name w:val="annotation text"/>
    <w:basedOn w:val="Normal"/>
    <w:link w:val="TextocomentarioCar"/>
    <w:uiPriority w:val="99"/>
    <w:semiHidden/>
    <w:unhideWhenUsed/>
    <w:rsid w:val="001F0E0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F0E05"/>
    <w:rPr>
      <w:sz w:val="20"/>
      <w:szCs w:val="20"/>
    </w:rPr>
  </w:style>
  <w:style w:type="paragraph" w:styleId="Asuntodelcomentario">
    <w:name w:val="annotation subject"/>
    <w:basedOn w:val="Textocomentario"/>
    <w:next w:val="Textocomentario"/>
    <w:link w:val="AsuntodelcomentarioCar"/>
    <w:uiPriority w:val="99"/>
    <w:semiHidden/>
    <w:unhideWhenUsed/>
    <w:rsid w:val="001F0E05"/>
    <w:rPr>
      <w:b/>
      <w:bCs/>
    </w:rPr>
  </w:style>
  <w:style w:type="character" w:customStyle="1" w:styleId="AsuntodelcomentarioCar">
    <w:name w:val="Asunto del comentario Car"/>
    <w:basedOn w:val="TextocomentarioCar"/>
    <w:link w:val="Asuntodelcomentario"/>
    <w:uiPriority w:val="99"/>
    <w:semiHidden/>
    <w:rsid w:val="001F0E05"/>
    <w:rPr>
      <w:b/>
      <w:bCs/>
      <w:sz w:val="20"/>
      <w:szCs w:val="20"/>
    </w:rPr>
  </w:style>
  <w:style w:type="paragraph" w:styleId="Revisin">
    <w:name w:val="Revision"/>
    <w:hidden/>
    <w:uiPriority w:val="99"/>
    <w:semiHidden/>
    <w:rsid w:val="000B6CBB"/>
    <w:pPr>
      <w:spacing w:after="0" w:line="240" w:lineRule="auto"/>
    </w:pPr>
  </w:style>
  <w:style w:type="paragraph" w:styleId="Epgrafe">
    <w:name w:val="caption"/>
    <w:basedOn w:val="Normal"/>
    <w:next w:val="Normal"/>
    <w:uiPriority w:val="35"/>
    <w:unhideWhenUsed/>
    <w:qFormat/>
    <w:rsid w:val="00FD2CA4"/>
    <w:pPr>
      <w:spacing w:before="120" w:line="240" w:lineRule="auto"/>
      <w:jc w:val="both"/>
    </w:pPr>
    <w:rPr>
      <w:rFonts w:ascii="Palatino Linotype" w:hAnsi="Palatino Linotype"/>
      <w:i/>
      <w:iCs/>
      <w:color w:val="1F497D" w:themeColor="text2"/>
      <w:sz w:val="18"/>
      <w:szCs w:val="18"/>
    </w:rPr>
  </w:style>
  <w:style w:type="paragraph" w:styleId="Encabezado">
    <w:name w:val="header"/>
    <w:basedOn w:val="Normal"/>
    <w:link w:val="EncabezadoCar"/>
    <w:uiPriority w:val="99"/>
    <w:unhideWhenUsed/>
    <w:rsid w:val="004C19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C19FD"/>
  </w:style>
  <w:style w:type="paragraph" w:styleId="Piedepgina">
    <w:name w:val="footer"/>
    <w:basedOn w:val="Normal"/>
    <w:link w:val="PiedepginaCar"/>
    <w:uiPriority w:val="99"/>
    <w:unhideWhenUsed/>
    <w:rsid w:val="004C19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C19FD"/>
  </w:style>
  <w:style w:type="table" w:styleId="Tablaconcuadrcula">
    <w:name w:val="Table Grid"/>
    <w:basedOn w:val="Tablanormal"/>
    <w:uiPriority w:val="59"/>
    <w:rsid w:val="00C300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BB564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B5640"/>
    <w:rPr>
      <w:sz w:val="20"/>
      <w:szCs w:val="20"/>
    </w:rPr>
  </w:style>
  <w:style w:type="character" w:styleId="Refdenotaalpie">
    <w:name w:val="footnote reference"/>
    <w:basedOn w:val="Fuentedeprrafopredeter"/>
    <w:uiPriority w:val="99"/>
    <w:semiHidden/>
    <w:unhideWhenUsed/>
    <w:rsid w:val="00BB5640"/>
    <w:rPr>
      <w:vertAlign w:val="superscript"/>
    </w:rPr>
  </w:style>
  <w:style w:type="paragraph" w:styleId="Tabladeilustraciones">
    <w:name w:val="table of figures"/>
    <w:basedOn w:val="Normal"/>
    <w:next w:val="Normal"/>
    <w:uiPriority w:val="99"/>
    <w:unhideWhenUsed/>
    <w:rsid w:val="00C030E8"/>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1C6791"/>
    <w:pPr>
      <w:keepNext/>
      <w:keepLines/>
      <w:numPr>
        <w:numId w:val="4"/>
      </w:numPr>
      <w:spacing w:before="240" w:after="0" w:line="360" w:lineRule="auto"/>
      <w:jc w:val="both"/>
      <w:outlineLvl w:val="0"/>
    </w:pPr>
    <w:rPr>
      <w:rFonts w:ascii="Helvetica" w:eastAsiaTheme="majorEastAsia" w:hAnsi="Helvetica" w:cstheme="majorBidi"/>
      <w:color w:val="365F91" w:themeColor="accent1" w:themeShade="BF"/>
      <w:sz w:val="32"/>
      <w:szCs w:val="32"/>
    </w:rPr>
  </w:style>
  <w:style w:type="paragraph" w:styleId="Ttulo2">
    <w:name w:val="heading 2"/>
    <w:basedOn w:val="Normal"/>
    <w:next w:val="Normal"/>
    <w:link w:val="Ttulo2Car"/>
    <w:uiPriority w:val="9"/>
    <w:unhideWhenUsed/>
    <w:qFormat/>
    <w:rsid w:val="001C6791"/>
    <w:pPr>
      <w:keepNext/>
      <w:keepLines/>
      <w:numPr>
        <w:ilvl w:val="1"/>
        <w:numId w:val="4"/>
      </w:numPr>
      <w:spacing w:before="40" w:after="0" w:line="360" w:lineRule="auto"/>
      <w:jc w:val="both"/>
      <w:outlineLvl w:val="1"/>
    </w:pPr>
    <w:rPr>
      <w:rFonts w:ascii="Helvetica" w:eastAsiaTheme="majorEastAsia" w:hAnsi="Helvetica" w:cstheme="majorBidi"/>
      <w:color w:val="365F91" w:themeColor="accent1" w:themeShade="BF"/>
      <w:sz w:val="28"/>
      <w:szCs w:val="26"/>
    </w:rPr>
  </w:style>
  <w:style w:type="paragraph" w:styleId="Ttulo3">
    <w:name w:val="heading 3"/>
    <w:basedOn w:val="Normal"/>
    <w:next w:val="Normal"/>
    <w:link w:val="Ttulo3Car"/>
    <w:uiPriority w:val="9"/>
    <w:unhideWhenUsed/>
    <w:qFormat/>
    <w:rsid w:val="001C6791"/>
    <w:pPr>
      <w:keepNext/>
      <w:keepLines/>
      <w:numPr>
        <w:ilvl w:val="2"/>
        <w:numId w:val="4"/>
      </w:numPr>
      <w:spacing w:before="40" w:after="0" w:line="360" w:lineRule="auto"/>
      <w:jc w:val="both"/>
      <w:outlineLvl w:val="2"/>
    </w:pPr>
    <w:rPr>
      <w:rFonts w:ascii="Helvetica" w:eastAsiaTheme="majorEastAsia" w:hAnsi="Helvetica" w:cstheme="majorBidi"/>
      <w:color w:val="243F60" w:themeColor="accent1" w:themeShade="7F"/>
      <w:sz w:val="24"/>
      <w:szCs w:val="24"/>
    </w:rPr>
  </w:style>
  <w:style w:type="paragraph" w:styleId="Ttulo4">
    <w:name w:val="heading 4"/>
    <w:basedOn w:val="Normal"/>
    <w:next w:val="Normal"/>
    <w:link w:val="Ttulo4Car"/>
    <w:uiPriority w:val="9"/>
    <w:unhideWhenUsed/>
    <w:qFormat/>
    <w:rsid w:val="001C6791"/>
    <w:pPr>
      <w:keepNext/>
      <w:keepLines/>
      <w:numPr>
        <w:ilvl w:val="3"/>
        <w:numId w:val="4"/>
      </w:numPr>
      <w:spacing w:before="40" w:after="0" w:line="360" w:lineRule="auto"/>
      <w:jc w:val="both"/>
      <w:outlineLvl w:val="3"/>
    </w:pPr>
    <w:rPr>
      <w:rFonts w:ascii="Helvetica" w:eastAsiaTheme="majorEastAsia" w:hAnsi="Helvetica" w:cstheme="majorBidi"/>
      <w:i/>
      <w:iCs/>
      <w:color w:val="365F91" w:themeColor="accent1" w:themeShade="BF"/>
    </w:rPr>
  </w:style>
  <w:style w:type="paragraph" w:styleId="Ttulo5">
    <w:name w:val="heading 5"/>
    <w:basedOn w:val="Normal"/>
    <w:next w:val="Normal"/>
    <w:link w:val="Ttulo5Car"/>
    <w:uiPriority w:val="9"/>
    <w:unhideWhenUsed/>
    <w:qFormat/>
    <w:rsid w:val="001C6791"/>
    <w:pPr>
      <w:keepNext/>
      <w:keepLines/>
      <w:numPr>
        <w:ilvl w:val="4"/>
        <w:numId w:val="4"/>
      </w:numPr>
      <w:spacing w:before="40" w:after="0" w:line="360" w:lineRule="auto"/>
      <w:jc w:val="both"/>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1C6791"/>
    <w:pPr>
      <w:keepNext/>
      <w:keepLines/>
      <w:numPr>
        <w:ilvl w:val="5"/>
        <w:numId w:val="4"/>
      </w:numPr>
      <w:spacing w:before="40" w:after="0" w:line="360" w:lineRule="auto"/>
      <w:jc w:val="both"/>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1C6791"/>
    <w:pPr>
      <w:keepNext/>
      <w:keepLines/>
      <w:numPr>
        <w:ilvl w:val="6"/>
        <w:numId w:val="4"/>
      </w:numPr>
      <w:spacing w:before="40" w:after="0" w:line="360" w:lineRule="auto"/>
      <w:jc w:val="both"/>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1C6791"/>
    <w:pPr>
      <w:keepNext/>
      <w:keepLines/>
      <w:numPr>
        <w:ilvl w:val="7"/>
        <w:numId w:val="4"/>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C6791"/>
    <w:pPr>
      <w:keepNext/>
      <w:keepLines/>
      <w:numPr>
        <w:ilvl w:val="8"/>
        <w:numId w:val="4"/>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A24513"/>
    <w:rPr>
      <w:color w:val="0000FF" w:themeColor="hyperlink"/>
      <w:u w:val="single"/>
    </w:rPr>
  </w:style>
  <w:style w:type="character" w:styleId="Hipervnculovisitado">
    <w:name w:val="FollowedHyperlink"/>
    <w:basedOn w:val="Fuentedeprrafopredeter"/>
    <w:uiPriority w:val="99"/>
    <w:semiHidden/>
    <w:unhideWhenUsed/>
    <w:rsid w:val="00577776"/>
    <w:rPr>
      <w:color w:val="800080" w:themeColor="followedHyperlink"/>
      <w:u w:val="single"/>
    </w:rPr>
  </w:style>
  <w:style w:type="paragraph" w:styleId="Prrafodelista">
    <w:name w:val="List Paragraph"/>
    <w:basedOn w:val="Normal"/>
    <w:uiPriority w:val="34"/>
    <w:qFormat/>
    <w:rsid w:val="001C22A2"/>
    <w:pPr>
      <w:ind w:left="720"/>
      <w:contextualSpacing/>
    </w:pPr>
  </w:style>
  <w:style w:type="paragraph" w:styleId="Textodeglobo">
    <w:name w:val="Balloon Text"/>
    <w:basedOn w:val="Normal"/>
    <w:link w:val="TextodegloboCar"/>
    <w:uiPriority w:val="99"/>
    <w:semiHidden/>
    <w:unhideWhenUsed/>
    <w:rsid w:val="001C22A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C22A2"/>
    <w:rPr>
      <w:rFonts w:ascii="Tahoma" w:hAnsi="Tahoma" w:cs="Tahoma"/>
      <w:sz w:val="16"/>
      <w:szCs w:val="16"/>
    </w:rPr>
  </w:style>
  <w:style w:type="character" w:customStyle="1" w:styleId="Ttulo1Car">
    <w:name w:val="Título 1 Car"/>
    <w:basedOn w:val="Fuentedeprrafopredeter"/>
    <w:link w:val="Ttulo1"/>
    <w:uiPriority w:val="9"/>
    <w:rsid w:val="001C6791"/>
    <w:rPr>
      <w:rFonts w:ascii="Helvetica" w:eastAsiaTheme="majorEastAsia" w:hAnsi="Helvetica" w:cstheme="majorBidi"/>
      <w:color w:val="365F91" w:themeColor="accent1" w:themeShade="BF"/>
      <w:sz w:val="32"/>
      <w:szCs w:val="32"/>
    </w:rPr>
  </w:style>
  <w:style w:type="character" w:customStyle="1" w:styleId="Ttulo2Car">
    <w:name w:val="Título 2 Car"/>
    <w:basedOn w:val="Fuentedeprrafopredeter"/>
    <w:link w:val="Ttulo2"/>
    <w:uiPriority w:val="9"/>
    <w:rsid w:val="001C6791"/>
    <w:rPr>
      <w:rFonts w:ascii="Helvetica" w:eastAsiaTheme="majorEastAsia" w:hAnsi="Helvetica" w:cstheme="majorBidi"/>
      <w:color w:val="365F91" w:themeColor="accent1" w:themeShade="BF"/>
      <w:sz w:val="28"/>
      <w:szCs w:val="26"/>
    </w:rPr>
  </w:style>
  <w:style w:type="character" w:customStyle="1" w:styleId="Ttulo3Car">
    <w:name w:val="Título 3 Car"/>
    <w:basedOn w:val="Fuentedeprrafopredeter"/>
    <w:link w:val="Ttulo3"/>
    <w:uiPriority w:val="9"/>
    <w:rsid w:val="001C6791"/>
    <w:rPr>
      <w:rFonts w:ascii="Helvetica" w:eastAsiaTheme="majorEastAsia" w:hAnsi="Helvetica" w:cstheme="majorBidi"/>
      <w:color w:val="243F60" w:themeColor="accent1" w:themeShade="7F"/>
      <w:sz w:val="24"/>
      <w:szCs w:val="24"/>
    </w:rPr>
  </w:style>
  <w:style w:type="character" w:customStyle="1" w:styleId="Ttulo4Car">
    <w:name w:val="Título 4 Car"/>
    <w:basedOn w:val="Fuentedeprrafopredeter"/>
    <w:link w:val="Ttulo4"/>
    <w:uiPriority w:val="9"/>
    <w:rsid w:val="001C6791"/>
    <w:rPr>
      <w:rFonts w:ascii="Helvetica" w:eastAsiaTheme="majorEastAsia" w:hAnsi="Helvetica" w:cstheme="majorBidi"/>
      <w:i/>
      <w:iCs/>
      <w:color w:val="365F91" w:themeColor="accent1" w:themeShade="BF"/>
    </w:rPr>
  </w:style>
  <w:style w:type="character" w:customStyle="1" w:styleId="Ttulo5Car">
    <w:name w:val="Título 5 Car"/>
    <w:basedOn w:val="Fuentedeprrafopredeter"/>
    <w:link w:val="Ttulo5"/>
    <w:uiPriority w:val="9"/>
    <w:rsid w:val="001C6791"/>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semiHidden/>
    <w:rsid w:val="001C6791"/>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1C6791"/>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1C679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C6791"/>
    <w:rPr>
      <w:rFonts w:asciiTheme="majorHAnsi" w:eastAsiaTheme="majorEastAsia" w:hAnsiTheme="majorHAnsi" w:cstheme="majorBidi"/>
      <w:i/>
      <w:iCs/>
      <w:color w:val="272727" w:themeColor="text1" w:themeTint="D8"/>
      <w:sz w:val="21"/>
      <w:szCs w:val="21"/>
    </w:rPr>
  </w:style>
  <w:style w:type="paragraph" w:styleId="TtulodeTDC">
    <w:name w:val="TOC Heading"/>
    <w:basedOn w:val="Ttulo1"/>
    <w:next w:val="Normal"/>
    <w:uiPriority w:val="39"/>
    <w:semiHidden/>
    <w:unhideWhenUsed/>
    <w:qFormat/>
    <w:rsid w:val="002A0261"/>
    <w:pPr>
      <w:numPr>
        <w:numId w:val="0"/>
      </w:numPr>
      <w:spacing w:before="480" w:line="276" w:lineRule="auto"/>
      <w:jc w:val="left"/>
      <w:outlineLvl w:val="9"/>
    </w:pPr>
    <w:rPr>
      <w:rFonts w:asciiTheme="majorHAnsi" w:hAnsiTheme="majorHAnsi"/>
      <w:b/>
      <w:bCs/>
      <w:sz w:val="28"/>
      <w:szCs w:val="28"/>
      <w:lang w:eastAsia="es-ES"/>
    </w:rPr>
  </w:style>
  <w:style w:type="paragraph" w:styleId="TDC1">
    <w:name w:val="toc 1"/>
    <w:basedOn w:val="Normal"/>
    <w:next w:val="Normal"/>
    <w:autoRedefine/>
    <w:uiPriority w:val="39"/>
    <w:unhideWhenUsed/>
    <w:rsid w:val="002A0261"/>
    <w:pPr>
      <w:spacing w:after="100"/>
    </w:pPr>
  </w:style>
  <w:style w:type="paragraph" w:styleId="TDC2">
    <w:name w:val="toc 2"/>
    <w:basedOn w:val="Normal"/>
    <w:next w:val="Normal"/>
    <w:autoRedefine/>
    <w:uiPriority w:val="39"/>
    <w:unhideWhenUsed/>
    <w:rsid w:val="00DC234E"/>
    <w:pPr>
      <w:spacing w:after="100"/>
      <w:ind w:left="220"/>
    </w:pPr>
  </w:style>
  <w:style w:type="paragraph" w:styleId="TDC3">
    <w:name w:val="toc 3"/>
    <w:basedOn w:val="Normal"/>
    <w:next w:val="Normal"/>
    <w:autoRedefine/>
    <w:uiPriority w:val="39"/>
    <w:unhideWhenUsed/>
    <w:rsid w:val="00DC234E"/>
    <w:pPr>
      <w:spacing w:after="100"/>
      <w:ind w:left="440"/>
    </w:pPr>
  </w:style>
  <w:style w:type="character" w:styleId="Refdecomentario">
    <w:name w:val="annotation reference"/>
    <w:basedOn w:val="Fuentedeprrafopredeter"/>
    <w:uiPriority w:val="99"/>
    <w:semiHidden/>
    <w:unhideWhenUsed/>
    <w:rsid w:val="001F0E05"/>
    <w:rPr>
      <w:sz w:val="16"/>
      <w:szCs w:val="16"/>
    </w:rPr>
  </w:style>
  <w:style w:type="paragraph" w:styleId="Textocomentario">
    <w:name w:val="annotation text"/>
    <w:basedOn w:val="Normal"/>
    <w:link w:val="TextocomentarioCar"/>
    <w:uiPriority w:val="99"/>
    <w:semiHidden/>
    <w:unhideWhenUsed/>
    <w:rsid w:val="001F0E0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F0E05"/>
    <w:rPr>
      <w:sz w:val="20"/>
      <w:szCs w:val="20"/>
    </w:rPr>
  </w:style>
  <w:style w:type="paragraph" w:styleId="Asuntodelcomentario">
    <w:name w:val="annotation subject"/>
    <w:basedOn w:val="Textocomentario"/>
    <w:next w:val="Textocomentario"/>
    <w:link w:val="AsuntodelcomentarioCar"/>
    <w:uiPriority w:val="99"/>
    <w:semiHidden/>
    <w:unhideWhenUsed/>
    <w:rsid w:val="001F0E05"/>
    <w:rPr>
      <w:b/>
      <w:bCs/>
    </w:rPr>
  </w:style>
  <w:style w:type="character" w:customStyle="1" w:styleId="AsuntodelcomentarioCar">
    <w:name w:val="Asunto del comentario Car"/>
    <w:basedOn w:val="TextocomentarioCar"/>
    <w:link w:val="Asuntodelcomentario"/>
    <w:uiPriority w:val="99"/>
    <w:semiHidden/>
    <w:rsid w:val="001F0E05"/>
    <w:rPr>
      <w:b/>
      <w:bCs/>
      <w:sz w:val="20"/>
      <w:szCs w:val="20"/>
    </w:rPr>
  </w:style>
  <w:style w:type="paragraph" w:styleId="Revisin">
    <w:name w:val="Revision"/>
    <w:hidden/>
    <w:uiPriority w:val="99"/>
    <w:semiHidden/>
    <w:rsid w:val="000B6CBB"/>
    <w:pPr>
      <w:spacing w:after="0" w:line="240" w:lineRule="auto"/>
    </w:pPr>
  </w:style>
  <w:style w:type="paragraph" w:styleId="Epgrafe">
    <w:name w:val="caption"/>
    <w:basedOn w:val="Normal"/>
    <w:next w:val="Normal"/>
    <w:uiPriority w:val="35"/>
    <w:unhideWhenUsed/>
    <w:qFormat/>
    <w:rsid w:val="00FD2CA4"/>
    <w:pPr>
      <w:spacing w:before="120" w:line="240" w:lineRule="auto"/>
      <w:jc w:val="both"/>
    </w:pPr>
    <w:rPr>
      <w:rFonts w:ascii="Palatino Linotype" w:hAnsi="Palatino Linotype"/>
      <w:i/>
      <w:iCs/>
      <w:color w:val="1F497D" w:themeColor="text2"/>
      <w:sz w:val="18"/>
      <w:szCs w:val="18"/>
    </w:rPr>
  </w:style>
  <w:style w:type="paragraph" w:styleId="Encabezado">
    <w:name w:val="header"/>
    <w:basedOn w:val="Normal"/>
    <w:link w:val="EncabezadoCar"/>
    <w:uiPriority w:val="99"/>
    <w:unhideWhenUsed/>
    <w:rsid w:val="004C19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C19FD"/>
  </w:style>
  <w:style w:type="paragraph" w:styleId="Piedepgina">
    <w:name w:val="footer"/>
    <w:basedOn w:val="Normal"/>
    <w:link w:val="PiedepginaCar"/>
    <w:uiPriority w:val="99"/>
    <w:unhideWhenUsed/>
    <w:rsid w:val="004C19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C19FD"/>
  </w:style>
  <w:style w:type="table" w:styleId="Tablaconcuadrcula">
    <w:name w:val="Table Grid"/>
    <w:basedOn w:val="Tablanormal"/>
    <w:uiPriority w:val="59"/>
    <w:rsid w:val="00C300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BB564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B5640"/>
    <w:rPr>
      <w:sz w:val="20"/>
      <w:szCs w:val="20"/>
    </w:rPr>
  </w:style>
  <w:style w:type="character" w:styleId="Refdenotaalpie">
    <w:name w:val="footnote reference"/>
    <w:basedOn w:val="Fuentedeprrafopredeter"/>
    <w:uiPriority w:val="99"/>
    <w:semiHidden/>
    <w:unhideWhenUsed/>
    <w:rsid w:val="00BB5640"/>
    <w:rPr>
      <w:vertAlign w:val="superscript"/>
    </w:rPr>
  </w:style>
  <w:style w:type="paragraph" w:styleId="Tabladeilustraciones">
    <w:name w:val="table of figures"/>
    <w:basedOn w:val="Normal"/>
    <w:next w:val="Normal"/>
    <w:uiPriority w:val="99"/>
    <w:unhideWhenUsed/>
    <w:rsid w:val="00C030E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426525">
      <w:bodyDiv w:val="1"/>
      <w:marLeft w:val="0"/>
      <w:marRight w:val="0"/>
      <w:marTop w:val="0"/>
      <w:marBottom w:val="0"/>
      <w:divBdr>
        <w:top w:val="none" w:sz="0" w:space="0" w:color="auto"/>
        <w:left w:val="none" w:sz="0" w:space="0" w:color="auto"/>
        <w:bottom w:val="none" w:sz="0" w:space="0" w:color="auto"/>
        <w:right w:val="none" w:sz="0" w:space="0" w:color="auto"/>
      </w:divBdr>
    </w:div>
    <w:div w:id="608856091">
      <w:bodyDiv w:val="1"/>
      <w:marLeft w:val="0"/>
      <w:marRight w:val="0"/>
      <w:marTop w:val="0"/>
      <w:marBottom w:val="0"/>
      <w:divBdr>
        <w:top w:val="none" w:sz="0" w:space="0" w:color="auto"/>
        <w:left w:val="none" w:sz="0" w:space="0" w:color="auto"/>
        <w:bottom w:val="none" w:sz="0" w:space="0" w:color="auto"/>
        <w:right w:val="none" w:sz="0" w:space="0" w:color="auto"/>
      </w:divBdr>
    </w:div>
    <w:div w:id="633751404">
      <w:bodyDiv w:val="1"/>
      <w:marLeft w:val="0"/>
      <w:marRight w:val="0"/>
      <w:marTop w:val="0"/>
      <w:marBottom w:val="0"/>
      <w:divBdr>
        <w:top w:val="none" w:sz="0" w:space="0" w:color="auto"/>
        <w:left w:val="none" w:sz="0" w:space="0" w:color="auto"/>
        <w:bottom w:val="none" w:sz="0" w:space="0" w:color="auto"/>
        <w:right w:val="none" w:sz="0" w:space="0" w:color="auto"/>
      </w:divBdr>
    </w:div>
    <w:div w:id="921179759">
      <w:bodyDiv w:val="1"/>
      <w:marLeft w:val="0"/>
      <w:marRight w:val="0"/>
      <w:marTop w:val="0"/>
      <w:marBottom w:val="0"/>
      <w:divBdr>
        <w:top w:val="none" w:sz="0" w:space="0" w:color="auto"/>
        <w:left w:val="none" w:sz="0" w:space="0" w:color="auto"/>
        <w:bottom w:val="none" w:sz="0" w:space="0" w:color="auto"/>
        <w:right w:val="none" w:sz="0" w:space="0" w:color="auto"/>
      </w:divBdr>
    </w:div>
    <w:div w:id="1097944409">
      <w:bodyDiv w:val="1"/>
      <w:marLeft w:val="0"/>
      <w:marRight w:val="0"/>
      <w:marTop w:val="0"/>
      <w:marBottom w:val="0"/>
      <w:divBdr>
        <w:top w:val="none" w:sz="0" w:space="0" w:color="auto"/>
        <w:left w:val="none" w:sz="0" w:space="0" w:color="auto"/>
        <w:bottom w:val="none" w:sz="0" w:space="0" w:color="auto"/>
        <w:right w:val="none" w:sz="0" w:space="0" w:color="auto"/>
      </w:divBdr>
    </w:div>
    <w:div w:id="1232426499">
      <w:bodyDiv w:val="1"/>
      <w:marLeft w:val="0"/>
      <w:marRight w:val="0"/>
      <w:marTop w:val="0"/>
      <w:marBottom w:val="0"/>
      <w:divBdr>
        <w:top w:val="none" w:sz="0" w:space="0" w:color="auto"/>
        <w:left w:val="none" w:sz="0" w:space="0" w:color="auto"/>
        <w:bottom w:val="none" w:sz="0" w:space="0" w:color="auto"/>
        <w:right w:val="none" w:sz="0" w:space="0" w:color="auto"/>
      </w:divBdr>
    </w:div>
    <w:div w:id="1866669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7.jpeg"/><Relationship Id="rId21" Type="http://schemas.openxmlformats.org/officeDocument/2006/relationships/image" Target="media/image11.jpg"/><Relationship Id="rId34" Type="http://schemas.openxmlformats.org/officeDocument/2006/relationships/image" Target="media/image22.JPG"/><Relationship Id="rId42" Type="http://schemas.openxmlformats.org/officeDocument/2006/relationships/image" Target="media/image29.jpg"/><Relationship Id="rId47" Type="http://schemas.openxmlformats.org/officeDocument/2006/relationships/image" Target="media/image33.JP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raspberrypi.org/downloads/" TargetMode="External"/><Relationship Id="rId29" Type="http://schemas.openxmlformats.org/officeDocument/2006/relationships/hyperlink" Target="https://sites.google.com/a/cgspeed.com/cgspeed/motion-capture/daz-friendly-release" TargetMode="External"/><Relationship Id="rId11" Type="http://schemas.openxmlformats.org/officeDocument/2006/relationships/image" Target="media/image3.png"/><Relationship Id="rId24" Type="http://schemas.openxmlformats.org/officeDocument/2006/relationships/image" Target="media/image14.jpg"/><Relationship Id="rId32" Type="http://schemas.openxmlformats.org/officeDocument/2006/relationships/hyperlink" Target="http://www.bvhacker.com/" TargetMode="External"/><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1.jp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4.JP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9.JPG"/><Relationship Id="rId31" Type="http://schemas.openxmlformats.org/officeDocument/2006/relationships/image" Target="media/image20.JPG"/><Relationship Id="rId44" Type="http://schemas.openxmlformats.org/officeDocument/2006/relationships/hyperlink" Target="https://www.bananarobotics.com/shop/How-to-use-the-L298N-Dual-H-Bridge-Motor-Driver"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19.JPG"/><Relationship Id="rId35" Type="http://schemas.openxmlformats.org/officeDocument/2006/relationships/image" Target="media/image23.JPG"/><Relationship Id="rId43" Type="http://schemas.openxmlformats.org/officeDocument/2006/relationships/image" Target="media/image30.JPG"/><Relationship Id="rId48" Type="http://schemas.openxmlformats.org/officeDocument/2006/relationships/image" Target="media/image34.JP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comments" Target="comments.xml"/><Relationship Id="rId25" Type="http://schemas.openxmlformats.org/officeDocument/2006/relationships/image" Target="media/image15.jpg"/><Relationship Id="rId33" Type="http://schemas.openxmlformats.org/officeDocument/2006/relationships/image" Target="media/image21.JPG"/><Relationship Id="rId38" Type="http://schemas.openxmlformats.org/officeDocument/2006/relationships/image" Target="media/image26.jpeg"/><Relationship Id="rId46" Type="http://schemas.openxmlformats.org/officeDocument/2006/relationships/image" Target="media/image32.jpg"/><Relationship Id="rId20" Type="http://schemas.openxmlformats.org/officeDocument/2006/relationships/image" Target="media/image10.jpeg"/><Relationship Id="rId41" Type="http://schemas.openxmlformats.org/officeDocument/2006/relationships/hyperlink" Target="https://www.raspberrypi.org/forums/viewtopic.php?t=61771"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2" Type="http://schemas.openxmlformats.org/officeDocument/2006/relationships/hyperlink" Target="https://www.raspberrypi.org/documentation/remote-access/web-server/nginx.md" TargetMode="External"/><Relationship Id="rId1" Type="http://schemas.openxmlformats.org/officeDocument/2006/relationships/hyperlink" Target="https://www.raspberrypi.org/documentation/remote-access/vnc/README.m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AD7127-C2BA-4069-B19D-79B43F88B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Pages>
  <Words>14663</Words>
  <Characters>80649</Characters>
  <Application>Microsoft Office Word</Application>
  <DocSecurity>0</DocSecurity>
  <Lines>672</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95122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root</dc:creator>
  <cp:lastModifiedBy>root</cp:lastModifiedBy>
  <cp:revision>14</cp:revision>
  <cp:lastPrinted>2016-09-08T16:43:00Z</cp:lastPrinted>
  <dcterms:created xsi:type="dcterms:W3CDTF">2016-09-07T17:44:00Z</dcterms:created>
  <dcterms:modified xsi:type="dcterms:W3CDTF">2016-09-08T16:43:00Z</dcterms:modified>
</cp:coreProperties>
</file>